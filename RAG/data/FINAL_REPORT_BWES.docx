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8122EB" w14:textId="77777777" w:rsidR="00107F50" w:rsidRPr="00107F50" w:rsidRDefault="00107F50" w:rsidP="00107F50">
      <w:pPr>
        <w:spacing w:after="0" w:line="480" w:lineRule="auto"/>
        <w:ind w:left="360"/>
        <w:jc w:val="center"/>
        <w:textAlignment w:val="baseline"/>
        <w:rPr>
          <w:rFonts w:ascii="Times New Roman" w:eastAsia="Times New Roman" w:hAnsi="Times New Roman" w:cs="Times New Roman"/>
          <w:sz w:val="24"/>
          <w:szCs w:val="24"/>
        </w:rPr>
      </w:pPr>
      <w:r w:rsidRPr="00107F50">
        <w:rPr>
          <w:rFonts w:ascii="Times New Roman" w:eastAsia="Times New Roman" w:hAnsi="Times New Roman" w:cs="Times New Roman"/>
          <w:b/>
          <w:bCs/>
          <w:color w:val="000000"/>
          <w:sz w:val="24"/>
          <w:szCs w:val="24"/>
        </w:rPr>
        <w:t>Team BWES</w:t>
      </w:r>
      <w:r w:rsidRPr="00107F50">
        <w:rPr>
          <w:rFonts w:ascii="Times New Roman" w:eastAsia="Times New Roman" w:hAnsi="Times New Roman" w:cs="Times New Roman"/>
          <w:color w:val="000000"/>
          <w:sz w:val="24"/>
          <w:szCs w:val="24"/>
        </w:rPr>
        <w:t> </w:t>
      </w:r>
    </w:p>
    <w:p w14:paraId="7E254478" w14:textId="0D6783BA" w:rsidR="00107F50" w:rsidRDefault="00107F50" w:rsidP="00107F50">
      <w:pPr>
        <w:spacing w:after="0" w:line="480" w:lineRule="auto"/>
        <w:ind w:left="360"/>
        <w:jc w:val="center"/>
        <w:textAlignment w:val="baseline"/>
        <w:rPr>
          <w:rFonts w:ascii="Times New Roman" w:eastAsia="Times New Roman" w:hAnsi="Times New Roman" w:cs="Times New Roman"/>
          <w:b/>
          <w:bCs/>
          <w:color w:val="000000"/>
          <w:sz w:val="24"/>
          <w:szCs w:val="24"/>
        </w:rPr>
      </w:pPr>
      <w:r w:rsidRPr="196F72BD">
        <w:rPr>
          <w:rFonts w:ascii="Times New Roman" w:eastAsia="Times New Roman" w:hAnsi="Times New Roman" w:cs="Times New Roman"/>
          <w:b/>
          <w:color w:val="000000" w:themeColor="text1"/>
          <w:sz w:val="24"/>
          <w:szCs w:val="24"/>
        </w:rPr>
        <w:t xml:space="preserve">Capstone Design </w:t>
      </w:r>
      <w:r w:rsidR="00E65194" w:rsidRPr="196F72BD">
        <w:rPr>
          <w:rFonts w:ascii="Times New Roman" w:eastAsia="Times New Roman" w:hAnsi="Times New Roman" w:cs="Times New Roman"/>
          <w:b/>
          <w:color w:val="000000" w:themeColor="text1"/>
          <w:sz w:val="24"/>
          <w:szCs w:val="24"/>
        </w:rPr>
        <w:t>II</w:t>
      </w:r>
      <w:r w:rsidRPr="196F72BD">
        <w:rPr>
          <w:rFonts w:ascii="Times New Roman" w:eastAsia="Times New Roman" w:hAnsi="Times New Roman" w:cs="Times New Roman"/>
          <w:b/>
          <w:color w:val="000000" w:themeColor="text1"/>
          <w:sz w:val="24"/>
          <w:szCs w:val="24"/>
        </w:rPr>
        <w:t>: EG49</w:t>
      </w:r>
      <w:r w:rsidR="00E65194" w:rsidRPr="196F72BD">
        <w:rPr>
          <w:rFonts w:ascii="Times New Roman" w:eastAsia="Times New Roman" w:hAnsi="Times New Roman" w:cs="Times New Roman"/>
          <w:b/>
          <w:color w:val="000000" w:themeColor="text1"/>
          <w:sz w:val="24"/>
          <w:szCs w:val="24"/>
        </w:rPr>
        <w:t>9</w:t>
      </w:r>
    </w:p>
    <w:p w14:paraId="7913A8FB" w14:textId="5D369674" w:rsidR="088A72CB" w:rsidRDefault="088A72CB" w:rsidP="196F72BD">
      <w:pPr>
        <w:spacing w:after="0" w:line="480" w:lineRule="auto"/>
        <w:ind w:left="360"/>
        <w:jc w:val="center"/>
        <w:rPr>
          <w:rFonts w:ascii="Times New Roman" w:eastAsia="Times New Roman" w:hAnsi="Times New Roman" w:cs="Times New Roman"/>
          <w:b/>
          <w:bCs/>
          <w:color w:val="000000" w:themeColor="text1"/>
          <w:sz w:val="24"/>
          <w:szCs w:val="24"/>
        </w:rPr>
      </w:pPr>
      <w:r w:rsidRPr="196F72BD">
        <w:rPr>
          <w:rFonts w:ascii="Times New Roman" w:eastAsia="Times New Roman" w:hAnsi="Times New Roman" w:cs="Times New Roman"/>
          <w:b/>
          <w:bCs/>
          <w:color w:val="000000" w:themeColor="text1"/>
          <w:sz w:val="24"/>
          <w:szCs w:val="24"/>
        </w:rPr>
        <w:t>27 April 2021</w:t>
      </w:r>
    </w:p>
    <w:p w14:paraId="76C0AB26" w14:textId="77777777" w:rsidR="00107F50" w:rsidRPr="00107F50" w:rsidRDefault="00107F50" w:rsidP="00107F50">
      <w:pPr>
        <w:spacing w:after="0" w:line="480" w:lineRule="auto"/>
        <w:ind w:left="360"/>
        <w:jc w:val="center"/>
        <w:textAlignment w:val="baseline"/>
        <w:rPr>
          <w:rFonts w:ascii="Times New Roman" w:eastAsia="Times New Roman" w:hAnsi="Times New Roman" w:cs="Times New Roman"/>
          <w:sz w:val="24"/>
          <w:szCs w:val="24"/>
        </w:rPr>
      </w:pPr>
      <w:r w:rsidRPr="00107F50">
        <w:rPr>
          <w:rFonts w:ascii="Times New Roman" w:eastAsia="Times New Roman" w:hAnsi="Times New Roman" w:cs="Times New Roman"/>
          <w:b/>
          <w:bCs/>
          <w:color w:val="000000"/>
          <w:sz w:val="24"/>
          <w:szCs w:val="24"/>
        </w:rPr>
        <w:t>Southern New Hampshire University</w:t>
      </w:r>
      <w:r w:rsidRPr="00107F50">
        <w:rPr>
          <w:rFonts w:ascii="Times New Roman" w:eastAsia="Times New Roman" w:hAnsi="Times New Roman" w:cs="Times New Roman"/>
          <w:color w:val="000000"/>
          <w:sz w:val="24"/>
          <w:szCs w:val="24"/>
        </w:rPr>
        <w:t> </w:t>
      </w:r>
    </w:p>
    <w:p w14:paraId="5872BEE0" w14:textId="77777777" w:rsidR="00107F50" w:rsidRPr="00107F50" w:rsidRDefault="00107F50" w:rsidP="00107F50">
      <w:pPr>
        <w:spacing w:after="0" w:line="480" w:lineRule="auto"/>
        <w:ind w:left="360"/>
        <w:jc w:val="center"/>
        <w:textAlignment w:val="baseline"/>
        <w:rPr>
          <w:rFonts w:ascii="Times New Roman" w:eastAsia="Times New Roman" w:hAnsi="Times New Roman" w:cs="Times New Roman"/>
          <w:sz w:val="24"/>
          <w:szCs w:val="24"/>
        </w:rPr>
      </w:pPr>
      <w:r w:rsidRPr="00107F50">
        <w:rPr>
          <w:rFonts w:ascii="Times New Roman" w:eastAsia="Times New Roman" w:hAnsi="Times New Roman" w:cs="Times New Roman"/>
          <w:b/>
          <w:bCs/>
          <w:color w:val="000000"/>
          <w:sz w:val="24"/>
          <w:szCs w:val="24"/>
        </w:rPr>
        <w:t>Manchester, NH</w:t>
      </w:r>
      <w:r w:rsidRPr="00107F50">
        <w:rPr>
          <w:rFonts w:ascii="Times New Roman" w:eastAsia="Times New Roman" w:hAnsi="Times New Roman" w:cs="Times New Roman"/>
          <w:color w:val="000000"/>
          <w:sz w:val="24"/>
          <w:szCs w:val="24"/>
        </w:rPr>
        <w:t> </w:t>
      </w:r>
    </w:p>
    <w:p w14:paraId="45116AC5" w14:textId="77777777" w:rsidR="00107F50" w:rsidRPr="00107F50" w:rsidRDefault="00107F50" w:rsidP="00107F50">
      <w:pPr>
        <w:spacing w:after="0" w:line="480" w:lineRule="auto"/>
        <w:ind w:left="360"/>
        <w:jc w:val="center"/>
        <w:textAlignment w:val="baseline"/>
        <w:rPr>
          <w:rFonts w:ascii="Times New Roman" w:eastAsia="Times New Roman" w:hAnsi="Times New Roman" w:cs="Times New Roman"/>
          <w:sz w:val="24"/>
          <w:szCs w:val="24"/>
        </w:rPr>
      </w:pPr>
      <w:r w:rsidRPr="00107F50">
        <w:rPr>
          <w:rFonts w:ascii="Times New Roman" w:eastAsia="Times New Roman" w:hAnsi="Times New Roman" w:cs="Times New Roman"/>
          <w:color w:val="000000"/>
          <w:sz w:val="24"/>
          <w:szCs w:val="24"/>
        </w:rPr>
        <w:t> </w:t>
      </w:r>
    </w:p>
    <w:p w14:paraId="4839E7C6" w14:textId="77777777" w:rsidR="00107F50" w:rsidRPr="00107F50" w:rsidRDefault="00107F50" w:rsidP="00107F50">
      <w:pPr>
        <w:spacing w:after="0" w:line="480" w:lineRule="auto"/>
        <w:ind w:left="360"/>
        <w:jc w:val="center"/>
        <w:textAlignment w:val="baseline"/>
        <w:rPr>
          <w:rFonts w:ascii="Times New Roman" w:eastAsia="Times New Roman" w:hAnsi="Times New Roman" w:cs="Times New Roman"/>
          <w:sz w:val="24"/>
          <w:szCs w:val="24"/>
        </w:rPr>
      </w:pPr>
      <w:r w:rsidRPr="00107F50">
        <w:rPr>
          <w:rFonts w:ascii="Times New Roman" w:eastAsia="Times New Roman" w:hAnsi="Times New Roman" w:cs="Times New Roman"/>
          <w:color w:val="000000"/>
          <w:sz w:val="24"/>
          <w:szCs w:val="24"/>
        </w:rPr>
        <w:t> </w:t>
      </w:r>
    </w:p>
    <w:p w14:paraId="707D7975" w14:textId="77777777" w:rsidR="00107F50" w:rsidRPr="00107F50" w:rsidRDefault="00107F50" w:rsidP="00107F50">
      <w:pPr>
        <w:spacing w:after="0" w:line="480" w:lineRule="auto"/>
        <w:ind w:left="360"/>
        <w:jc w:val="center"/>
        <w:textAlignment w:val="baseline"/>
        <w:rPr>
          <w:rFonts w:ascii="Times New Roman" w:eastAsia="Times New Roman" w:hAnsi="Times New Roman" w:cs="Times New Roman"/>
          <w:sz w:val="24"/>
          <w:szCs w:val="24"/>
        </w:rPr>
      </w:pPr>
      <w:r w:rsidRPr="00107F50">
        <w:rPr>
          <w:rFonts w:ascii="Times New Roman" w:eastAsia="Times New Roman" w:hAnsi="Times New Roman" w:cs="Times New Roman"/>
          <w:b/>
          <w:bCs/>
          <w:color w:val="000000"/>
          <w:sz w:val="24"/>
          <w:szCs w:val="24"/>
        </w:rPr>
        <w:t>Project Engineers:</w:t>
      </w:r>
      <w:r w:rsidRPr="00107F50">
        <w:rPr>
          <w:rFonts w:ascii="Times New Roman" w:eastAsia="Times New Roman" w:hAnsi="Times New Roman" w:cs="Times New Roman"/>
          <w:color w:val="000000"/>
          <w:sz w:val="24"/>
          <w:szCs w:val="24"/>
        </w:rPr>
        <w:t> </w:t>
      </w:r>
    </w:p>
    <w:p w14:paraId="18A9783D" w14:textId="77777777" w:rsidR="00107F50" w:rsidRPr="00107F50" w:rsidRDefault="00107F50" w:rsidP="00107F50">
      <w:pPr>
        <w:spacing w:after="0" w:line="480" w:lineRule="auto"/>
        <w:ind w:left="360"/>
        <w:jc w:val="center"/>
        <w:textAlignment w:val="baseline"/>
        <w:rPr>
          <w:rFonts w:ascii="Times New Roman" w:eastAsia="Times New Roman" w:hAnsi="Times New Roman" w:cs="Times New Roman"/>
          <w:sz w:val="24"/>
          <w:szCs w:val="24"/>
        </w:rPr>
      </w:pPr>
      <w:r w:rsidRPr="00107F50">
        <w:rPr>
          <w:rFonts w:ascii="Times New Roman" w:eastAsia="Times New Roman" w:hAnsi="Times New Roman" w:cs="Times New Roman"/>
          <w:b/>
          <w:bCs/>
          <w:color w:val="000000"/>
          <w:sz w:val="24"/>
          <w:szCs w:val="24"/>
        </w:rPr>
        <w:t>Ryan Waterman: </w:t>
      </w:r>
      <w:hyperlink r:id="rId11" w:tgtFrame="_blank" w:history="1">
        <w:r w:rsidRPr="00107F50">
          <w:rPr>
            <w:rFonts w:ascii="Times New Roman" w:eastAsia="Times New Roman" w:hAnsi="Times New Roman" w:cs="Times New Roman"/>
            <w:b/>
            <w:bCs/>
            <w:color w:val="000000"/>
            <w:sz w:val="24"/>
            <w:szCs w:val="24"/>
            <w:u w:val="single"/>
          </w:rPr>
          <w:t>ryan.waterman@snhu.edu</w:t>
        </w:r>
      </w:hyperlink>
      <w:r w:rsidRPr="00107F50">
        <w:rPr>
          <w:rFonts w:ascii="Times New Roman" w:eastAsia="Times New Roman" w:hAnsi="Times New Roman" w:cs="Times New Roman"/>
          <w:color w:val="000000"/>
          <w:sz w:val="24"/>
          <w:szCs w:val="24"/>
        </w:rPr>
        <w:t> </w:t>
      </w:r>
    </w:p>
    <w:p w14:paraId="38768404" w14:textId="77777777" w:rsidR="00107F50" w:rsidRPr="00107F50" w:rsidRDefault="00107F50" w:rsidP="00107F50">
      <w:pPr>
        <w:spacing w:after="0" w:line="480" w:lineRule="auto"/>
        <w:ind w:left="360"/>
        <w:jc w:val="center"/>
        <w:textAlignment w:val="baseline"/>
        <w:rPr>
          <w:rFonts w:ascii="Times New Roman" w:eastAsia="Times New Roman" w:hAnsi="Times New Roman" w:cs="Times New Roman"/>
          <w:sz w:val="24"/>
          <w:szCs w:val="24"/>
        </w:rPr>
      </w:pPr>
      <w:r w:rsidRPr="00107F50">
        <w:rPr>
          <w:rFonts w:ascii="Times New Roman" w:eastAsia="Times New Roman" w:hAnsi="Times New Roman" w:cs="Times New Roman"/>
          <w:b/>
          <w:bCs/>
          <w:color w:val="000000"/>
          <w:sz w:val="24"/>
          <w:szCs w:val="24"/>
        </w:rPr>
        <w:t>Wesley Kane: </w:t>
      </w:r>
      <w:hyperlink r:id="rId12" w:tgtFrame="_blank" w:history="1">
        <w:r w:rsidRPr="00107F50">
          <w:rPr>
            <w:rFonts w:ascii="Times New Roman" w:eastAsia="Times New Roman" w:hAnsi="Times New Roman" w:cs="Times New Roman"/>
            <w:b/>
            <w:bCs/>
            <w:color w:val="000000"/>
            <w:sz w:val="24"/>
            <w:szCs w:val="24"/>
            <w:u w:val="single"/>
          </w:rPr>
          <w:t>wesley.kane@snhu.edu</w:t>
        </w:r>
      </w:hyperlink>
      <w:r w:rsidRPr="00107F50">
        <w:rPr>
          <w:rFonts w:ascii="Times New Roman" w:eastAsia="Times New Roman" w:hAnsi="Times New Roman" w:cs="Times New Roman"/>
          <w:color w:val="000000"/>
          <w:sz w:val="24"/>
          <w:szCs w:val="24"/>
        </w:rPr>
        <w:t> </w:t>
      </w:r>
    </w:p>
    <w:p w14:paraId="35B36EB6" w14:textId="77777777" w:rsidR="00107F50" w:rsidRPr="00107F50" w:rsidRDefault="00107F50" w:rsidP="00107F50">
      <w:pPr>
        <w:spacing w:after="0" w:line="480" w:lineRule="auto"/>
        <w:ind w:left="360"/>
        <w:jc w:val="center"/>
        <w:textAlignment w:val="baseline"/>
        <w:rPr>
          <w:rFonts w:ascii="Times New Roman" w:eastAsia="Times New Roman" w:hAnsi="Times New Roman" w:cs="Times New Roman"/>
          <w:sz w:val="24"/>
          <w:szCs w:val="24"/>
        </w:rPr>
      </w:pPr>
      <w:r w:rsidRPr="00107F50">
        <w:rPr>
          <w:rFonts w:ascii="Times New Roman" w:eastAsia="Times New Roman" w:hAnsi="Times New Roman" w:cs="Times New Roman"/>
          <w:b/>
          <w:bCs/>
          <w:color w:val="000000"/>
          <w:sz w:val="24"/>
          <w:szCs w:val="24"/>
        </w:rPr>
        <w:t>Gavin Myers: </w:t>
      </w:r>
      <w:hyperlink r:id="rId13" w:tgtFrame="_blank" w:history="1">
        <w:r w:rsidRPr="00107F50">
          <w:rPr>
            <w:rFonts w:ascii="Times New Roman" w:eastAsia="Times New Roman" w:hAnsi="Times New Roman" w:cs="Times New Roman"/>
            <w:b/>
            <w:bCs/>
            <w:color w:val="000000"/>
            <w:sz w:val="24"/>
            <w:szCs w:val="24"/>
            <w:u w:val="single"/>
          </w:rPr>
          <w:t>gavin.myers@snhu.edu</w:t>
        </w:r>
      </w:hyperlink>
      <w:r w:rsidRPr="00107F50">
        <w:rPr>
          <w:rFonts w:ascii="Times New Roman" w:eastAsia="Times New Roman" w:hAnsi="Times New Roman" w:cs="Times New Roman"/>
          <w:color w:val="000000"/>
          <w:sz w:val="24"/>
          <w:szCs w:val="24"/>
        </w:rPr>
        <w:t> </w:t>
      </w:r>
    </w:p>
    <w:p w14:paraId="3FAB0D1D" w14:textId="77777777" w:rsidR="00107F50" w:rsidRPr="00107F50" w:rsidRDefault="00107F50" w:rsidP="00107F50">
      <w:pPr>
        <w:spacing w:after="0" w:line="480" w:lineRule="auto"/>
        <w:ind w:left="360"/>
        <w:jc w:val="center"/>
        <w:textAlignment w:val="baseline"/>
        <w:rPr>
          <w:rFonts w:ascii="Times New Roman" w:eastAsia="Times New Roman" w:hAnsi="Times New Roman" w:cs="Times New Roman"/>
          <w:sz w:val="24"/>
          <w:szCs w:val="24"/>
        </w:rPr>
      </w:pPr>
      <w:r w:rsidRPr="00107F50">
        <w:rPr>
          <w:rFonts w:ascii="Times New Roman" w:eastAsia="Times New Roman" w:hAnsi="Times New Roman" w:cs="Times New Roman"/>
          <w:b/>
          <w:bCs/>
          <w:color w:val="000000"/>
          <w:sz w:val="24"/>
          <w:szCs w:val="24"/>
        </w:rPr>
        <w:t>Wesley Tobin: </w:t>
      </w:r>
      <w:hyperlink r:id="rId14" w:tgtFrame="_blank" w:history="1">
        <w:r w:rsidRPr="00107F50">
          <w:rPr>
            <w:rFonts w:ascii="Times New Roman" w:eastAsia="Times New Roman" w:hAnsi="Times New Roman" w:cs="Times New Roman"/>
            <w:b/>
            <w:bCs/>
            <w:color w:val="000000"/>
            <w:sz w:val="24"/>
            <w:szCs w:val="24"/>
            <w:u w:val="single"/>
          </w:rPr>
          <w:t>wesley.tobin@snhu.edu</w:t>
        </w:r>
      </w:hyperlink>
      <w:r w:rsidRPr="00107F50">
        <w:rPr>
          <w:rFonts w:ascii="Times New Roman" w:eastAsia="Times New Roman" w:hAnsi="Times New Roman" w:cs="Times New Roman"/>
          <w:color w:val="000000"/>
          <w:sz w:val="24"/>
          <w:szCs w:val="24"/>
        </w:rPr>
        <w:t> </w:t>
      </w:r>
    </w:p>
    <w:p w14:paraId="2022F8F0" w14:textId="77777777" w:rsidR="00107F50" w:rsidRPr="00107F50" w:rsidRDefault="00107F50" w:rsidP="00107F50">
      <w:pPr>
        <w:spacing w:after="0" w:line="480" w:lineRule="auto"/>
        <w:ind w:left="360"/>
        <w:jc w:val="center"/>
        <w:textAlignment w:val="baseline"/>
        <w:rPr>
          <w:rFonts w:ascii="Times New Roman" w:eastAsia="Times New Roman" w:hAnsi="Times New Roman" w:cs="Times New Roman"/>
          <w:sz w:val="24"/>
          <w:szCs w:val="24"/>
        </w:rPr>
      </w:pPr>
      <w:r w:rsidRPr="00107F50">
        <w:rPr>
          <w:rFonts w:ascii="Times New Roman" w:eastAsia="Times New Roman" w:hAnsi="Times New Roman" w:cs="Times New Roman"/>
          <w:color w:val="000000"/>
          <w:sz w:val="24"/>
          <w:szCs w:val="24"/>
        </w:rPr>
        <w:t> </w:t>
      </w:r>
    </w:p>
    <w:p w14:paraId="78B4DC23" w14:textId="77777777" w:rsidR="00107F50" w:rsidRPr="00107F50" w:rsidRDefault="00107F50" w:rsidP="00107F50">
      <w:pPr>
        <w:spacing w:after="0" w:line="480" w:lineRule="auto"/>
        <w:ind w:left="360"/>
        <w:jc w:val="center"/>
        <w:textAlignment w:val="baseline"/>
        <w:rPr>
          <w:rFonts w:ascii="Times New Roman" w:eastAsia="Times New Roman" w:hAnsi="Times New Roman" w:cs="Times New Roman"/>
          <w:sz w:val="24"/>
          <w:szCs w:val="24"/>
        </w:rPr>
      </w:pPr>
      <w:r w:rsidRPr="00107F50">
        <w:rPr>
          <w:rFonts w:ascii="Times New Roman" w:eastAsia="Times New Roman" w:hAnsi="Times New Roman" w:cs="Times New Roman"/>
          <w:color w:val="000000"/>
          <w:sz w:val="24"/>
          <w:szCs w:val="24"/>
        </w:rPr>
        <w:t> </w:t>
      </w:r>
    </w:p>
    <w:p w14:paraId="4D6E1975" w14:textId="77777777" w:rsidR="00107F50" w:rsidRPr="00107F50" w:rsidRDefault="00107F50" w:rsidP="00107F50">
      <w:pPr>
        <w:spacing w:after="0" w:line="480" w:lineRule="auto"/>
        <w:ind w:left="360"/>
        <w:jc w:val="center"/>
        <w:textAlignment w:val="baseline"/>
        <w:rPr>
          <w:rFonts w:ascii="Times New Roman" w:eastAsia="Times New Roman" w:hAnsi="Times New Roman" w:cs="Times New Roman"/>
          <w:sz w:val="24"/>
          <w:szCs w:val="24"/>
        </w:rPr>
      </w:pPr>
      <w:r w:rsidRPr="00107F50">
        <w:rPr>
          <w:rFonts w:ascii="Times New Roman" w:eastAsia="Times New Roman" w:hAnsi="Times New Roman" w:cs="Times New Roman"/>
          <w:color w:val="000000"/>
          <w:sz w:val="24"/>
          <w:szCs w:val="24"/>
        </w:rPr>
        <w:t> </w:t>
      </w:r>
    </w:p>
    <w:p w14:paraId="13D38954" w14:textId="77777777" w:rsidR="00107F50" w:rsidRPr="00107F50" w:rsidRDefault="00107F50" w:rsidP="00107F50">
      <w:pPr>
        <w:spacing w:after="0" w:line="480" w:lineRule="auto"/>
        <w:ind w:left="360"/>
        <w:jc w:val="center"/>
        <w:textAlignment w:val="baseline"/>
        <w:rPr>
          <w:rFonts w:ascii="Times New Roman" w:eastAsia="Times New Roman" w:hAnsi="Times New Roman" w:cs="Times New Roman"/>
          <w:sz w:val="24"/>
          <w:szCs w:val="24"/>
        </w:rPr>
      </w:pPr>
      <w:r w:rsidRPr="00107F50">
        <w:rPr>
          <w:rFonts w:ascii="Times New Roman" w:eastAsia="Times New Roman" w:hAnsi="Times New Roman" w:cs="Times New Roman"/>
          <w:color w:val="000000"/>
          <w:sz w:val="24"/>
          <w:szCs w:val="24"/>
        </w:rPr>
        <w:t> </w:t>
      </w:r>
    </w:p>
    <w:p w14:paraId="11B1B618" w14:textId="77777777" w:rsidR="006527D4" w:rsidRDefault="006527D4" w:rsidP="00107F50">
      <w:pPr>
        <w:spacing w:after="0" w:line="480" w:lineRule="auto"/>
        <w:ind w:left="360"/>
        <w:jc w:val="center"/>
        <w:textAlignment w:val="baseline"/>
        <w:rPr>
          <w:rFonts w:ascii="Times New Roman" w:eastAsia="Times New Roman" w:hAnsi="Times New Roman" w:cs="Times New Roman"/>
          <w:color w:val="000000"/>
          <w:sz w:val="24"/>
          <w:szCs w:val="24"/>
        </w:rPr>
      </w:pPr>
    </w:p>
    <w:p w14:paraId="4091EAC8" w14:textId="77777777" w:rsidR="006527D4" w:rsidRDefault="006527D4" w:rsidP="00107F50">
      <w:pPr>
        <w:spacing w:after="0" w:line="480" w:lineRule="auto"/>
        <w:ind w:left="360"/>
        <w:jc w:val="center"/>
        <w:textAlignment w:val="baseline"/>
        <w:rPr>
          <w:rFonts w:ascii="Times New Roman" w:eastAsia="Times New Roman" w:hAnsi="Times New Roman" w:cs="Times New Roman"/>
          <w:color w:val="000000"/>
          <w:sz w:val="24"/>
          <w:szCs w:val="24"/>
        </w:rPr>
      </w:pPr>
    </w:p>
    <w:p w14:paraId="5491FBD0" w14:textId="77777777" w:rsidR="006527D4" w:rsidRDefault="006527D4" w:rsidP="00107F50">
      <w:pPr>
        <w:spacing w:after="0" w:line="480" w:lineRule="auto"/>
        <w:ind w:left="360"/>
        <w:jc w:val="center"/>
        <w:textAlignment w:val="baseline"/>
        <w:rPr>
          <w:rFonts w:ascii="Times New Roman" w:eastAsia="Times New Roman" w:hAnsi="Times New Roman" w:cs="Times New Roman"/>
          <w:color w:val="000000"/>
          <w:sz w:val="24"/>
          <w:szCs w:val="24"/>
        </w:rPr>
      </w:pPr>
    </w:p>
    <w:p w14:paraId="7440EB09" w14:textId="77777777" w:rsidR="006527D4" w:rsidRDefault="006527D4" w:rsidP="00107F50">
      <w:pPr>
        <w:spacing w:after="0" w:line="480" w:lineRule="auto"/>
        <w:ind w:left="360"/>
        <w:jc w:val="center"/>
        <w:textAlignment w:val="baseline"/>
        <w:rPr>
          <w:rFonts w:ascii="Times New Roman" w:eastAsia="Times New Roman" w:hAnsi="Times New Roman" w:cs="Times New Roman"/>
          <w:color w:val="000000"/>
          <w:sz w:val="24"/>
          <w:szCs w:val="24"/>
        </w:rPr>
      </w:pPr>
    </w:p>
    <w:p w14:paraId="199B505D" w14:textId="77777777" w:rsidR="006527D4" w:rsidRDefault="006527D4" w:rsidP="00107F50">
      <w:pPr>
        <w:spacing w:after="0" w:line="480" w:lineRule="auto"/>
        <w:ind w:left="360"/>
        <w:jc w:val="center"/>
        <w:textAlignment w:val="baseline"/>
        <w:rPr>
          <w:rFonts w:ascii="Times New Roman" w:eastAsia="Times New Roman" w:hAnsi="Times New Roman" w:cs="Times New Roman"/>
          <w:color w:val="000000"/>
          <w:sz w:val="24"/>
          <w:szCs w:val="24"/>
        </w:rPr>
      </w:pPr>
    </w:p>
    <w:p w14:paraId="5D31606C" w14:textId="77777777" w:rsidR="006527D4" w:rsidRDefault="006527D4" w:rsidP="00107F50">
      <w:pPr>
        <w:spacing w:after="0" w:line="480" w:lineRule="auto"/>
        <w:ind w:left="360"/>
        <w:jc w:val="center"/>
        <w:textAlignment w:val="baseline"/>
        <w:rPr>
          <w:rFonts w:ascii="Times New Roman" w:eastAsia="Times New Roman" w:hAnsi="Times New Roman" w:cs="Times New Roman"/>
          <w:color w:val="000000"/>
          <w:sz w:val="24"/>
          <w:szCs w:val="24"/>
        </w:rPr>
      </w:pPr>
    </w:p>
    <w:p w14:paraId="5171D44A" w14:textId="2271E507" w:rsidR="00DF0E61" w:rsidRPr="00E24326" w:rsidRDefault="00DF0E61" w:rsidP="00E24326">
      <w:pPr>
        <w:spacing w:after="0" w:line="480" w:lineRule="auto"/>
        <w:textAlignment w:val="baseline"/>
        <w:rPr>
          <w:rFonts w:ascii="Times New Roman" w:eastAsia="Times New Roman" w:hAnsi="Times New Roman" w:cs="Times New Roman"/>
          <w:sz w:val="24"/>
          <w:szCs w:val="24"/>
        </w:rPr>
      </w:pPr>
    </w:p>
    <w:p w14:paraId="14B913CF" w14:textId="77777777" w:rsidR="0001477F" w:rsidRPr="00E24326" w:rsidRDefault="0001477F" w:rsidP="00E24326">
      <w:pPr>
        <w:spacing w:after="0" w:line="480" w:lineRule="auto"/>
        <w:textAlignment w:val="baseline"/>
        <w:rPr>
          <w:rFonts w:ascii="Times New Roman" w:eastAsia="Times New Roman" w:hAnsi="Times New Roman" w:cs="Times New Roman"/>
          <w:sz w:val="24"/>
          <w:szCs w:val="24"/>
        </w:rPr>
      </w:pPr>
    </w:p>
    <w:p w14:paraId="11F80F24" w14:textId="3F0E51DE" w:rsidR="00DF0E61" w:rsidRPr="00F62492" w:rsidRDefault="00DF0E61" w:rsidP="00A434E8">
      <w:pPr>
        <w:pStyle w:val="paragraph"/>
        <w:spacing w:before="0" w:beforeAutospacing="0" w:after="0" w:afterAutospacing="0" w:line="480" w:lineRule="auto"/>
        <w:ind w:left="360"/>
        <w:jc w:val="center"/>
        <w:textAlignment w:val="baseline"/>
        <w:rPr>
          <w:rStyle w:val="eop"/>
        </w:rPr>
      </w:pPr>
      <w:r w:rsidRPr="00F62492">
        <w:rPr>
          <w:rStyle w:val="normaltextrun"/>
          <w:b/>
          <w:color w:val="000000"/>
        </w:rPr>
        <w:t>Executive Summary</w:t>
      </w:r>
    </w:p>
    <w:p w14:paraId="07D7AF22" w14:textId="23677649" w:rsidR="00906D53" w:rsidRPr="00F62492" w:rsidRDefault="00E24326" w:rsidP="00A434E8">
      <w:pPr>
        <w:pStyle w:val="paragraph"/>
        <w:spacing w:before="0" w:beforeAutospacing="0" w:after="0" w:afterAutospacing="0" w:line="480" w:lineRule="auto"/>
        <w:ind w:left="360"/>
        <w:textAlignment w:val="baseline"/>
        <w:rPr>
          <w:rStyle w:val="normaltextrun"/>
          <w:b/>
          <w:color w:val="000000"/>
        </w:rPr>
      </w:pPr>
      <w:r w:rsidRPr="00F62492">
        <w:rPr>
          <w:rStyle w:val="normaltextrun"/>
          <w:b/>
          <w:color w:val="000000"/>
        </w:rPr>
        <w:tab/>
      </w:r>
    </w:p>
    <w:p w14:paraId="3F1D1FE2" w14:textId="157125AC" w:rsidR="000809AB" w:rsidRPr="00E24326" w:rsidRDefault="0E4CBF60" w:rsidP="00C503E0">
      <w:pPr>
        <w:pStyle w:val="paragraph"/>
        <w:spacing w:before="0" w:beforeAutospacing="0" w:after="0" w:afterAutospacing="0" w:line="480" w:lineRule="auto"/>
        <w:ind w:firstLine="360"/>
        <w:textAlignment w:val="baseline"/>
        <w:rPr>
          <w:rStyle w:val="eop"/>
        </w:rPr>
      </w:pPr>
      <w:r w:rsidRPr="00F62492">
        <w:rPr>
          <w:rStyle w:val="normaltextrun"/>
          <w:color w:val="000000" w:themeColor="text1"/>
        </w:rPr>
        <w:t xml:space="preserve">The </w:t>
      </w:r>
      <w:r w:rsidR="00805BE0">
        <w:rPr>
          <w:rStyle w:val="normaltextrun"/>
          <w:color w:val="000000" w:themeColor="text1"/>
        </w:rPr>
        <w:t>Bladeless Wind Energy System</w:t>
      </w:r>
      <w:r w:rsidR="7AE39333" w:rsidRPr="00F62492">
        <w:rPr>
          <w:rStyle w:val="normaltextrun"/>
          <w:color w:val="000000" w:themeColor="text1"/>
        </w:rPr>
        <w:t xml:space="preserve"> (BWES)</w:t>
      </w:r>
      <w:r w:rsidR="64C03891" w:rsidRPr="00F62492">
        <w:rPr>
          <w:rStyle w:val="normaltextrun"/>
          <w:color w:val="000000" w:themeColor="text1"/>
        </w:rPr>
        <w:t xml:space="preserve"> is </w:t>
      </w:r>
      <w:r w:rsidR="07602EF2" w:rsidRPr="00F62492">
        <w:rPr>
          <w:rStyle w:val="normaltextrun"/>
          <w:color w:val="000000" w:themeColor="text1"/>
        </w:rPr>
        <w:t>intended</w:t>
      </w:r>
      <w:r w:rsidR="64C03891" w:rsidRPr="00F62492">
        <w:rPr>
          <w:rStyle w:val="normaltextrun"/>
          <w:color w:val="000000" w:themeColor="text1"/>
        </w:rPr>
        <w:t xml:space="preserve"> to provide </w:t>
      </w:r>
      <w:r w:rsidR="07602EF2" w:rsidRPr="00F62492">
        <w:rPr>
          <w:rStyle w:val="normaltextrun"/>
          <w:color w:val="000000" w:themeColor="text1"/>
        </w:rPr>
        <w:t xml:space="preserve">a proof of concept to aid </w:t>
      </w:r>
      <w:r w:rsidR="07602EF2" w:rsidRPr="60349A34">
        <w:rPr>
          <w:rStyle w:val="normaltextrun"/>
          <w:color w:val="000000" w:themeColor="text1"/>
        </w:rPr>
        <w:t>SNHU is navigating eco</w:t>
      </w:r>
      <w:r w:rsidR="07602EF2" w:rsidRPr="60349A34">
        <w:rPr>
          <w:rStyle w:val="eop"/>
        </w:rPr>
        <w:t xml:space="preserve">-friendly options for energy generation. </w:t>
      </w:r>
      <w:r w:rsidR="4A0D11D7" w:rsidRPr="60349A34">
        <w:rPr>
          <w:rStyle w:val="eop"/>
        </w:rPr>
        <w:t xml:space="preserve">The team had to </w:t>
      </w:r>
      <w:r w:rsidR="541BAB20" w:rsidRPr="60349A34">
        <w:rPr>
          <w:rStyle w:val="eop"/>
        </w:rPr>
        <w:t>design</w:t>
      </w:r>
      <w:r w:rsidR="745C057F" w:rsidRPr="60349A34">
        <w:rPr>
          <w:rStyle w:val="eop"/>
        </w:rPr>
        <w:t xml:space="preserve"> a system that would </w:t>
      </w:r>
      <w:r w:rsidR="7BE1FF0D" w:rsidRPr="60349A34">
        <w:rPr>
          <w:rStyle w:val="eop"/>
        </w:rPr>
        <w:t xml:space="preserve">follow the works of </w:t>
      </w:r>
      <w:r w:rsidR="7BE1FF0D" w:rsidRPr="00F249E0">
        <w:rPr>
          <w:rStyle w:val="eop"/>
        </w:rPr>
        <w:t xml:space="preserve">Dr. </w:t>
      </w:r>
      <w:r w:rsidR="63E8CD6B" w:rsidRPr="00F249E0">
        <w:rPr>
          <w:rStyle w:val="eop"/>
        </w:rPr>
        <w:t>Westergaard</w:t>
      </w:r>
      <w:r w:rsidR="20F2C93E" w:rsidRPr="60349A34">
        <w:rPr>
          <w:rStyle w:val="eop"/>
        </w:rPr>
        <w:t xml:space="preserve"> and his efforts in creating an efficient wind energy system. The BWES </w:t>
      </w:r>
      <w:r w:rsidR="11B186BC" w:rsidRPr="60349A34">
        <w:rPr>
          <w:rStyle w:val="eop"/>
        </w:rPr>
        <w:t xml:space="preserve">was designed with two </w:t>
      </w:r>
      <w:r w:rsidR="6B7237B2" w:rsidRPr="60349A34">
        <w:rPr>
          <w:rStyle w:val="eop"/>
        </w:rPr>
        <w:t>airfoils</w:t>
      </w:r>
      <w:r w:rsidR="11B186BC" w:rsidRPr="60349A34">
        <w:rPr>
          <w:rStyle w:val="eop"/>
        </w:rPr>
        <w:t xml:space="preserve"> as the focus of creating the necessary pressure zone to</w:t>
      </w:r>
      <w:r w:rsidR="7A8E58FB" w:rsidRPr="60349A34">
        <w:rPr>
          <w:rStyle w:val="eop"/>
        </w:rPr>
        <w:t xml:space="preserve"> force air through the turbine, creating energy.</w:t>
      </w:r>
      <w:r w:rsidR="212E39CA" w:rsidRPr="60349A34">
        <w:rPr>
          <w:rStyle w:val="eop"/>
        </w:rPr>
        <w:t xml:space="preserve"> The </w:t>
      </w:r>
      <w:r w:rsidR="48A9D7C8" w:rsidRPr="60349A34">
        <w:rPr>
          <w:rStyle w:val="eop"/>
        </w:rPr>
        <w:t>physical</w:t>
      </w:r>
      <w:r w:rsidR="18E11CDB" w:rsidRPr="60349A34">
        <w:rPr>
          <w:rStyle w:val="eop"/>
        </w:rPr>
        <w:t xml:space="preserve">, environmental, and </w:t>
      </w:r>
      <w:r w:rsidR="36C7134E" w:rsidRPr="60349A34">
        <w:rPr>
          <w:rStyle w:val="eop"/>
        </w:rPr>
        <w:t xml:space="preserve">safety requirements were met; the performance requirements were not met, as a </w:t>
      </w:r>
      <w:r w:rsidR="6B7237B2" w:rsidRPr="60349A34">
        <w:rPr>
          <w:rStyle w:val="eop"/>
        </w:rPr>
        <w:t>modified</w:t>
      </w:r>
      <w:r w:rsidR="36C7134E" w:rsidRPr="60349A34">
        <w:rPr>
          <w:rStyle w:val="eop"/>
        </w:rPr>
        <w:t xml:space="preserve"> system was used to overcome startup torque issues of the </w:t>
      </w:r>
      <w:r w:rsidR="12AFBD2B" w:rsidRPr="60349A34">
        <w:rPr>
          <w:rStyle w:val="eop"/>
        </w:rPr>
        <w:t xml:space="preserve">original generator. </w:t>
      </w:r>
      <w:r w:rsidR="71885D35" w:rsidRPr="60349A34">
        <w:rPr>
          <w:rStyle w:val="eop"/>
        </w:rPr>
        <w:t xml:space="preserve">Through lab testing, </w:t>
      </w:r>
      <w:r w:rsidR="3B01F36C" w:rsidRPr="60349A34">
        <w:rPr>
          <w:rStyle w:val="eop"/>
        </w:rPr>
        <w:t>the turbine system proved functional</w:t>
      </w:r>
      <w:r w:rsidR="5ED8E133" w:rsidRPr="60349A34">
        <w:rPr>
          <w:rStyle w:val="eop"/>
        </w:rPr>
        <w:t xml:space="preserve">. The final outdoor test resulted in the detection of wind speed and direction, but no power </w:t>
      </w:r>
      <w:r w:rsidR="1269A07B" w:rsidRPr="60349A34">
        <w:rPr>
          <w:rStyle w:val="eop"/>
        </w:rPr>
        <w:t>generation</w:t>
      </w:r>
      <w:r w:rsidR="5ED8E133" w:rsidRPr="60349A34">
        <w:rPr>
          <w:rStyle w:val="eop"/>
        </w:rPr>
        <w:t xml:space="preserve">. After consideration and discussion among the team members and the customer (SNHU </w:t>
      </w:r>
      <w:r w:rsidR="43EAC06F" w:rsidRPr="60349A34">
        <w:rPr>
          <w:rStyle w:val="eop"/>
        </w:rPr>
        <w:t xml:space="preserve">Professors), </w:t>
      </w:r>
      <w:r w:rsidR="00924C78">
        <w:rPr>
          <w:rStyle w:val="eop"/>
        </w:rPr>
        <w:t>it</w:t>
      </w:r>
      <w:r w:rsidR="1DDAF41E" w:rsidRPr="60349A34">
        <w:rPr>
          <w:rStyle w:val="eop"/>
        </w:rPr>
        <w:t xml:space="preserve"> was </w:t>
      </w:r>
      <w:r w:rsidR="00924C78">
        <w:rPr>
          <w:rStyle w:val="eop"/>
        </w:rPr>
        <w:t xml:space="preserve">determined </w:t>
      </w:r>
      <w:r w:rsidR="43EAC06F" w:rsidRPr="00F62492">
        <w:rPr>
          <w:rStyle w:val="eop"/>
        </w:rPr>
        <w:t>the location</w:t>
      </w:r>
      <w:r w:rsidR="1DDAF41E" w:rsidRPr="00F62492">
        <w:rPr>
          <w:rStyle w:val="eop"/>
        </w:rPr>
        <w:t xml:space="preserve"> of installation was not ideal.</w:t>
      </w:r>
      <w:r w:rsidR="1DDAF41E" w:rsidRPr="60349A34">
        <w:rPr>
          <w:rStyle w:val="eop"/>
        </w:rPr>
        <w:t xml:space="preserve"> The </w:t>
      </w:r>
      <w:r w:rsidR="6B7237B2" w:rsidRPr="60349A34">
        <w:rPr>
          <w:rStyle w:val="eop"/>
        </w:rPr>
        <w:t>preliminary</w:t>
      </w:r>
      <w:r w:rsidR="1DDAF41E" w:rsidRPr="60349A34">
        <w:rPr>
          <w:rStyle w:val="eop"/>
        </w:rPr>
        <w:t xml:space="preserve"> lab test proved that there does exist a wind speed capable </w:t>
      </w:r>
      <w:r w:rsidR="396F70DA" w:rsidRPr="60349A34">
        <w:rPr>
          <w:rStyle w:val="eop"/>
        </w:rPr>
        <w:t xml:space="preserve">of causing </w:t>
      </w:r>
      <w:r w:rsidR="1269A07B" w:rsidRPr="60349A34">
        <w:rPr>
          <w:rStyle w:val="eop"/>
        </w:rPr>
        <w:t>energy</w:t>
      </w:r>
      <w:r w:rsidR="396F70DA" w:rsidRPr="60349A34">
        <w:rPr>
          <w:rStyle w:val="eop"/>
        </w:rPr>
        <w:t xml:space="preserve"> generation from our system.</w:t>
      </w:r>
      <w:r w:rsidR="1269A07B" w:rsidRPr="60349A34">
        <w:rPr>
          <w:rStyle w:val="eop"/>
        </w:rPr>
        <w:t xml:space="preserve"> In conclusion, the performance requirements were not met in final testing; th</w:t>
      </w:r>
      <w:r w:rsidR="12DD13DD" w:rsidRPr="60349A34">
        <w:rPr>
          <w:rStyle w:val="eop"/>
        </w:rPr>
        <w:t xml:space="preserve">ese may be met with a more desirable </w:t>
      </w:r>
      <w:r w:rsidR="6B7237B2" w:rsidRPr="60349A34">
        <w:rPr>
          <w:rStyle w:val="eop"/>
        </w:rPr>
        <w:t>location</w:t>
      </w:r>
      <w:r w:rsidR="12DD13DD" w:rsidRPr="60349A34">
        <w:rPr>
          <w:rStyle w:val="eop"/>
        </w:rPr>
        <w:t xml:space="preserve"> with less variable topography </w:t>
      </w:r>
      <w:r w:rsidR="6B7237B2" w:rsidRPr="60349A34">
        <w:rPr>
          <w:rStyle w:val="eop"/>
        </w:rPr>
        <w:t>or open area.</w:t>
      </w:r>
      <w:r w:rsidR="09E07129" w:rsidRPr="60349A34">
        <w:rPr>
          <w:rStyle w:val="eop"/>
        </w:rPr>
        <w:t xml:space="preserve"> The team gain</w:t>
      </w:r>
      <w:r w:rsidR="1F9EF3A1" w:rsidRPr="60349A34">
        <w:rPr>
          <w:rStyle w:val="eop"/>
        </w:rPr>
        <w:t>ed</w:t>
      </w:r>
      <w:r w:rsidR="09E07129" w:rsidRPr="60349A34">
        <w:rPr>
          <w:rStyle w:val="eop"/>
        </w:rPr>
        <w:t xml:space="preserve"> invaluable experience</w:t>
      </w:r>
      <w:r w:rsidR="3A3A50DB" w:rsidRPr="60349A34">
        <w:rPr>
          <w:rStyle w:val="eop"/>
        </w:rPr>
        <w:t xml:space="preserve"> from</w:t>
      </w:r>
      <w:r w:rsidR="3058D5EF" w:rsidRPr="60349A34">
        <w:rPr>
          <w:rStyle w:val="eop"/>
        </w:rPr>
        <w:t xml:space="preserve"> this project, as the complexities of such a </w:t>
      </w:r>
      <w:r w:rsidR="71B0E645" w:rsidRPr="60349A34">
        <w:rPr>
          <w:rStyle w:val="eop"/>
        </w:rPr>
        <w:t>system challenged the team</w:t>
      </w:r>
      <w:r w:rsidR="0D7E1CBE" w:rsidRPr="60349A34">
        <w:rPr>
          <w:rStyle w:val="eop"/>
        </w:rPr>
        <w:t xml:space="preserve">’s engineering skills </w:t>
      </w:r>
      <w:r w:rsidR="04F584AD" w:rsidRPr="60349A34">
        <w:rPr>
          <w:rStyle w:val="eop"/>
        </w:rPr>
        <w:t xml:space="preserve">learned from Southern New Hampshire University </w:t>
      </w:r>
      <w:r w:rsidR="0D7E1CBE" w:rsidRPr="60349A34">
        <w:rPr>
          <w:rStyle w:val="eop"/>
        </w:rPr>
        <w:t xml:space="preserve">that resulted in </w:t>
      </w:r>
      <w:r w:rsidR="04F584AD" w:rsidRPr="60349A34">
        <w:rPr>
          <w:rStyle w:val="eop"/>
        </w:rPr>
        <w:t>creating the</w:t>
      </w:r>
      <w:r w:rsidR="0D7E1CBE" w:rsidRPr="60349A34">
        <w:rPr>
          <w:rStyle w:val="eop"/>
        </w:rPr>
        <w:t xml:space="preserve"> BWES prototype.</w:t>
      </w:r>
    </w:p>
    <w:p w14:paraId="239FF07C" w14:textId="49D98E97" w:rsidR="001C0059" w:rsidRDefault="001C0059" w:rsidP="001C0059">
      <w:pPr>
        <w:pStyle w:val="paragraph"/>
        <w:spacing w:before="0" w:beforeAutospacing="0" w:after="0" w:afterAutospacing="0"/>
        <w:textAlignment w:val="baseline"/>
        <w:rPr>
          <w:rFonts w:ascii="Calibri" w:hAnsi="Calibri" w:cs="Calibri"/>
        </w:rPr>
      </w:pPr>
    </w:p>
    <w:p w14:paraId="3A400844" w14:textId="77777777" w:rsidR="001C0059" w:rsidRDefault="001C0059" w:rsidP="001C0059">
      <w:pPr>
        <w:pStyle w:val="paragraph"/>
        <w:spacing w:before="0" w:beforeAutospacing="0" w:after="0" w:afterAutospacing="0"/>
        <w:textAlignment w:val="baseline"/>
        <w:rPr>
          <w:rFonts w:ascii="Calibri" w:hAnsi="Calibri" w:cs="Calibri"/>
        </w:rPr>
      </w:pPr>
    </w:p>
    <w:p w14:paraId="2AACAB06" w14:textId="77777777" w:rsidR="00EA1D6B" w:rsidRDefault="00EA1D6B" w:rsidP="001C0059">
      <w:pPr>
        <w:pStyle w:val="paragraph"/>
        <w:spacing w:before="0" w:beforeAutospacing="0" w:after="0" w:afterAutospacing="0"/>
        <w:textAlignment w:val="baseline"/>
        <w:rPr>
          <w:rFonts w:ascii="Calibri" w:hAnsi="Calibri" w:cs="Calibri"/>
        </w:rPr>
      </w:pPr>
    </w:p>
    <w:p w14:paraId="089D28AB" w14:textId="77777777" w:rsidR="00EA1D6B" w:rsidRDefault="00EA1D6B" w:rsidP="001C0059">
      <w:pPr>
        <w:pStyle w:val="paragraph"/>
        <w:spacing w:before="0" w:beforeAutospacing="0" w:after="0" w:afterAutospacing="0"/>
        <w:textAlignment w:val="baseline"/>
        <w:rPr>
          <w:rFonts w:ascii="Calibri" w:hAnsi="Calibri" w:cs="Calibri"/>
        </w:rPr>
      </w:pPr>
    </w:p>
    <w:p w14:paraId="48D89F11" w14:textId="77777777" w:rsidR="00CF10CB" w:rsidRPr="00CF10CB" w:rsidRDefault="00CF10CB" w:rsidP="00CF10CB">
      <w:pPr>
        <w:pStyle w:val="paragraph"/>
        <w:spacing w:before="0" w:beforeAutospacing="0" w:after="0" w:afterAutospacing="0"/>
        <w:textAlignment w:val="baseline"/>
        <w:rPr>
          <w:rFonts w:ascii="Calibri" w:hAnsi="Calibri" w:cs="Calibri"/>
        </w:rPr>
      </w:pPr>
    </w:p>
    <w:p w14:paraId="68AD57C7" w14:textId="77777777" w:rsidR="00FA0239" w:rsidRDefault="00FA0239" w:rsidP="03427D1B">
      <w:pPr>
        <w:pStyle w:val="paragraph"/>
        <w:spacing w:before="0" w:beforeAutospacing="0" w:after="0" w:afterAutospacing="0"/>
        <w:textAlignment w:val="baseline"/>
        <w:rPr>
          <w:rFonts w:ascii="Calibri" w:hAnsi="Calibri" w:cs="Calibri"/>
        </w:rPr>
      </w:pPr>
    </w:p>
    <w:p w14:paraId="53941DEA" w14:textId="104507A9" w:rsidR="00EA1D6B" w:rsidRDefault="00EA1D6B" w:rsidP="001C0059">
      <w:pPr>
        <w:pStyle w:val="paragraph"/>
        <w:spacing w:before="0" w:beforeAutospacing="0" w:after="0" w:afterAutospacing="0"/>
        <w:textAlignment w:val="baseline"/>
        <w:rPr>
          <w:rFonts w:ascii="Calibri" w:hAnsi="Calibri" w:cs="Calibri"/>
        </w:rPr>
      </w:pPr>
    </w:p>
    <w:p w14:paraId="2F1A6813" w14:textId="104507A9" w:rsidR="00111BCE" w:rsidRPr="000620DF" w:rsidRDefault="00111BCE" w:rsidP="00111BCE">
      <w:pPr>
        <w:pStyle w:val="paragraph"/>
        <w:spacing w:before="0" w:beforeAutospacing="0" w:after="0" w:afterAutospacing="0"/>
        <w:textAlignment w:val="baseline"/>
        <w:rPr>
          <w:rStyle w:val="eop"/>
        </w:rPr>
      </w:pPr>
    </w:p>
    <w:sdt>
      <w:sdtPr>
        <w:rPr>
          <w:rFonts w:asciiTheme="minorHAnsi" w:eastAsiaTheme="minorHAnsi" w:hAnsiTheme="minorHAnsi" w:cstheme="minorBidi"/>
          <w:color w:val="auto"/>
          <w:sz w:val="22"/>
          <w:szCs w:val="22"/>
        </w:rPr>
        <w:id w:val="-1298594116"/>
        <w:docPartObj>
          <w:docPartGallery w:val="Table of Contents"/>
          <w:docPartUnique/>
        </w:docPartObj>
      </w:sdtPr>
      <w:sdtEndPr>
        <w:rPr>
          <w:b/>
        </w:rPr>
      </w:sdtEndPr>
      <w:sdtContent>
        <w:p w14:paraId="2FE3FD43" w14:textId="104507A9" w:rsidR="00E752EE" w:rsidRPr="00384776" w:rsidRDefault="00384776">
          <w:pPr>
            <w:pStyle w:val="TOCHeading"/>
            <w:rPr>
              <w:rFonts w:ascii="Times New Roman" w:hAnsi="Times New Roman" w:cs="Times New Roman"/>
              <w:color w:val="auto"/>
            </w:rPr>
          </w:pPr>
          <w:r w:rsidRPr="00384776">
            <w:rPr>
              <w:rFonts w:ascii="Times New Roman" w:hAnsi="Times New Roman" w:cs="Times New Roman"/>
              <w:color w:val="auto"/>
            </w:rPr>
            <w:t>Table of Contents</w:t>
          </w:r>
        </w:p>
        <w:p w14:paraId="6E21AD71" w14:textId="65AD2A7E" w:rsidR="00981DA3" w:rsidRDefault="00E752EE" w:rsidP="43D51ED8">
          <w:pPr>
            <w:pStyle w:val="TOC1"/>
            <w:tabs>
              <w:tab w:val="left" w:pos="440"/>
              <w:tab w:val="right" w:leader="dot" w:pos="9350"/>
            </w:tabs>
            <w:rPr>
              <w:rFonts w:eastAsiaTheme="minorEastAsia"/>
              <w:noProof/>
            </w:rPr>
          </w:pPr>
          <w:r w:rsidRPr="43D51ED8">
            <w:rPr>
              <w:rFonts w:ascii="Times New Roman" w:hAnsi="Times New Roman" w:cs="Times New Roman"/>
              <w:sz w:val="24"/>
              <w:szCs w:val="24"/>
            </w:rPr>
            <w:fldChar w:fldCharType="begin"/>
          </w:r>
          <w:r w:rsidRPr="00A434E8">
            <w:rPr>
              <w:rFonts w:ascii="Times New Roman" w:hAnsi="Times New Roman" w:cs="Times New Roman"/>
              <w:sz w:val="24"/>
              <w:szCs w:val="24"/>
            </w:rPr>
            <w:instrText xml:space="preserve"> TOC \o "1-3" \h \z \u </w:instrText>
          </w:r>
          <w:r w:rsidRPr="43D51ED8">
            <w:rPr>
              <w:rFonts w:ascii="Times New Roman" w:hAnsi="Times New Roman" w:cs="Times New Roman"/>
              <w:sz w:val="24"/>
              <w:szCs w:val="24"/>
            </w:rPr>
            <w:fldChar w:fldCharType="separate"/>
          </w:r>
          <w:hyperlink w:anchor="_Toc70680390" w:history="1">
            <w:r w:rsidR="00981DA3" w:rsidRPr="43D51ED8">
              <w:rPr>
                <w:rStyle w:val="Hyperlink"/>
                <w:rFonts w:ascii="Times New Roman" w:hAnsi="Times New Roman" w:cs="Times New Roman"/>
                <w:b/>
                <w:bCs/>
                <w:noProof/>
              </w:rPr>
              <w:t>I.</w:t>
            </w:r>
            <w:r w:rsidR="00981DA3">
              <w:rPr>
                <w:rFonts w:eastAsiaTheme="minorEastAsia"/>
                <w:noProof/>
              </w:rPr>
              <w:tab/>
            </w:r>
            <w:r w:rsidR="00981DA3" w:rsidRPr="43D51ED8">
              <w:rPr>
                <w:rStyle w:val="Hyperlink"/>
                <w:rFonts w:ascii="Times New Roman" w:hAnsi="Times New Roman" w:cs="Times New Roman"/>
                <w:b/>
                <w:bCs/>
                <w:noProof/>
              </w:rPr>
              <w:t>Introduction</w:t>
            </w:r>
            <w:r w:rsidR="00981DA3">
              <w:rPr>
                <w:noProof/>
                <w:webHidden/>
              </w:rPr>
              <w:tab/>
            </w:r>
            <w:r w:rsidR="00981DA3">
              <w:rPr>
                <w:noProof/>
                <w:webHidden/>
              </w:rPr>
              <w:fldChar w:fldCharType="begin"/>
            </w:r>
            <w:r w:rsidR="00981DA3">
              <w:rPr>
                <w:noProof/>
                <w:webHidden/>
              </w:rPr>
              <w:instrText xml:space="preserve"> PAGEREF _Toc70680390 \h </w:instrText>
            </w:r>
            <w:r w:rsidR="00981DA3">
              <w:rPr>
                <w:noProof/>
                <w:webHidden/>
              </w:rPr>
            </w:r>
            <w:r w:rsidR="00981DA3">
              <w:rPr>
                <w:noProof/>
                <w:webHidden/>
              </w:rPr>
              <w:fldChar w:fldCharType="separate"/>
            </w:r>
            <w:r w:rsidR="00981DA3">
              <w:rPr>
                <w:noProof/>
                <w:webHidden/>
              </w:rPr>
              <w:t>6</w:t>
            </w:r>
            <w:r w:rsidR="00981DA3">
              <w:rPr>
                <w:noProof/>
                <w:webHidden/>
              </w:rPr>
              <w:fldChar w:fldCharType="end"/>
            </w:r>
          </w:hyperlink>
        </w:p>
        <w:p w14:paraId="1D07C64F" w14:textId="1469A806" w:rsidR="00981DA3" w:rsidRDefault="00D41323" w:rsidP="43D51ED8">
          <w:pPr>
            <w:pStyle w:val="TOC2"/>
            <w:tabs>
              <w:tab w:val="left" w:pos="660"/>
              <w:tab w:val="right" w:leader="dot" w:pos="9350"/>
            </w:tabs>
            <w:rPr>
              <w:rFonts w:eastAsiaTheme="minorEastAsia"/>
              <w:noProof/>
            </w:rPr>
          </w:pPr>
          <w:hyperlink w:anchor="_Toc70680391" w:history="1">
            <w:r w:rsidR="00981DA3" w:rsidRPr="00582A31">
              <w:rPr>
                <w:rStyle w:val="Hyperlink"/>
                <w:rFonts w:ascii="Times New Roman" w:hAnsi="Times New Roman" w:cs="Times New Roman"/>
                <w:noProof/>
              </w:rPr>
              <w:t>a.</w:t>
            </w:r>
            <w:r w:rsidR="00981DA3">
              <w:rPr>
                <w:rFonts w:eastAsiaTheme="minorEastAsia"/>
                <w:noProof/>
              </w:rPr>
              <w:tab/>
            </w:r>
            <w:r w:rsidR="00981DA3" w:rsidRPr="00582A31">
              <w:rPr>
                <w:rStyle w:val="Hyperlink"/>
                <w:rFonts w:ascii="Times New Roman" w:hAnsi="Times New Roman" w:cs="Times New Roman"/>
                <w:noProof/>
              </w:rPr>
              <w:t>Mission and Purpose</w:t>
            </w:r>
            <w:r w:rsidR="00981DA3">
              <w:rPr>
                <w:noProof/>
                <w:webHidden/>
              </w:rPr>
              <w:tab/>
            </w:r>
            <w:r w:rsidR="00981DA3">
              <w:rPr>
                <w:noProof/>
                <w:webHidden/>
              </w:rPr>
              <w:fldChar w:fldCharType="begin"/>
            </w:r>
            <w:r w:rsidR="00981DA3">
              <w:rPr>
                <w:noProof/>
                <w:webHidden/>
              </w:rPr>
              <w:instrText xml:space="preserve"> PAGEREF _Toc70680391 \h </w:instrText>
            </w:r>
            <w:r w:rsidR="00981DA3">
              <w:rPr>
                <w:noProof/>
                <w:webHidden/>
              </w:rPr>
            </w:r>
            <w:r w:rsidR="00981DA3">
              <w:rPr>
                <w:noProof/>
                <w:webHidden/>
              </w:rPr>
              <w:fldChar w:fldCharType="separate"/>
            </w:r>
            <w:r w:rsidR="00981DA3">
              <w:rPr>
                <w:noProof/>
                <w:webHidden/>
              </w:rPr>
              <w:t>6</w:t>
            </w:r>
            <w:r w:rsidR="00981DA3">
              <w:rPr>
                <w:noProof/>
                <w:webHidden/>
              </w:rPr>
              <w:fldChar w:fldCharType="end"/>
            </w:r>
          </w:hyperlink>
        </w:p>
        <w:p w14:paraId="4E4F7AB9" w14:textId="565893D4" w:rsidR="00981DA3" w:rsidRDefault="00D41323" w:rsidP="43D51ED8">
          <w:pPr>
            <w:pStyle w:val="TOC2"/>
            <w:tabs>
              <w:tab w:val="left" w:pos="660"/>
              <w:tab w:val="right" w:leader="dot" w:pos="9350"/>
            </w:tabs>
            <w:rPr>
              <w:rFonts w:eastAsiaTheme="minorEastAsia"/>
              <w:noProof/>
            </w:rPr>
          </w:pPr>
          <w:hyperlink w:anchor="_Toc70680392" w:history="1">
            <w:r w:rsidR="00981DA3" w:rsidRPr="00582A31">
              <w:rPr>
                <w:rStyle w:val="Hyperlink"/>
                <w:rFonts w:ascii="Times New Roman" w:hAnsi="Times New Roman" w:cs="Times New Roman"/>
                <w:noProof/>
              </w:rPr>
              <w:t>b.</w:t>
            </w:r>
            <w:r w:rsidR="00981DA3">
              <w:rPr>
                <w:rFonts w:eastAsiaTheme="minorEastAsia"/>
                <w:noProof/>
              </w:rPr>
              <w:tab/>
            </w:r>
            <w:r w:rsidR="00981DA3" w:rsidRPr="00582A31">
              <w:rPr>
                <w:rStyle w:val="Hyperlink"/>
                <w:rFonts w:ascii="Times New Roman" w:hAnsi="Times New Roman" w:cs="Times New Roman"/>
                <w:noProof/>
              </w:rPr>
              <w:t>Background</w:t>
            </w:r>
            <w:r w:rsidR="00981DA3">
              <w:rPr>
                <w:noProof/>
                <w:webHidden/>
              </w:rPr>
              <w:tab/>
            </w:r>
            <w:r w:rsidR="00981DA3">
              <w:rPr>
                <w:noProof/>
                <w:webHidden/>
              </w:rPr>
              <w:fldChar w:fldCharType="begin"/>
            </w:r>
            <w:r w:rsidR="00981DA3">
              <w:rPr>
                <w:noProof/>
                <w:webHidden/>
              </w:rPr>
              <w:instrText xml:space="preserve"> PAGEREF _Toc70680392 \h </w:instrText>
            </w:r>
            <w:r w:rsidR="00981DA3">
              <w:rPr>
                <w:noProof/>
                <w:webHidden/>
              </w:rPr>
            </w:r>
            <w:r w:rsidR="00981DA3">
              <w:rPr>
                <w:noProof/>
                <w:webHidden/>
              </w:rPr>
              <w:fldChar w:fldCharType="separate"/>
            </w:r>
            <w:r w:rsidR="00981DA3">
              <w:rPr>
                <w:noProof/>
                <w:webHidden/>
              </w:rPr>
              <w:t>6</w:t>
            </w:r>
            <w:r w:rsidR="00981DA3">
              <w:rPr>
                <w:noProof/>
                <w:webHidden/>
              </w:rPr>
              <w:fldChar w:fldCharType="end"/>
            </w:r>
          </w:hyperlink>
        </w:p>
        <w:p w14:paraId="5A23E39F" w14:textId="12888152" w:rsidR="00981DA3" w:rsidRDefault="00D41323" w:rsidP="43D51ED8">
          <w:pPr>
            <w:pStyle w:val="TOC2"/>
            <w:tabs>
              <w:tab w:val="left" w:pos="660"/>
              <w:tab w:val="right" w:leader="dot" w:pos="9350"/>
            </w:tabs>
            <w:rPr>
              <w:rFonts w:eastAsiaTheme="minorEastAsia"/>
              <w:noProof/>
            </w:rPr>
          </w:pPr>
          <w:hyperlink w:anchor="_Toc70680393" w:history="1">
            <w:r w:rsidR="00981DA3" w:rsidRPr="00582A31">
              <w:rPr>
                <w:rStyle w:val="Hyperlink"/>
                <w:rFonts w:ascii="Times New Roman" w:hAnsi="Times New Roman" w:cs="Times New Roman"/>
                <w:noProof/>
              </w:rPr>
              <w:t>c.</w:t>
            </w:r>
            <w:r w:rsidR="00981DA3">
              <w:rPr>
                <w:rFonts w:eastAsiaTheme="minorEastAsia"/>
                <w:noProof/>
              </w:rPr>
              <w:tab/>
            </w:r>
            <w:r w:rsidR="00981DA3" w:rsidRPr="00582A31">
              <w:rPr>
                <w:rStyle w:val="Hyperlink"/>
                <w:rFonts w:ascii="Times New Roman" w:hAnsi="Times New Roman" w:cs="Times New Roman"/>
                <w:noProof/>
              </w:rPr>
              <w:t>Concept of Operations</w:t>
            </w:r>
            <w:r w:rsidR="00981DA3">
              <w:rPr>
                <w:noProof/>
                <w:webHidden/>
              </w:rPr>
              <w:tab/>
            </w:r>
            <w:r w:rsidR="00981DA3">
              <w:rPr>
                <w:noProof/>
                <w:webHidden/>
              </w:rPr>
              <w:fldChar w:fldCharType="begin"/>
            </w:r>
            <w:r w:rsidR="00981DA3">
              <w:rPr>
                <w:noProof/>
                <w:webHidden/>
              </w:rPr>
              <w:instrText xml:space="preserve"> PAGEREF _Toc70680393 \h </w:instrText>
            </w:r>
            <w:r w:rsidR="00981DA3">
              <w:rPr>
                <w:noProof/>
                <w:webHidden/>
              </w:rPr>
            </w:r>
            <w:r w:rsidR="00981DA3">
              <w:rPr>
                <w:noProof/>
                <w:webHidden/>
              </w:rPr>
              <w:fldChar w:fldCharType="separate"/>
            </w:r>
            <w:r w:rsidR="00981DA3">
              <w:rPr>
                <w:noProof/>
                <w:webHidden/>
              </w:rPr>
              <w:t>7</w:t>
            </w:r>
            <w:r w:rsidR="00981DA3">
              <w:rPr>
                <w:noProof/>
                <w:webHidden/>
              </w:rPr>
              <w:fldChar w:fldCharType="end"/>
            </w:r>
          </w:hyperlink>
        </w:p>
        <w:p w14:paraId="2DE0317D" w14:textId="0E1E7305" w:rsidR="00981DA3" w:rsidRDefault="00D41323" w:rsidP="43D51ED8">
          <w:pPr>
            <w:pStyle w:val="TOC1"/>
            <w:tabs>
              <w:tab w:val="left" w:pos="660"/>
              <w:tab w:val="right" w:leader="dot" w:pos="9350"/>
            </w:tabs>
            <w:rPr>
              <w:rFonts w:eastAsiaTheme="minorEastAsia"/>
              <w:noProof/>
            </w:rPr>
          </w:pPr>
          <w:hyperlink w:anchor="_Toc70680394" w:history="1">
            <w:r w:rsidR="00981DA3" w:rsidRPr="43D51ED8">
              <w:rPr>
                <w:rStyle w:val="Hyperlink"/>
                <w:rFonts w:ascii="Times New Roman" w:hAnsi="Times New Roman" w:cs="Times New Roman"/>
                <w:b/>
                <w:bCs/>
                <w:noProof/>
              </w:rPr>
              <w:t>II.</w:t>
            </w:r>
            <w:r w:rsidR="00981DA3">
              <w:rPr>
                <w:rFonts w:eastAsiaTheme="minorEastAsia"/>
                <w:noProof/>
              </w:rPr>
              <w:tab/>
            </w:r>
            <w:r w:rsidR="00981DA3" w:rsidRPr="43D51ED8">
              <w:rPr>
                <w:rStyle w:val="Hyperlink"/>
                <w:rFonts w:ascii="Times New Roman" w:hAnsi="Times New Roman" w:cs="Times New Roman"/>
                <w:b/>
                <w:bCs/>
                <w:noProof/>
              </w:rPr>
              <w:t>System Requirements</w:t>
            </w:r>
            <w:r w:rsidR="00981DA3">
              <w:rPr>
                <w:noProof/>
                <w:webHidden/>
              </w:rPr>
              <w:tab/>
            </w:r>
            <w:r w:rsidR="00981DA3">
              <w:rPr>
                <w:noProof/>
                <w:webHidden/>
              </w:rPr>
              <w:fldChar w:fldCharType="begin"/>
            </w:r>
            <w:r w:rsidR="00981DA3">
              <w:rPr>
                <w:noProof/>
                <w:webHidden/>
              </w:rPr>
              <w:instrText xml:space="preserve"> PAGEREF _Toc70680394 \h </w:instrText>
            </w:r>
            <w:r w:rsidR="00981DA3">
              <w:rPr>
                <w:noProof/>
                <w:webHidden/>
              </w:rPr>
            </w:r>
            <w:r w:rsidR="00981DA3">
              <w:rPr>
                <w:noProof/>
                <w:webHidden/>
              </w:rPr>
              <w:fldChar w:fldCharType="separate"/>
            </w:r>
            <w:r w:rsidR="00981DA3">
              <w:rPr>
                <w:noProof/>
                <w:webHidden/>
              </w:rPr>
              <w:t>8</w:t>
            </w:r>
            <w:r w:rsidR="00981DA3">
              <w:rPr>
                <w:noProof/>
                <w:webHidden/>
              </w:rPr>
              <w:fldChar w:fldCharType="end"/>
            </w:r>
          </w:hyperlink>
        </w:p>
        <w:p w14:paraId="0CD76360" w14:textId="4347C665" w:rsidR="00981DA3" w:rsidRDefault="00D41323" w:rsidP="43D51ED8">
          <w:pPr>
            <w:pStyle w:val="TOC1"/>
            <w:tabs>
              <w:tab w:val="left" w:pos="660"/>
              <w:tab w:val="right" w:leader="dot" w:pos="9350"/>
            </w:tabs>
            <w:rPr>
              <w:rFonts w:eastAsiaTheme="minorEastAsia"/>
              <w:noProof/>
            </w:rPr>
          </w:pPr>
          <w:hyperlink w:anchor="_Toc70680395" w:history="1">
            <w:r w:rsidR="00981DA3" w:rsidRPr="43D51ED8">
              <w:rPr>
                <w:rStyle w:val="Hyperlink"/>
                <w:rFonts w:ascii="Times New Roman" w:eastAsia="Times New Roman" w:hAnsi="Times New Roman" w:cs="Times New Roman"/>
                <w:b/>
                <w:bCs/>
                <w:noProof/>
              </w:rPr>
              <w:t>III.</w:t>
            </w:r>
            <w:r w:rsidR="00981DA3">
              <w:rPr>
                <w:rFonts w:eastAsiaTheme="minorEastAsia"/>
                <w:noProof/>
              </w:rPr>
              <w:tab/>
            </w:r>
            <w:r w:rsidR="00981DA3" w:rsidRPr="00582A31">
              <w:rPr>
                <w:rStyle w:val="Hyperlink"/>
                <w:rFonts w:ascii="Times New Roman" w:hAnsi="Times New Roman" w:cs="Times New Roman"/>
                <w:b/>
                <w:bCs/>
                <w:noProof/>
              </w:rPr>
              <w:t>Chosen Design</w:t>
            </w:r>
            <w:r w:rsidR="00981DA3">
              <w:rPr>
                <w:noProof/>
                <w:webHidden/>
              </w:rPr>
              <w:tab/>
            </w:r>
            <w:r w:rsidR="00981DA3">
              <w:rPr>
                <w:noProof/>
                <w:webHidden/>
              </w:rPr>
              <w:fldChar w:fldCharType="begin"/>
            </w:r>
            <w:r w:rsidR="00981DA3">
              <w:rPr>
                <w:noProof/>
                <w:webHidden/>
              </w:rPr>
              <w:instrText xml:space="preserve"> PAGEREF _Toc70680395 \h </w:instrText>
            </w:r>
            <w:r w:rsidR="00981DA3">
              <w:rPr>
                <w:noProof/>
                <w:webHidden/>
              </w:rPr>
            </w:r>
            <w:r w:rsidR="00981DA3">
              <w:rPr>
                <w:noProof/>
                <w:webHidden/>
              </w:rPr>
              <w:fldChar w:fldCharType="separate"/>
            </w:r>
            <w:r w:rsidR="00981DA3">
              <w:rPr>
                <w:noProof/>
                <w:webHidden/>
              </w:rPr>
              <w:t>11</w:t>
            </w:r>
            <w:r w:rsidR="00981DA3">
              <w:rPr>
                <w:noProof/>
                <w:webHidden/>
              </w:rPr>
              <w:fldChar w:fldCharType="end"/>
            </w:r>
          </w:hyperlink>
        </w:p>
        <w:p w14:paraId="3E0C20FB" w14:textId="10F0B512" w:rsidR="00981DA3" w:rsidRDefault="00D41323" w:rsidP="43D51ED8">
          <w:pPr>
            <w:pStyle w:val="TOC1"/>
            <w:tabs>
              <w:tab w:val="left" w:pos="660"/>
              <w:tab w:val="right" w:leader="dot" w:pos="9350"/>
            </w:tabs>
            <w:rPr>
              <w:rFonts w:eastAsiaTheme="minorEastAsia"/>
              <w:noProof/>
            </w:rPr>
          </w:pPr>
          <w:hyperlink w:anchor="_Toc70680396" w:history="1">
            <w:r w:rsidR="00981DA3" w:rsidRPr="43D51ED8">
              <w:rPr>
                <w:rStyle w:val="Hyperlink"/>
                <w:rFonts w:ascii="Times New Roman" w:eastAsia="Times New Roman" w:hAnsi="Times New Roman" w:cs="Times New Roman"/>
                <w:b/>
                <w:bCs/>
                <w:noProof/>
              </w:rPr>
              <w:t>IV.</w:t>
            </w:r>
            <w:r w:rsidR="00981DA3">
              <w:rPr>
                <w:rFonts w:eastAsiaTheme="minorEastAsia"/>
                <w:noProof/>
              </w:rPr>
              <w:tab/>
            </w:r>
            <w:r w:rsidR="00981DA3" w:rsidRPr="00582A31">
              <w:rPr>
                <w:rStyle w:val="Hyperlink"/>
                <w:rFonts w:ascii="Times New Roman" w:hAnsi="Times New Roman" w:cs="Times New Roman"/>
                <w:b/>
                <w:bCs/>
                <w:noProof/>
              </w:rPr>
              <w:t>Subsystems</w:t>
            </w:r>
            <w:r w:rsidR="00981DA3">
              <w:rPr>
                <w:noProof/>
                <w:webHidden/>
              </w:rPr>
              <w:tab/>
            </w:r>
            <w:r w:rsidR="00981DA3">
              <w:rPr>
                <w:noProof/>
                <w:webHidden/>
              </w:rPr>
              <w:fldChar w:fldCharType="begin"/>
            </w:r>
            <w:r w:rsidR="00981DA3">
              <w:rPr>
                <w:noProof/>
                <w:webHidden/>
              </w:rPr>
              <w:instrText xml:space="preserve"> PAGEREF _Toc70680396 \h </w:instrText>
            </w:r>
            <w:r w:rsidR="00981DA3">
              <w:rPr>
                <w:noProof/>
                <w:webHidden/>
              </w:rPr>
            </w:r>
            <w:r w:rsidR="00981DA3">
              <w:rPr>
                <w:noProof/>
                <w:webHidden/>
              </w:rPr>
              <w:fldChar w:fldCharType="separate"/>
            </w:r>
            <w:r w:rsidR="00981DA3">
              <w:rPr>
                <w:noProof/>
                <w:webHidden/>
              </w:rPr>
              <w:t>16</w:t>
            </w:r>
            <w:r w:rsidR="00981DA3">
              <w:rPr>
                <w:noProof/>
                <w:webHidden/>
              </w:rPr>
              <w:fldChar w:fldCharType="end"/>
            </w:r>
          </w:hyperlink>
        </w:p>
        <w:p w14:paraId="725A257B" w14:textId="1D3BBDE2" w:rsidR="00981DA3" w:rsidRDefault="00D41323" w:rsidP="43D51ED8">
          <w:pPr>
            <w:pStyle w:val="TOC2"/>
            <w:tabs>
              <w:tab w:val="left" w:pos="660"/>
              <w:tab w:val="right" w:leader="dot" w:pos="9350"/>
            </w:tabs>
            <w:rPr>
              <w:rFonts w:eastAsiaTheme="minorEastAsia"/>
              <w:noProof/>
            </w:rPr>
          </w:pPr>
          <w:hyperlink w:anchor="_Toc70680397" w:history="1">
            <w:r w:rsidR="00981DA3" w:rsidRPr="00582A31">
              <w:rPr>
                <w:rStyle w:val="Hyperlink"/>
                <w:rFonts w:ascii="Times New Roman" w:hAnsi="Times New Roman" w:cs="Times New Roman"/>
                <w:noProof/>
              </w:rPr>
              <w:t>a.</w:t>
            </w:r>
            <w:r w:rsidR="00981DA3">
              <w:rPr>
                <w:rFonts w:eastAsiaTheme="minorEastAsia"/>
                <w:noProof/>
              </w:rPr>
              <w:tab/>
            </w:r>
            <w:r w:rsidR="00981DA3" w:rsidRPr="00582A31">
              <w:rPr>
                <w:rStyle w:val="Hyperlink"/>
                <w:rFonts w:ascii="Times New Roman" w:hAnsi="Times New Roman" w:cs="Times New Roman"/>
                <w:noProof/>
              </w:rPr>
              <w:t>Airfoils</w:t>
            </w:r>
            <w:r w:rsidR="00981DA3">
              <w:rPr>
                <w:noProof/>
                <w:webHidden/>
              </w:rPr>
              <w:tab/>
            </w:r>
            <w:r w:rsidR="00981DA3">
              <w:rPr>
                <w:noProof/>
                <w:webHidden/>
              </w:rPr>
              <w:fldChar w:fldCharType="begin"/>
            </w:r>
            <w:r w:rsidR="00981DA3">
              <w:rPr>
                <w:noProof/>
                <w:webHidden/>
              </w:rPr>
              <w:instrText xml:space="preserve"> PAGEREF _Toc70680397 \h </w:instrText>
            </w:r>
            <w:r w:rsidR="00981DA3">
              <w:rPr>
                <w:noProof/>
                <w:webHidden/>
              </w:rPr>
            </w:r>
            <w:r w:rsidR="00981DA3">
              <w:rPr>
                <w:noProof/>
                <w:webHidden/>
              </w:rPr>
              <w:fldChar w:fldCharType="separate"/>
            </w:r>
            <w:r w:rsidR="00981DA3">
              <w:rPr>
                <w:noProof/>
                <w:webHidden/>
              </w:rPr>
              <w:t>16</w:t>
            </w:r>
            <w:r w:rsidR="00981DA3">
              <w:rPr>
                <w:noProof/>
                <w:webHidden/>
              </w:rPr>
              <w:fldChar w:fldCharType="end"/>
            </w:r>
          </w:hyperlink>
        </w:p>
        <w:p w14:paraId="075CD9E5" w14:textId="7AB2DFBF" w:rsidR="00981DA3" w:rsidRDefault="00D41323" w:rsidP="43D51ED8">
          <w:pPr>
            <w:pStyle w:val="TOC2"/>
            <w:tabs>
              <w:tab w:val="left" w:pos="660"/>
              <w:tab w:val="right" w:leader="dot" w:pos="9350"/>
            </w:tabs>
            <w:rPr>
              <w:rFonts w:eastAsiaTheme="minorEastAsia"/>
              <w:noProof/>
            </w:rPr>
          </w:pPr>
          <w:hyperlink w:anchor="_Toc70680398" w:history="1">
            <w:r w:rsidR="00981DA3" w:rsidRPr="00582A31">
              <w:rPr>
                <w:rStyle w:val="Hyperlink"/>
                <w:rFonts w:ascii="Times New Roman" w:hAnsi="Times New Roman" w:cs="Times New Roman"/>
                <w:noProof/>
              </w:rPr>
              <w:t>b.</w:t>
            </w:r>
            <w:r w:rsidR="00981DA3">
              <w:rPr>
                <w:rFonts w:eastAsiaTheme="minorEastAsia"/>
                <w:noProof/>
              </w:rPr>
              <w:tab/>
            </w:r>
            <w:r w:rsidR="00981DA3" w:rsidRPr="00582A31">
              <w:rPr>
                <w:rStyle w:val="Hyperlink"/>
                <w:rFonts w:ascii="Times New Roman" w:hAnsi="Times New Roman" w:cs="Times New Roman"/>
                <w:noProof/>
              </w:rPr>
              <w:t>Manifold</w:t>
            </w:r>
            <w:r w:rsidR="00981DA3">
              <w:rPr>
                <w:noProof/>
                <w:webHidden/>
              </w:rPr>
              <w:tab/>
            </w:r>
            <w:r w:rsidR="00981DA3">
              <w:rPr>
                <w:noProof/>
                <w:webHidden/>
              </w:rPr>
              <w:fldChar w:fldCharType="begin"/>
            </w:r>
            <w:r w:rsidR="00981DA3">
              <w:rPr>
                <w:noProof/>
                <w:webHidden/>
              </w:rPr>
              <w:instrText xml:space="preserve"> PAGEREF _Toc70680398 \h </w:instrText>
            </w:r>
            <w:r w:rsidR="00981DA3">
              <w:rPr>
                <w:noProof/>
                <w:webHidden/>
              </w:rPr>
            </w:r>
            <w:r w:rsidR="00981DA3">
              <w:rPr>
                <w:noProof/>
                <w:webHidden/>
              </w:rPr>
              <w:fldChar w:fldCharType="separate"/>
            </w:r>
            <w:r w:rsidR="00981DA3">
              <w:rPr>
                <w:noProof/>
                <w:webHidden/>
              </w:rPr>
              <w:t>27</w:t>
            </w:r>
            <w:r w:rsidR="00981DA3">
              <w:rPr>
                <w:noProof/>
                <w:webHidden/>
              </w:rPr>
              <w:fldChar w:fldCharType="end"/>
            </w:r>
          </w:hyperlink>
        </w:p>
        <w:p w14:paraId="101FE390" w14:textId="3AF88AD8" w:rsidR="00981DA3" w:rsidRDefault="00D41323" w:rsidP="43D51ED8">
          <w:pPr>
            <w:pStyle w:val="TOC2"/>
            <w:tabs>
              <w:tab w:val="left" w:pos="660"/>
              <w:tab w:val="right" w:leader="dot" w:pos="9350"/>
            </w:tabs>
            <w:rPr>
              <w:rFonts w:eastAsiaTheme="minorEastAsia"/>
              <w:noProof/>
            </w:rPr>
          </w:pPr>
          <w:hyperlink w:anchor="_Toc70680399" w:history="1">
            <w:r w:rsidR="00981DA3" w:rsidRPr="00582A31">
              <w:rPr>
                <w:rStyle w:val="Hyperlink"/>
                <w:rFonts w:ascii="Times New Roman" w:hAnsi="Times New Roman" w:cs="Times New Roman"/>
                <w:noProof/>
              </w:rPr>
              <w:t>c.</w:t>
            </w:r>
            <w:r w:rsidR="00981DA3">
              <w:rPr>
                <w:rFonts w:eastAsiaTheme="minorEastAsia"/>
                <w:noProof/>
              </w:rPr>
              <w:tab/>
            </w:r>
            <w:r w:rsidR="00981DA3" w:rsidRPr="00582A31">
              <w:rPr>
                <w:rStyle w:val="Hyperlink"/>
                <w:rFonts w:ascii="Times New Roman" w:hAnsi="Times New Roman" w:cs="Times New Roman"/>
                <w:noProof/>
              </w:rPr>
              <w:t>Turbine</w:t>
            </w:r>
            <w:r w:rsidR="00981DA3">
              <w:rPr>
                <w:noProof/>
                <w:webHidden/>
              </w:rPr>
              <w:tab/>
            </w:r>
            <w:r w:rsidR="00981DA3">
              <w:rPr>
                <w:noProof/>
                <w:webHidden/>
              </w:rPr>
              <w:fldChar w:fldCharType="begin"/>
            </w:r>
            <w:r w:rsidR="00981DA3">
              <w:rPr>
                <w:noProof/>
                <w:webHidden/>
              </w:rPr>
              <w:instrText xml:space="preserve"> PAGEREF _Toc70680399 \h </w:instrText>
            </w:r>
            <w:r w:rsidR="00981DA3">
              <w:rPr>
                <w:noProof/>
                <w:webHidden/>
              </w:rPr>
            </w:r>
            <w:r w:rsidR="00981DA3">
              <w:rPr>
                <w:noProof/>
                <w:webHidden/>
              </w:rPr>
              <w:fldChar w:fldCharType="separate"/>
            </w:r>
            <w:r w:rsidR="00981DA3">
              <w:rPr>
                <w:noProof/>
                <w:webHidden/>
              </w:rPr>
              <w:t>29</w:t>
            </w:r>
            <w:r w:rsidR="00981DA3">
              <w:rPr>
                <w:noProof/>
                <w:webHidden/>
              </w:rPr>
              <w:fldChar w:fldCharType="end"/>
            </w:r>
          </w:hyperlink>
        </w:p>
        <w:p w14:paraId="3269B5B9" w14:textId="62671008" w:rsidR="00981DA3" w:rsidRDefault="00D41323" w:rsidP="43D51ED8">
          <w:pPr>
            <w:pStyle w:val="TOC2"/>
            <w:tabs>
              <w:tab w:val="left" w:pos="660"/>
              <w:tab w:val="right" w:leader="dot" w:pos="9350"/>
            </w:tabs>
            <w:rPr>
              <w:rFonts w:eastAsiaTheme="minorEastAsia"/>
              <w:noProof/>
            </w:rPr>
          </w:pPr>
          <w:hyperlink w:anchor="_Toc70680400" w:history="1">
            <w:r w:rsidR="00981DA3" w:rsidRPr="00582A31">
              <w:rPr>
                <w:rStyle w:val="Hyperlink"/>
                <w:rFonts w:ascii="Times New Roman" w:hAnsi="Times New Roman" w:cs="Times New Roman"/>
                <w:noProof/>
              </w:rPr>
              <w:t>d.</w:t>
            </w:r>
            <w:r w:rsidR="00981DA3">
              <w:rPr>
                <w:rFonts w:eastAsiaTheme="minorEastAsia"/>
                <w:noProof/>
              </w:rPr>
              <w:tab/>
            </w:r>
            <w:r w:rsidR="00981DA3" w:rsidRPr="00582A31">
              <w:rPr>
                <w:rStyle w:val="Hyperlink"/>
                <w:rFonts w:ascii="Times New Roman" w:hAnsi="Times New Roman" w:cs="Times New Roman"/>
                <w:noProof/>
              </w:rPr>
              <w:t>Generator Circuit</w:t>
            </w:r>
            <w:r w:rsidR="00981DA3">
              <w:rPr>
                <w:noProof/>
                <w:webHidden/>
              </w:rPr>
              <w:tab/>
            </w:r>
            <w:r w:rsidR="00981DA3">
              <w:rPr>
                <w:noProof/>
                <w:webHidden/>
              </w:rPr>
              <w:fldChar w:fldCharType="begin"/>
            </w:r>
            <w:r w:rsidR="00981DA3">
              <w:rPr>
                <w:noProof/>
                <w:webHidden/>
              </w:rPr>
              <w:instrText xml:space="preserve"> PAGEREF _Toc70680400 \h </w:instrText>
            </w:r>
            <w:r w:rsidR="00981DA3">
              <w:rPr>
                <w:noProof/>
                <w:webHidden/>
              </w:rPr>
            </w:r>
            <w:r w:rsidR="00981DA3">
              <w:rPr>
                <w:noProof/>
                <w:webHidden/>
              </w:rPr>
              <w:fldChar w:fldCharType="separate"/>
            </w:r>
            <w:r w:rsidR="00981DA3">
              <w:rPr>
                <w:noProof/>
                <w:webHidden/>
              </w:rPr>
              <w:t>31</w:t>
            </w:r>
            <w:r w:rsidR="00981DA3">
              <w:rPr>
                <w:noProof/>
                <w:webHidden/>
              </w:rPr>
              <w:fldChar w:fldCharType="end"/>
            </w:r>
          </w:hyperlink>
        </w:p>
        <w:p w14:paraId="1C6D4CB5" w14:textId="45E7EB35" w:rsidR="00981DA3" w:rsidRDefault="00D41323" w:rsidP="43D51ED8">
          <w:pPr>
            <w:pStyle w:val="TOC2"/>
            <w:tabs>
              <w:tab w:val="left" w:pos="660"/>
              <w:tab w:val="right" w:leader="dot" w:pos="9350"/>
            </w:tabs>
            <w:rPr>
              <w:rFonts w:eastAsiaTheme="minorEastAsia"/>
              <w:noProof/>
            </w:rPr>
          </w:pPr>
          <w:hyperlink w:anchor="_Toc70680401" w:history="1">
            <w:r w:rsidR="00981DA3" w:rsidRPr="00582A31">
              <w:rPr>
                <w:rStyle w:val="Hyperlink"/>
                <w:rFonts w:ascii="Times New Roman" w:hAnsi="Times New Roman" w:cs="Times New Roman"/>
                <w:noProof/>
              </w:rPr>
              <w:t>e.</w:t>
            </w:r>
            <w:r w:rsidR="00981DA3">
              <w:rPr>
                <w:rFonts w:eastAsiaTheme="minorEastAsia"/>
                <w:noProof/>
              </w:rPr>
              <w:tab/>
            </w:r>
            <w:r w:rsidR="00981DA3" w:rsidRPr="00582A31">
              <w:rPr>
                <w:rStyle w:val="Hyperlink"/>
                <w:rFonts w:ascii="Times New Roman" w:hAnsi="Times New Roman" w:cs="Times New Roman"/>
                <w:noProof/>
              </w:rPr>
              <w:t>Code</w:t>
            </w:r>
            <w:r w:rsidR="00981DA3">
              <w:rPr>
                <w:noProof/>
                <w:webHidden/>
              </w:rPr>
              <w:tab/>
            </w:r>
            <w:r w:rsidR="00981DA3">
              <w:rPr>
                <w:noProof/>
                <w:webHidden/>
              </w:rPr>
              <w:fldChar w:fldCharType="begin"/>
            </w:r>
            <w:r w:rsidR="00981DA3">
              <w:rPr>
                <w:noProof/>
                <w:webHidden/>
              </w:rPr>
              <w:instrText xml:space="preserve"> PAGEREF _Toc70680401 \h </w:instrText>
            </w:r>
            <w:r w:rsidR="00981DA3">
              <w:rPr>
                <w:noProof/>
                <w:webHidden/>
              </w:rPr>
            </w:r>
            <w:r w:rsidR="00981DA3">
              <w:rPr>
                <w:noProof/>
                <w:webHidden/>
              </w:rPr>
              <w:fldChar w:fldCharType="separate"/>
            </w:r>
            <w:r w:rsidR="00981DA3">
              <w:rPr>
                <w:noProof/>
                <w:webHidden/>
              </w:rPr>
              <w:t>34</w:t>
            </w:r>
            <w:r w:rsidR="00981DA3">
              <w:rPr>
                <w:noProof/>
                <w:webHidden/>
              </w:rPr>
              <w:fldChar w:fldCharType="end"/>
            </w:r>
          </w:hyperlink>
        </w:p>
        <w:p w14:paraId="28246EB5" w14:textId="318EF3E0" w:rsidR="00981DA3" w:rsidRDefault="00D41323" w:rsidP="43D51ED8">
          <w:pPr>
            <w:pStyle w:val="TOC1"/>
            <w:tabs>
              <w:tab w:val="left" w:pos="440"/>
              <w:tab w:val="right" w:leader="dot" w:pos="9350"/>
            </w:tabs>
            <w:rPr>
              <w:rFonts w:eastAsiaTheme="minorEastAsia"/>
              <w:noProof/>
            </w:rPr>
          </w:pPr>
          <w:hyperlink w:anchor="_Toc70680402" w:history="1">
            <w:r w:rsidR="00981DA3" w:rsidRPr="00582A31">
              <w:rPr>
                <w:rStyle w:val="Hyperlink"/>
                <w:rFonts w:ascii="Times New Roman" w:hAnsi="Times New Roman" w:cs="Times New Roman"/>
                <w:b/>
                <w:bCs/>
                <w:noProof/>
              </w:rPr>
              <w:t>V.</w:t>
            </w:r>
            <w:r w:rsidR="00981DA3">
              <w:rPr>
                <w:rFonts w:eastAsiaTheme="minorEastAsia"/>
                <w:noProof/>
              </w:rPr>
              <w:tab/>
            </w:r>
            <w:r w:rsidR="00981DA3" w:rsidRPr="00582A31">
              <w:rPr>
                <w:rStyle w:val="Hyperlink"/>
                <w:rFonts w:ascii="Times New Roman" w:hAnsi="Times New Roman" w:cs="Times New Roman"/>
                <w:b/>
                <w:bCs/>
                <w:noProof/>
              </w:rPr>
              <w:t>Fabrication and Integration</w:t>
            </w:r>
            <w:r w:rsidR="00981DA3">
              <w:rPr>
                <w:noProof/>
                <w:webHidden/>
              </w:rPr>
              <w:tab/>
            </w:r>
            <w:r w:rsidR="00981DA3">
              <w:rPr>
                <w:noProof/>
                <w:webHidden/>
              </w:rPr>
              <w:fldChar w:fldCharType="begin"/>
            </w:r>
            <w:r w:rsidR="00981DA3">
              <w:rPr>
                <w:noProof/>
                <w:webHidden/>
              </w:rPr>
              <w:instrText xml:space="preserve"> PAGEREF _Toc70680402 \h </w:instrText>
            </w:r>
            <w:r w:rsidR="00981DA3">
              <w:rPr>
                <w:noProof/>
                <w:webHidden/>
              </w:rPr>
            </w:r>
            <w:r w:rsidR="00981DA3">
              <w:rPr>
                <w:noProof/>
                <w:webHidden/>
              </w:rPr>
              <w:fldChar w:fldCharType="separate"/>
            </w:r>
            <w:r w:rsidR="00981DA3">
              <w:rPr>
                <w:noProof/>
                <w:webHidden/>
              </w:rPr>
              <w:t>38</w:t>
            </w:r>
            <w:r w:rsidR="00981DA3">
              <w:rPr>
                <w:noProof/>
                <w:webHidden/>
              </w:rPr>
              <w:fldChar w:fldCharType="end"/>
            </w:r>
          </w:hyperlink>
        </w:p>
        <w:p w14:paraId="18B7DD03" w14:textId="3FC5B04C" w:rsidR="00981DA3" w:rsidRDefault="00D41323" w:rsidP="43D51ED8">
          <w:pPr>
            <w:pStyle w:val="TOC1"/>
            <w:tabs>
              <w:tab w:val="left" w:pos="440"/>
              <w:tab w:val="right" w:leader="dot" w:pos="9350"/>
            </w:tabs>
            <w:rPr>
              <w:rFonts w:eastAsiaTheme="minorEastAsia"/>
              <w:noProof/>
            </w:rPr>
          </w:pPr>
          <w:hyperlink w:anchor="_Toc70680403" w:history="1">
            <w:r w:rsidR="00981DA3" w:rsidRPr="00582A31">
              <w:rPr>
                <w:rStyle w:val="Hyperlink"/>
                <w:rFonts w:ascii="Times New Roman" w:hAnsi="Times New Roman" w:cs="Times New Roman"/>
                <w:noProof/>
              </w:rPr>
              <w:t>a.</w:t>
            </w:r>
            <w:r w:rsidR="00981DA3">
              <w:rPr>
                <w:rFonts w:eastAsiaTheme="minorEastAsia"/>
                <w:noProof/>
              </w:rPr>
              <w:tab/>
            </w:r>
            <w:r w:rsidR="00981DA3" w:rsidRPr="00582A31">
              <w:rPr>
                <w:rStyle w:val="Hyperlink"/>
                <w:rFonts w:ascii="Times New Roman" w:hAnsi="Times New Roman" w:cs="Times New Roman"/>
                <w:noProof/>
              </w:rPr>
              <w:t>Table</w:t>
            </w:r>
            <w:r w:rsidR="00981DA3">
              <w:rPr>
                <w:noProof/>
                <w:webHidden/>
              </w:rPr>
              <w:tab/>
            </w:r>
            <w:r w:rsidR="00981DA3">
              <w:rPr>
                <w:noProof/>
                <w:webHidden/>
              </w:rPr>
              <w:fldChar w:fldCharType="begin"/>
            </w:r>
            <w:r w:rsidR="00981DA3">
              <w:rPr>
                <w:noProof/>
                <w:webHidden/>
              </w:rPr>
              <w:instrText xml:space="preserve"> PAGEREF _Toc70680403 \h </w:instrText>
            </w:r>
            <w:r w:rsidR="00981DA3">
              <w:rPr>
                <w:noProof/>
                <w:webHidden/>
              </w:rPr>
            </w:r>
            <w:r w:rsidR="00981DA3">
              <w:rPr>
                <w:noProof/>
                <w:webHidden/>
              </w:rPr>
              <w:fldChar w:fldCharType="separate"/>
            </w:r>
            <w:r w:rsidR="00981DA3">
              <w:rPr>
                <w:noProof/>
                <w:webHidden/>
              </w:rPr>
              <w:t>38</w:t>
            </w:r>
            <w:r w:rsidR="00981DA3">
              <w:rPr>
                <w:noProof/>
                <w:webHidden/>
              </w:rPr>
              <w:fldChar w:fldCharType="end"/>
            </w:r>
          </w:hyperlink>
        </w:p>
        <w:p w14:paraId="60A68BF6" w14:textId="4D642041" w:rsidR="00981DA3" w:rsidRDefault="00D41323" w:rsidP="43D51ED8">
          <w:pPr>
            <w:pStyle w:val="TOC1"/>
            <w:tabs>
              <w:tab w:val="left" w:pos="440"/>
              <w:tab w:val="right" w:leader="dot" w:pos="9350"/>
            </w:tabs>
            <w:rPr>
              <w:rFonts w:eastAsiaTheme="minorEastAsia"/>
              <w:noProof/>
            </w:rPr>
          </w:pPr>
          <w:hyperlink w:anchor="_Toc70680404" w:history="1">
            <w:r w:rsidR="00981DA3" w:rsidRPr="00582A31">
              <w:rPr>
                <w:rStyle w:val="Hyperlink"/>
                <w:rFonts w:ascii="Times New Roman" w:eastAsia="Times New Roman" w:hAnsi="Times New Roman" w:cs="Times New Roman"/>
                <w:noProof/>
              </w:rPr>
              <w:t>b.</w:t>
            </w:r>
            <w:r w:rsidR="00981DA3">
              <w:rPr>
                <w:rFonts w:eastAsiaTheme="minorEastAsia"/>
                <w:noProof/>
              </w:rPr>
              <w:tab/>
            </w:r>
            <w:r w:rsidR="00981DA3" w:rsidRPr="00582A31">
              <w:rPr>
                <w:rStyle w:val="Hyperlink"/>
                <w:rFonts w:ascii="Times New Roman" w:hAnsi="Times New Roman" w:cs="Times New Roman"/>
                <w:noProof/>
              </w:rPr>
              <w:t>Roof</w:t>
            </w:r>
            <w:r w:rsidR="00981DA3">
              <w:rPr>
                <w:noProof/>
                <w:webHidden/>
              </w:rPr>
              <w:tab/>
            </w:r>
            <w:r w:rsidR="00981DA3">
              <w:rPr>
                <w:noProof/>
                <w:webHidden/>
              </w:rPr>
              <w:fldChar w:fldCharType="begin"/>
            </w:r>
            <w:r w:rsidR="00981DA3">
              <w:rPr>
                <w:noProof/>
                <w:webHidden/>
              </w:rPr>
              <w:instrText xml:space="preserve"> PAGEREF _Toc70680404 \h </w:instrText>
            </w:r>
            <w:r w:rsidR="00981DA3">
              <w:rPr>
                <w:noProof/>
                <w:webHidden/>
              </w:rPr>
            </w:r>
            <w:r w:rsidR="00981DA3">
              <w:rPr>
                <w:noProof/>
                <w:webHidden/>
              </w:rPr>
              <w:fldChar w:fldCharType="separate"/>
            </w:r>
            <w:r w:rsidR="00981DA3">
              <w:rPr>
                <w:noProof/>
                <w:webHidden/>
              </w:rPr>
              <w:t>40</w:t>
            </w:r>
            <w:r w:rsidR="00981DA3">
              <w:rPr>
                <w:noProof/>
                <w:webHidden/>
              </w:rPr>
              <w:fldChar w:fldCharType="end"/>
            </w:r>
          </w:hyperlink>
        </w:p>
        <w:p w14:paraId="70544E55" w14:textId="04BC7085" w:rsidR="00981DA3" w:rsidRDefault="00D41323" w:rsidP="43D51ED8">
          <w:pPr>
            <w:pStyle w:val="TOC2"/>
            <w:tabs>
              <w:tab w:val="left" w:pos="660"/>
              <w:tab w:val="right" w:leader="dot" w:pos="9350"/>
            </w:tabs>
            <w:rPr>
              <w:rFonts w:eastAsiaTheme="minorEastAsia"/>
              <w:noProof/>
            </w:rPr>
          </w:pPr>
          <w:hyperlink w:anchor="_Toc70680405" w:history="1">
            <w:r w:rsidR="00981DA3" w:rsidRPr="00582A31">
              <w:rPr>
                <w:rStyle w:val="Hyperlink"/>
                <w:rFonts w:ascii="Times New Roman" w:hAnsi="Times New Roman" w:cs="Times New Roman"/>
                <w:noProof/>
              </w:rPr>
              <w:t>c.</w:t>
            </w:r>
            <w:r w:rsidR="00981DA3">
              <w:rPr>
                <w:rFonts w:eastAsiaTheme="minorEastAsia"/>
                <w:noProof/>
              </w:rPr>
              <w:tab/>
            </w:r>
            <w:r w:rsidR="00981DA3" w:rsidRPr="00582A31">
              <w:rPr>
                <w:rStyle w:val="Hyperlink"/>
                <w:rFonts w:ascii="Times New Roman" w:hAnsi="Times New Roman" w:cs="Times New Roman"/>
                <w:noProof/>
              </w:rPr>
              <w:t>Airfoils</w:t>
            </w:r>
            <w:r w:rsidR="00981DA3">
              <w:rPr>
                <w:noProof/>
                <w:webHidden/>
              </w:rPr>
              <w:tab/>
            </w:r>
            <w:r w:rsidR="00981DA3">
              <w:rPr>
                <w:noProof/>
                <w:webHidden/>
              </w:rPr>
              <w:fldChar w:fldCharType="begin"/>
            </w:r>
            <w:r w:rsidR="00981DA3">
              <w:rPr>
                <w:noProof/>
                <w:webHidden/>
              </w:rPr>
              <w:instrText xml:space="preserve"> PAGEREF _Toc70680405 \h </w:instrText>
            </w:r>
            <w:r w:rsidR="00981DA3">
              <w:rPr>
                <w:noProof/>
                <w:webHidden/>
              </w:rPr>
            </w:r>
            <w:r w:rsidR="00981DA3">
              <w:rPr>
                <w:noProof/>
                <w:webHidden/>
              </w:rPr>
              <w:fldChar w:fldCharType="separate"/>
            </w:r>
            <w:r w:rsidR="00981DA3">
              <w:rPr>
                <w:noProof/>
                <w:webHidden/>
              </w:rPr>
              <w:t>41</w:t>
            </w:r>
            <w:r w:rsidR="00981DA3">
              <w:rPr>
                <w:noProof/>
                <w:webHidden/>
              </w:rPr>
              <w:fldChar w:fldCharType="end"/>
            </w:r>
          </w:hyperlink>
        </w:p>
        <w:p w14:paraId="6D4DF748" w14:textId="6AD57DDF" w:rsidR="00981DA3" w:rsidRDefault="00D41323" w:rsidP="43D51ED8">
          <w:pPr>
            <w:pStyle w:val="TOC2"/>
            <w:tabs>
              <w:tab w:val="left" w:pos="660"/>
              <w:tab w:val="right" w:leader="dot" w:pos="9350"/>
            </w:tabs>
            <w:rPr>
              <w:rFonts w:eastAsiaTheme="minorEastAsia"/>
              <w:noProof/>
            </w:rPr>
          </w:pPr>
          <w:hyperlink w:anchor="_Toc70680406" w:history="1">
            <w:r w:rsidR="00981DA3" w:rsidRPr="00582A31">
              <w:rPr>
                <w:rStyle w:val="Hyperlink"/>
                <w:rFonts w:ascii="Times New Roman" w:hAnsi="Times New Roman" w:cs="Times New Roman"/>
                <w:noProof/>
              </w:rPr>
              <w:t>d.</w:t>
            </w:r>
            <w:r w:rsidR="00981DA3">
              <w:rPr>
                <w:rFonts w:eastAsiaTheme="minorEastAsia"/>
                <w:noProof/>
              </w:rPr>
              <w:tab/>
            </w:r>
            <w:r w:rsidR="00981DA3" w:rsidRPr="00582A31">
              <w:rPr>
                <w:rStyle w:val="Hyperlink"/>
                <w:rFonts w:ascii="Times New Roman" w:hAnsi="Times New Roman" w:cs="Times New Roman"/>
                <w:noProof/>
              </w:rPr>
              <w:t>Manifold</w:t>
            </w:r>
            <w:r w:rsidR="00981DA3">
              <w:rPr>
                <w:noProof/>
                <w:webHidden/>
              </w:rPr>
              <w:tab/>
            </w:r>
            <w:r w:rsidR="00981DA3">
              <w:rPr>
                <w:noProof/>
                <w:webHidden/>
              </w:rPr>
              <w:fldChar w:fldCharType="begin"/>
            </w:r>
            <w:r w:rsidR="00981DA3">
              <w:rPr>
                <w:noProof/>
                <w:webHidden/>
              </w:rPr>
              <w:instrText xml:space="preserve"> PAGEREF _Toc70680406 \h </w:instrText>
            </w:r>
            <w:r w:rsidR="00981DA3">
              <w:rPr>
                <w:noProof/>
                <w:webHidden/>
              </w:rPr>
            </w:r>
            <w:r w:rsidR="00981DA3">
              <w:rPr>
                <w:noProof/>
                <w:webHidden/>
              </w:rPr>
              <w:fldChar w:fldCharType="separate"/>
            </w:r>
            <w:r w:rsidR="00981DA3">
              <w:rPr>
                <w:noProof/>
                <w:webHidden/>
              </w:rPr>
              <w:t>44</w:t>
            </w:r>
            <w:r w:rsidR="00981DA3">
              <w:rPr>
                <w:noProof/>
                <w:webHidden/>
              </w:rPr>
              <w:fldChar w:fldCharType="end"/>
            </w:r>
          </w:hyperlink>
        </w:p>
        <w:p w14:paraId="63146E47" w14:textId="60BDD480" w:rsidR="00981DA3" w:rsidRDefault="00D41323" w:rsidP="43D51ED8">
          <w:pPr>
            <w:pStyle w:val="TOC2"/>
            <w:tabs>
              <w:tab w:val="left" w:pos="660"/>
              <w:tab w:val="right" w:leader="dot" w:pos="9350"/>
            </w:tabs>
            <w:rPr>
              <w:rFonts w:eastAsiaTheme="minorEastAsia"/>
              <w:noProof/>
            </w:rPr>
          </w:pPr>
          <w:hyperlink w:anchor="_Toc70680407" w:history="1">
            <w:r w:rsidR="00981DA3" w:rsidRPr="00582A31">
              <w:rPr>
                <w:rStyle w:val="Hyperlink"/>
                <w:rFonts w:ascii="Times New Roman" w:hAnsi="Times New Roman" w:cs="Times New Roman"/>
                <w:noProof/>
              </w:rPr>
              <w:t>e.</w:t>
            </w:r>
            <w:r w:rsidR="00981DA3">
              <w:rPr>
                <w:rFonts w:eastAsiaTheme="minorEastAsia"/>
                <w:noProof/>
              </w:rPr>
              <w:tab/>
            </w:r>
            <w:r w:rsidR="00981DA3" w:rsidRPr="00582A31">
              <w:rPr>
                <w:rStyle w:val="Hyperlink"/>
                <w:rFonts w:ascii="Times New Roman" w:hAnsi="Times New Roman" w:cs="Times New Roman"/>
                <w:noProof/>
              </w:rPr>
              <w:t>Turbine</w:t>
            </w:r>
            <w:r w:rsidR="00981DA3">
              <w:rPr>
                <w:noProof/>
                <w:webHidden/>
              </w:rPr>
              <w:tab/>
            </w:r>
            <w:r w:rsidR="00981DA3">
              <w:rPr>
                <w:noProof/>
                <w:webHidden/>
              </w:rPr>
              <w:fldChar w:fldCharType="begin"/>
            </w:r>
            <w:r w:rsidR="00981DA3">
              <w:rPr>
                <w:noProof/>
                <w:webHidden/>
              </w:rPr>
              <w:instrText xml:space="preserve"> PAGEREF _Toc70680407 \h </w:instrText>
            </w:r>
            <w:r w:rsidR="00981DA3">
              <w:rPr>
                <w:noProof/>
                <w:webHidden/>
              </w:rPr>
            </w:r>
            <w:r w:rsidR="00981DA3">
              <w:rPr>
                <w:noProof/>
                <w:webHidden/>
              </w:rPr>
              <w:fldChar w:fldCharType="separate"/>
            </w:r>
            <w:r w:rsidR="00981DA3">
              <w:rPr>
                <w:noProof/>
                <w:webHidden/>
              </w:rPr>
              <w:t>45</w:t>
            </w:r>
            <w:r w:rsidR="00981DA3">
              <w:rPr>
                <w:noProof/>
                <w:webHidden/>
              </w:rPr>
              <w:fldChar w:fldCharType="end"/>
            </w:r>
          </w:hyperlink>
        </w:p>
        <w:p w14:paraId="21D79401" w14:textId="5F00E867" w:rsidR="00981DA3" w:rsidRDefault="00D41323" w:rsidP="43D51ED8">
          <w:pPr>
            <w:pStyle w:val="TOC2"/>
            <w:tabs>
              <w:tab w:val="left" w:pos="660"/>
              <w:tab w:val="right" w:leader="dot" w:pos="9350"/>
            </w:tabs>
            <w:rPr>
              <w:rFonts w:eastAsiaTheme="minorEastAsia"/>
              <w:noProof/>
            </w:rPr>
          </w:pPr>
          <w:hyperlink w:anchor="_Toc70680408" w:history="1">
            <w:r w:rsidR="00981DA3" w:rsidRPr="00582A31">
              <w:rPr>
                <w:rStyle w:val="Hyperlink"/>
                <w:rFonts w:ascii="Times New Roman" w:hAnsi="Times New Roman" w:cs="Times New Roman"/>
                <w:noProof/>
              </w:rPr>
              <w:t>f.</w:t>
            </w:r>
            <w:r w:rsidR="00981DA3">
              <w:rPr>
                <w:rFonts w:eastAsiaTheme="minorEastAsia"/>
                <w:noProof/>
              </w:rPr>
              <w:tab/>
            </w:r>
            <w:r w:rsidR="00981DA3" w:rsidRPr="00582A31">
              <w:rPr>
                <w:rStyle w:val="Hyperlink"/>
                <w:rFonts w:ascii="Times New Roman" w:hAnsi="Times New Roman" w:cs="Times New Roman"/>
                <w:noProof/>
              </w:rPr>
              <w:t>Generator Circuit</w:t>
            </w:r>
            <w:r w:rsidR="00981DA3">
              <w:rPr>
                <w:noProof/>
                <w:webHidden/>
              </w:rPr>
              <w:tab/>
            </w:r>
            <w:r w:rsidR="00981DA3">
              <w:rPr>
                <w:noProof/>
                <w:webHidden/>
              </w:rPr>
              <w:fldChar w:fldCharType="begin"/>
            </w:r>
            <w:r w:rsidR="00981DA3">
              <w:rPr>
                <w:noProof/>
                <w:webHidden/>
              </w:rPr>
              <w:instrText xml:space="preserve"> PAGEREF _Toc70680408 \h </w:instrText>
            </w:r>
            <w:r w:rsidR="00981DA3">
              <w:rPr>
                <w:noProof/>
                <w:webHidden/>
              </w:rPr>
            </w:r>
            <w:r w:rsidR="00981DA3">
              <w:rPr>
                <w:noProof/>
                <w:webHidden/>
              </w:rPr>
              <w:fldChar w:fldCharType="separate"/>
            </w:r>
            <w:r w:rsidR="00981DA3">
              <w:rPr>
                <w:noProof/>
                <w:webHidden/>
              </w:rPr>
              <w:t>47</w:t>
            </w:r>
            <w:r w:rsidR="00981DA3">
              <w:rPr>
                <w:noProof/>
                <w:webHidden/>
              </w:rPr>
              <w:fldChar w:fldCharType="end"/>
            </w:r>
          </w:hyperlink>
        </w:p>
        <w:p w14:paraId="6655A7A7" w14:textId="4B8AA0F1" w:rsidR="00981DA3" w:rsidRDefault="00D41323" w:rsidP="43D51ED8">
          <w:pPr>
            <w:pStyle w:val="TOC2"/>
            <w:tabs>
              <w:tab w:val="left" w:pos="660"/>
              <w:tab w:val="right" w:leader="dot" w:pos="9350"/>
            </w:tabs>
            <w:rPr>
              <w:rFonts w:eastAsiaTheme="minorEastAsia"/>
              <w:noProof/>
            </w:rPr>
          </w:pPr>
          <w:hyperlink w:anchor="_Toc70680409" w:history="1">
            <w:r w:rsidR="00981DA3" w:rsidRPr="00582A31">
              <w:rPr>
                <w:rStyle w:val="Hyperlink"/>
                <w:rFonts w:ascii="Times New Roman" w:hAnsi="Times New Roman" w:cs="Times New Roman"/>
                <w:noProof/>
              </w:rPr>
              <w:t>g.</w:t>
            </w:r>
            <w:r w:rsidR="00981DA3">
              <w:rPr>
                <w:rFonts w:eastAsiaTheme="minorEastAsia"/>
                <w:noProof/>
              </w:rPr>
              <w:tab/>
            </w:r>
            <w:r w:rsidR="00981DA3" w:rsidRPr="00582A31">
              <w:rPr>
                <w:rStyle w:val="Hyperlink"/>
                <w:rFonts w:ascii="Times New Roman" w:hAnsi="Times New Roman" w:cs="Times New Roman"/>
                <w:noProof/>
              </w:rPr>
              <w:t>Code</w:t>
            </w:r>
            <w:r w:rsidR="00981DA3">
              <w:rPr>
                <w:noProof/>
                <w:webHidden/>
              </w:rPr>
              <w:tab/>
            </w:r>
            <w:r w:rsidR="00981DA3">
              <w:rPr>
                <w:noProof/>
                <w:webHidden/>
              </w:rPr>
              <w:fldChar w:fldCharType="begin"/>
            </w:r>
            <w:r w:rsidR="00981DA3">
              <w:rPr>
                <w:noProof/>
                <w:webHidden/>
              </w:rPr>
              <w:instrText xml:space="preserve"> PAGEREF _Toc70680409 \h </w:instrText>
            </w:r>
            <w:r w:rsidR="00981DA3">
              <w:rPr>
                <w:noProof/>
                <w:webHidden/>
              </w:rPr>
            </w:r>
            <w:r w:rsidR="00981DA3">
              <w:rPr>
                <w:noProof/>
                <w:webHidden/>
              </w:rPr>
              <w:fldChar w:fldCharType="separate"/>
            </w:r>
            <w:r w:rsidR="00981DA3">
              <w:rPr>
                <w:noProof/>
                <w:webHidden/>
              </w:rPr>
              <w:t>49</w:t>
            </w:r>
            <w:r w:rsidR="00981DA3">
              <w:rPr>
                <w:noProof/>
                <w:webHidden/>
              </w:rPr>
              <w:fldChar w:fldCharType="end"/>
            </w:r>
          </w:hyperlink>
        </w:p>
        <w:p w14:paraId="7F0DA1D5" w14:textId="3F746E3F" w:rsidR="00981DA3" w:rsidRDefault="00D41323" w:rsidP="43D51ED8">
          <w:pPr>
            <w:pStyle w:val="TOC1"/>
            <w:tabs>
              <w:tab w:val="left" w:pos="660"/>
              <w:tab w:val="right" w:leader="dot" w:pos="9350"/>
            </w:tabs>
            <w:rPr>
              <w:rFonts w:eastAsiaTheme="minorEastAsia"/>
              <w:noProof/>
            </w:rPr>
          </w:pPr>
          <w:hyperlink w:anchor="_Toc70680410" w:history="1">
            <w:r w:rsidR="00981DA3" w:rsidRPr="43D51ED8">
              <w:rPr>
                <w:rStyle w:val="Hyperlink"/>
                <w:rFonts w:ascii="Times New Roman" w:eastAsia="Times New Roman" w:hAnsi="Times New Roman" w:cs="Times New Roman"/>
                <w:b/>
                <w:bCs/>
                <w:noProof/>
              </w:rPr>
              <w:t>VI.</w:t>
            </w:r>
            <w:r w:rsidR="00981DA3">
              <w:rPr>
                <w:rFonts w:eastAsiaTheme="minorEastAsia"/>
                <w:noProof/>
              </w:rPr>
              <w:tab/>
            </w:r>
            <w:r w:rsidR="00981DA3" w:rsidRPr="00582A31">
              <w:rPr>
                <w:rStyle w:val="Hyperlink"/>
                <w:rFonts w:ascii="Times New Roman" w:hAnsi="Times New Roman" w:cs="Times New Roman"/>
                <w:b/>
                <w:bCs/>
                <w:noProof/>
              </w:rPr>
              <w:t>Final System Test Results and Discussion</w:t>
            </w:r>
            <w:r w:rsidR="00981DA3">
              <w:rPr>
                <w:noProof/>
                <w:webHidden/>
              </w:rPr>
              <w:tab/>
            </w:r>
            <w:r w:rsidR="00981DA3">
              <w:rPr>
                <w:noProof/>
                <w:webHidden/>
              </w:rPr>
              <w:fldChar w:fldCharType="begin"/>
            </w:r>
            <w:r w:rsidR="00981DA3">
              <w:rPr>
                <w:noProof/>
                <w:webHidden/>
              </w:rPr>
              <w:instrText xml:space="preserve"> PAGEREF _Toc70680410 \h </w:instrText>
            </w:r>
            <w:r w:rsidR="00981DA3">
              <w:rPr>
                <w:noProof/>
                <w:webHidden/>
              </w:rPr>
            </w:r>
            <w:r w:rsidR="00981DA3">
              <w:rPr>
                <w:noProof/>
                <w:webHidden/>
              </w:rPr>
              <w:fldChar w:fldCharType="separate"/>
            </w:r>
            <w:r w:rsidR="00981DA3">
              <w:rPr>
                <w:noProof/>
                <w:webHidden/>
              </w:rPr>
              <w:t>51</w:t>
            </w:r>
            <w:r w:rsidR="00981DA3">
              <w:rPr>
                <w:noProof/>
                <w:webHidden/>
              </w:rPr>
              <w:fldChar w:fldCharType="end"/>
            </w:r>
          </w:hyperlink>
        </w:p>
        <w:p w14:paraId="4906655C" w14:textId="71D63A10" w:rsidR="00981DA3" w:rsidRDefault="00D41323" w:rsidP="43D51ED8">
          <w:pPr>
            <w:pStyle w:val="TOC1"/>
            <w:tabs>
              <w:tab w:val="left" w:pos="660"/>
              <w:tab w:val="right" w:leader="dot" w:pos="9350"/>
            </w:tabs>
            <w:rPr>
              <w:rFonts w:eastAsiaTheme="minorEastAsia"/>
              <w:noProof/>
            </w:rPr>
          </w:pPr>
          <w:hyperlink w:anchor="_Toc70680411" w:history="1">
            <w:r w:rsidR="00981DA3" w:rsidRPr="43D51ED8">
              <w:rPr>
                <w:rStyle w:val="Hyperlink"/>
                <w:rFonts w:ascii="Times New Roman" w:eastAsia="Times New Roman" w:hAnsi="Times New Roman" w:cs="Times New Roman"/>
                <w:b/>
                <w:bCs/>
                <w:noProof/>
              </w:rPr>
              <w:t>VII.</w:t>
            </w:r>
            <w:r w:rsidR="00981DA3">
              <w:rPr>
                <w:rFonts w:eastAsiaTheme="minorEastAsia"/>
                <w:noProof/>
              </w:rPr>
              <w:tab/>
            </w:r>
            <w:r w:rsidR="00981DA3" w:rsidRPr="00582A31">
              <w:rPr>
                <w:rStyle w:val="Hyperlink"/>
                <w:rFonts w:ascii="Times New Roman" w:hAnsi="Times New Roman" w:cs="Times New Roman"/>
                <w:b/>
                <w:bCs/>
                <w:noProof/>
              </w:rPr>
              <w:t>Conclusion and Lessons Learned</w:t>
            </w:r>
            <w:r w:rsidR="00981DA3">
              <w:rPr>
                <w:noProof/>
                <w:webHidden/>
              </w:rPr>
              <w:tab/>
            </w:r>
            <w:r w:rsidR="00981DA3">
              <w:rPr>
                <w:noProof/>
                <w:webHidden/>
              </w:rPr>
              <w:fldChar w:fldCharType="begin"/>
            </w:r>
            <w:r w:rsidR="00981DA3">
              <w:rPr>
                <w:noProof/>
                <w:webHidden/>
              </w:rPr>
              <w:instrText xml:space="preserve"> PAGEREF _Toc70680411 \h </w:instrText>
            </w:r>
            <w:r w:rsidR="00981DA3">
              <w:rPr>
                <w:noProof/>
                <w:webHidden/>
              </w:rPr>
            </w:r>
            <w:r w:rsidR="00981DA3">
              <w:rPr>
                <w:noProof/>
                <w:webHidden/>
              </w:rPr>
              <w:fldChar w:fldCharType="separate"/>
            </w:r>
            <w:r w:rsidR="00981DA3">
              <w:rPr>
                <w:noProof/>
                <w:webHidden/>
              </w:rPr>
              <w:t>57</w:t>
            </w:r>
            <w:r w:rsidR="00981DA3">
              <w:rPr>
                <w:noProof/>
                <w:webHidden/>
              </w:rPr>
              <w:fldChar w:fldCharType="end"/>
            </w:r>
          </w:hyperlink>
        </w:p>
        <w:p w14:paraId="156B535D" w14:textId="1CF3F849" w:rsidR="00981DA3" w:rsidRDefault="00D41323" w:rsidP="43D51ED8">
          <w:pPr>
            <w:pStyle w:val="TOC1"/>
            <w:tabs>
              <w:tab w:val="left" w:pos="880"/>
              <w:tab w:val="right" w:leader="dot" w:pos="9350"/>
            </w:tabs>
            <w:rPr>
              <w:rFonts w:eastAsiaTheme="minorEastAsia"/>
              <w:noProof/>
            </w:rPr>
          </w:pPr>
          <w:hyperlink w:anchor="_Toc70680412" w:history="1">
            <w:r w:rsidR="00981DA3" w:rsidRPr="43D51ED8">
              <w:rPr>
                <w:rStyle w:val="Hyperlink"/>
                <w:rFonts w:ascii="Times New Roman" w:hAnsi="Times New Roman" w:cs="Times New Roman"/>
                <w:b/>
                <w:bCs/>
                <w:noProof/>
              </w:rPr>
              <w:t>VIII.</w:t>
            </w:r>
            <w:r w:rsidR="00981DA3">
              <w:rPr>
                <w:rFonts w:eastAsiaTheme="minorEastAsia"/>
                <w:noProof/>
              </w:rPr>
              <w:tab/>
            </w:r>
            <w:r w:rsidR="00981DA3" w:rsidRPr="00582A31">
              <w:rPr>
                <w:rStyle w:val="Hyperlink"/>
                <w:rFonts w:ascii="Times New Roman" w:hAnsi="Times New Roman" w:cs="Times New Roman"/>
                <w:b/>
                <w:bCs/>
                <w:noProof/>
              </w:rPr>
              <w:t>Recommendations for Continuing Project Work</w:t>
            </w:r>
            <w:r w:rsidR="00981DA3">
              <w:rPr>
                <w:noProof/>
                <w:webHidden/>
              </w:rPr>
              <w:tab/>
            </w:r>
            <w:r w:rsidR="00981DA3">
              <w:rPr>
                <w:noProof/>
                <w:webHidden/>
              </w:rPr>
              <w:fldChar w:fldCharType="begin"/>
            </w:r>
            <w:r w:rsidR="00981DA3">
              <w:rPr>
                <w:noProof/>
                <w:webHidden/>
              </w:rPr>
              <w:instrText xml:space="preserve"> PAGEREF _Toc70680412 \h </w:instrText>
            </w:r>
            <w:r w:rsidR="00981DA3">
              <w:rPr>
                <w:noProof/>
                <w:webHidden/>
              </w:rPr>
            </w:r>
            <w:r w:rsidR="00981DA3">
              <w:rPr>
                <w:noProof/>
                <w:webHidden/>
              </w:rPr>
              <w:fldChar w:fldCharType="separate"/>
            </w:r>
            <w:r w:rsidR="00981DA3">
              <w:rPr>
                <w:noProof/>
                <w:webHidden/>
              </w:rPr>
              <w:t>58</w:t>
            </w:r>
            <w:r w:rsidR="00981DA3">
              <w:rPr>
                <w:noProof/>
                <w:webHidden/>
              </w:rPr>
              <w:fldChar w:fldCharType="end"/>
            </w:r>
          </w:hyperlink>
        </w:p>
        <w:p w14:paraId="5169E190" w14:textId="64140EDD" w:rsidR="00981DA3" w:rsidRDefault="00D41323" w:rsidP="43D51ED8">
          <w:pPr>
            <w:pStyle w:val="TOC1"/>
            <w:tabs>
              <w:tab w:val="left" w:pos="660"/>
              <w:tab w:val="right" w:leader="dot" w:pos="9350"/>
            </w:tabs>
            <w:rPr>
              <w:rFonts w:eastAsiaTheme="minorEastAsia"/>
              <w:noProof/>
            </w:rPr>
          </w:pPr>
          <w:hyperlink w:anchor="_Toc70680413" w:history="1">
            <w:r w:rsidR="00981DA3" w:rsidRPr="43D51ED8">
              <w:rPr>
                <w:rStyle w:val="Hyperlink"/>
                <w:rFonts w:ascii="Times New Roman" w:hAnsi="Times New Roman" w:cs="Times New Roman"/>
                <w:b/>
                <w:bCs/>
                <w:noProof/>
              </w:rPr>
              <w:t>IX.</w:t>
            </w:r>
            <w:r w:rsidR="00981DA3">
              <w:rPr>
                <w:rFonts w:eastAsiaTheme="minorEastAsia"/>
                <w:noProof/>
              </w:rPr>
              <w:tab/>
            </w:r>
            <w:r w:rsidR="00981DA3" w:rsidRPr="00582A31">
              <w:rPr>
                <w:rStyle w:val="Hyperlink"/>
                <w:rFonts w:ascii="Times New Roman" w:hAnsi="Times New Roman" w:cs="Times New Roman"/>
                <w:b/>
                <w:bCs/>
                <w:noProof/>
              </w:rPr>
              <w:t>Appendices</w:t>
            </w:r>
            <w:r w:rsidR="00981DA3">
              <w:rPr>
                <w:noProof/>
                <w:webHidden/>
              </w:rPr>
              <w:tab/>
            </w:r>
            <w:r w:rsidR="00981DA3">
              <w:rPr>
                <w:noProof/>
                <w:webHidden/>
              </w:rPr>
              <w:fldChar w:fldCharType="begin"/>
            </w:r>
            <w:r w:rsidR="00981DA3">
              <w:rPr>
                <w:noProof/>
                <w:webHidden/>
              </w:rPr>
              <w:instrText xml:space="preserve"> PAGEREF _Toc70680413 \h </w:instrText>
            </w:r>
            <w:r w:rsidR="00981DA3">
              <w:rPr>
                <w:noProof/>
                <w:webHidden/>
              </w:rPr>
            </w:r>
            <w:r w:rsidR="00981DA3">
              <w:rPr>
                <w:noProof/>
                <w:webHidden/>
              </w:rPr>
              <w:fldChar w:fldCharType="separate"/>
            </w:r>
            <w:r w:rsidR="00981DA3">
              <w:rPr>
                <w:noProof/>
                <w:webHidden/>
              </w:rPr>
              <w:t>59</w:t>
            </w:r>
            <w:r w:rsidR="00981DA3">
              <w:rPr>
                <w:noProof/>
                <w:webHidden/>
              </w:rPr>
              <w:fldChar w:fldCharType="end"/>
            </w:r>
          </w:hyperlink>
        </w:p>
        <w:p w14:paraId="65FF35CA" w14:textId="777951D1" w:rsidR="00981DA3" w:rsidRDefault="00D41323" w:rsidP="43D51ED8">
          <w:pPr>
            <w:pStyle w:val="TOC2"/>
            <w:tabs>
              <w:tab w:val="left" w:pos="660"/>
              <w:tab w:val="right" w:leader="dot" w:pos="9350"/>
            </w:tabs>
            <w:rPr>
              <w:rFonts w:eastAsiaTheme="minorEastAsia"/>
              <w:noProof/>
            </w:rPr>
          </w:pPr>
          <w:hyperlink w:anchor="_Toc70680414" w:history="1">
            <w:r w:rsidR="00981DA3" w:rsidRPr="00582A31">
              <w:rPr>
                <w:rStyle w:val="Hyperlink"/>
                <w:rFonts w:ascii="Times New Roman" w:hAnsi="Times New Roman" w:cs="Times New Roman"/>
                <w:noProof/>
              </w:rPr>
              <w:t>a.</w:t>
            </w:r>
            <w:r w:rsidR="00981DA3">
              <w:rPr>
                <w:rFonts w:eastAsiaTheme="minorEastAsia"/>
                <w:noProof/>
              </w:rPr>
              <w:tab/>
            </w:r>
            <w:r w:rsidR="00981DA3" w:rsidRPr="00582A31">
              <w:rPr>
                <w:rStyle w:val="Hyperlink"/>
                <w:rFonts w:ascii="Times New Roman" w:hAnsi="Times New Roman" w:cs="Times New Roman"/>
                <w:noProof/>
              </w:rPr>
              <w:t>Appendix A:  Schedule</w:t>
            </w:r>
            <w:r w:rsidR="00981DA3">
              <w:rPr>
                <w:noProof/>
                <w:webHidden/>
              </w:rPr>
              <w:tab/>
            </w:r>
            <w:r w:rsidR="00981DA3">
              <w:rPr>
                <w:noProof/>
                <w:webHidden/>
              </w:rPr>
              <w:fldChar w:fldCharType="begin"/>
            </w:r>
            <w:r w:rsidR="00981DA3">
              <w:rPr>
                <w:noProof/>
                <w:webHidden/>
              </w:rPr>
              <w:instrText xml:space="preserve"> PAGEREF _Toc70680414 \h </w:instrText>
            </w:r>
            <w:r w:rsidR="00981DA3">
              <w:rPr>
                <w:noProof/>
                <w:webHidden/>
              </w:rPr>
            </w:r>
            <w:r w:rsidR="00981DA3">
              <w:rPr>
                <w:noProof/>
                <w:webHidden/>
              </w:rPr>
              <w:fldChar w:fldCharType="separate"/>
            </w:r>
            <w:r w:rsidR="00981DA3">
              <w:rPr>
                <w:noProof/>
                <w:webHidden/>
              </w:rPr>
              <w:t>59</w:t>
            </w:r>
            <w:r w:rsidR="00981DA3">
              <w:rPr>
                <w:noProof/>
                <w:webHidden/>
              </w:rPr>
              <w:fldChar w:fldCharType="end"/>
            </w:r>
          </w:hyperlink>
        </w:p>
        <w:p w14:paraId="0ABF767B" w14:textId="03181302" w:rsidR="00981DA3" w:rsidRDefault="00D41323" w:rsidP="43D51ED8">
          <w:pPr>
            <w:pStyle w:val="TOC2"/>
            <w:tabs>
              <w:tab w:val="left" w:pos="660"/>
              <w:tab w:val="right" w:leader="dot" w:pos="9350"/>
            </w:tabs>
            <w:rPr>
              <w:rFonts w:eastAsiaTheme="minorEastAsia"/>
              <w:noProof/>
            </w:rPr>
          </w:pPr>
          <w:hyperlink w:anchor="_Toc70680415" w:history="1">
            <w:r w:rsidR="00981DA3" w:rsidRPr="00582A31">
              <w:rPr>
                <w:rStyle w:val="Hyperlink"/>
                <w:rFonts w:ascii="Times New Roman" w:hAnsi="Times New Roman" w:cs="Times New Roman"/>
                <w:noProof/>
              </w:rPr>
              <w:t>b.</w:t>
            </w:r>
            <w:r w:rsidR="00981DA3">
              <w:rPr>
                <w:rFonts w:eastAsiaTheme="minorEastAsia"/>
                <w:noProof/>
              </w:rPr>
              <w:tab/>
            </w:r>
            <w:r w:rsidR="00981DA3" w:rsidRPr="00582A31">
              <w:rPr>
                <w:rStyle w:val="Hyperlink"/>
                <w:rFonts w:ascii="Times New Roman" w:hAnsi="Times New Roman" w:cs="Times New Roman"/>
                <w:noProof/>
              </w:rPr>
              <w:t>Appendix B: Financial Summary</w:t>
            </w:r>
            <w:r w:rsidR="00981DA3">
              <w:rPr>
                <w:noProof/>
                <w:webHidden/>
              </w:rPr>
              <w:tab/>
            </w:r>
            <w:r w:rsidR="00981DA3">
              <w:rPr>
                <w:noProof/>
                <w:webHidden/>
              </w:rPr>
              <w:fldChar w:fldCharType="begin"/>
            </w:r>
            <w:r w:rsidR="00981DA3">
              <w:rPr>
                <w:noProof/>
                <w:webHidden/>
              </w:rPr>
              <w:instrText xml:space="preserve"> PAGEREF _Toc70680415 \h </w:instrText>
            </w:r>
            <w:r w:rsidR="00981DA3">
              <w:rPr>
                <w:noProof/>
                <w:webHidden/>
              </w:rPr>
            </w:r>
            <w:r w:rsidR="00981DA3">
              <w:rPr>
                <w:noProof/>
                <w:webHidden/>
              </w:rPr>
              <w:fldChar w:fldCharType="separate"/>
            </w:r>
            <w:r w:rsidR="00981DA3">
              <w:rPr>
                <w:noProof/>
                <w:webHidden/>
              </w:rPr>
              <w:t>60</w:t>
            </w:r>
            <w:r w:rsidR="00981DA3">
              <w:rPr>
                <w:noProof/>
                <w:webHidden/>
              </w:rPr>
              <w:fldChar w:fldCharType="end"/>
            </w:r>
          </w:hyperlink>
        </w:p>
        <w:p w14:paraId="6E30F5F7" w14:textId="670C96DF" w:rsidR="00981DA3" w:rsidRDefault="00D41323" w:rsidP="43D51ED8">
          <w:pPr>
            <w:pStyle w:val="TOC2"/>
            <w:tabs>
              <w:tab w:val="left" w:pos="660"/>
              <w:tab w:val="right" w:leader="dot" w:pos="9350"/>
            </w:tabs>
            <w:rPr>
              <w:rFonts w:eastAsiaTheme="minorEastAsia"/>
              <w:noProof/>
            </w:rPr>
          </w:pPr>
          <w:hyperlink w:anchor="_Toc70680416" w:history="1">
            <w:r w:rsidR="00981DA3" w:rsidRPr="00582A31">
              <w:rPr>
                <w:rStyle w:val="Hyperlink"/>
                <w:rFonts w:ascii="Times New Roman" w:hAnsi="Times New Roman" w:cs="Times New Roman"/>
                <w:noProof/>
              </w:rPr>
              <w:t>c.</w:t>
            </w:r>
            <w:r w:rsidR="00981DA3">
              <w:rPr>
                <w:rFonts w:eastAsiaTheme="minorEastAsia"/>
                <w:noProof/>
              </w:rPr>
              <w:tab/>
            </w:r>
            <w:r w:rsidR="00981DA3" w:rsidRPr="00582A31">
              <w:rPr>
                <w:rStyle w:val="Hyperlink"/>
                <w:rFonts w:ascii="Times New Roman" w:hAnsi="Times New Roman" w:cs="Times New Roman"/>
                <w:noProof/>
              </w:rPr>
              <w:t>Risks and Mitigations</w:t>
            </w:r>
            <w:r w:rsidR="00981DA3">
              <w:rPr>
                <w:noProof/>
                <w:webHidden/>
              </w:rPr>
              <w:tab/>
            </w:r>
            <w:r w:rsidR="00981DA3">
              <w:rPr>
                <w:noProof/>
                <w:webHidden/>
              </w:rPr>
              <w:fldChar w:fldCharType="begin"/>
            </w:r>
            <w:r w:rsidR="00981DA3">
              <w:rPr>
                <w:noProof/>
                <w:webHidden/>
              </w:rPr>
              <w:instrText xml:space="preserve"> PAGEREF _Toc70680416 \h </w:instrText>
            </w:r>
            <w:r w:rsidR="00981DA3">
              <w:rPr>
                <w:noProof/>
                <w:webHidden/>
              </w:rPr>
            </w:r>
            <w:r w:rsidR="00981DA3">
              <w:rPr>
                <w:noProof/>
                <w:webHidden/>
              </w:rPr>
              <w:fldChar w:fldCharType="separate"/>
            </w:r>
            <w:r w:rsidR="00981DA3">
              <w:rPr>
                <w:noProof/>
                <w:webHidden/>
              </w:rPr>
              <w:t>61</w:t>
            </w:r>
            <w:r w:rsidR="00981DA3">
              <w:rPr>
                <w:noProof/>
                <w:webHidden/>
              </w:rPr>
              <w:fldChar w:fldCharType="end"/>
            </w:r>
          </w:hyperlink>
        </w:p>
        <w:p w14:paraId="67590827" w14:textId="0A540184" w:rsidR="00981DA3" w:rsidRDefault="00D41323" w:rsidP="43D51ED8">
          <w:pPr>
            <w:pStyle w:val="TOC2"/>
            <w:tabs>
              <w:tab w:val="left" w:pos="660"/>
              <w:tab w:val="right" w:leader="dot" w:pos="9350"/>
            </w:tabs>
            <w:rPr>
              <w:rFonts w:eastAsiaTheme="minorEastAsia"/>
              <w:noProof/>
            </w:rPr>
          </w:pPr>
          <w:hyperlink w:anchor="_Toc70680417" w:history="1">
            <w:r w:rsidR="00981DA3" w:rsidRPr="00582A31">
              <w:rPr>
                <w:rStyle w:val="Hyperlink"/>
                <w:rFonts w:ascii="Times New Roman" w:hAnsi="Times New Roman" w:cs="Times New Roman"/>
                <w:noProof/>
              </w:rPr>
              <w:t>d.</w:t>
            </w:r>
            <w:r w:rsidR="00981DA3">
              <w:rPr>
                <w:rFonts w:eastAsiaTheme="minorEastAsia"/>
                <w:noProof/>
              </w:rPr>
              <w:tab/>
            </w:r>
            <w:r w:rsidR="00981DA3" w:rsidRPr="00582A31">
              <w:rPr>
                <w:rStyle w:val="Hyperlink"/>
                <w:rFonts w:ascii="Times New Roman" w:hAnsi="Times New Roman" w:cs="Times New Roman"/>
                <w:noProof/>
              </w:rPr>
              <w:t>Code</w:t>
            </w:r>
            <w:r w:rsidR="00981DA3">
              <w:rPr>
                <w:noProof/>
                <w:webHidden/>
              </w:rPr>
              <w:tab/>
            </w:r>
            <w:r w:rsidR="00981DA3">
              <w:rPr>
                <w:noProof/>
                <w:webHidden/>
              </w:rPr>
              <w:fldChar w:fldCharType="begin"/>
            </w:r>
            <w:r w:rsidR="00981DA3">
              <w:rPr>
                <w:noProof/>
                <w:webHidden/>
              </w:rPr>
              <w:instrText xml:space="preserve"> PAGEREF _Toc70680417 \h </w:instrText>
            </w:r>
            <w:r w:rsidR="00981DA3">
              <w:rPr>
                <w:noProof/>
                <w:webHidden/>
              </w:rPr>
            </w:r>
            <w:r w:rsidR="00981DA3">
              <w:rPr>
                <w:noProof/>
                <w:webHidden/>
              </w:rPr>
              <w:fldChar w:fldCharType="separate"/>
            </w:r>
            <w:r w:rsidR="00981DA3">
              <w:rPr>
                <w:noProof/>
                <w:webHidden/>
              </w:rPr>
              <w:t>62</w:t>
            </w:r>
            <w:r w:rsidR="00981DA3">
              <w:rPr>
                <w:noProof/>
                <w:webHidden/>
              </w:rPr>
              <w:fldChar w:fldCharType="end"/>
            </w:r>
          </w:hyperlink>
        </w:p>
        <w:p w14:paraId="5D9AB115" w14:textId="4AD29703" w:rsidR="00981DA3" w:rsidRDefault="00D41323" w:rsidP="43D51ED8">
          <w:pPr>
            <w:pStyle w:val="TOC1"/>
            <w:tabs>
              <w:tab w:val="left" w:pos="440"/>
              <w:tab w:val="right" w:leader="dot" w:pos="9350"/>
            </w:tabs>
            <w:rPr>
              <w:rFonts w:eastAsiaTheme="minorEastAsia"/>
              <w:noProof/>
            </w:rPr>
          </w:pPr>
          <w:hyperlink w:anchor="_Toc70680418" w:history="1">
            <w:r w:rsidR="00981DA3" w:rsidRPr="43D51ED8">
              <w:rPr>
                <w:rStyle w:val="Hyperlink"/>
                <w:rFonts w:ascii="Times New Roman" w:hAnsi="Times New Roman" w:cs="Times New Roman"/>
                <w:b/>
                <w:bCs/>
                <w:noProof/>
              </w:rPr>
              <w:t>X.</w:t>
            </w:r>
            <w:r w:rsidR="00981DA3">
              <w:rPr>
                <w:rFonts w:eastAsiaTheme="minorEastAsia"/>
                <w:noProof/>
              </w:rPr>
              <w:tab/>
            </w:r>
            <w:r w:rsidR="00981DA3" w:rsidRPr="00582A31">
              <w:rPr>
                <w:rStyle w:val="Hyperlink"/>
                <w:rFonts w:ascii="Times New Roman" w:hAnsi="Times New Roman" w:cs="Times New Roman"/>
                <w:b/>
                <w:bCs/>
                <w:noProof/>
              </w:rPr>
              <w:t>References</w:t>
            </w:r>
            <w:r w:rsidR="00981DA3">
              <w:rPr>
                <w:noProof/>
                <w:webHidden/>
              </w:rPr>
              <w:tab/>
            </w:r>
            <w:r w:rsidR="00981DA3">
              <w:rPr>
                <w:noProof/>
                <w:webHidden/>
              </w:rPr>
              <w:fldChar w:fldCharType="begin"/>
            </w:r>
            <w:r w:rsidR="00981DA3">
              <w:rPr>
                <w:noProof/>
                <w:webHidden/>
              </w:rPr>
              <w:instrText xml:space="preserve"> PAGEREF _Toc70680418 \h </w:instrText>
            </w:r>
            <w:r w:rsidR="00981DA3">
              <w:rPr>
                <w:noProof/>
                <w:webHidden/>
              </w:rPr>
            </w:r>
            <w:r w:rsidR="00981DA3">
              <w:rPr>
                <w:noProof/>
                <w:webHidden/>
              </w:rPr>
              <w:fldChar w:fldCharType="separate"/>
            </w:r>
            <w:r w:rsidR="00981DA3">
              <w:rPr>
                <w:noProof/>
                <w:webHidden/>
              </w:rPr>
              <w:t>66</w:t>
            </w:r>
            <w:r w:rsidR="00981DA3">
              <w:rPr>
                <w:noProof/>
                <w:webHidden/>
              </w:rPr>
              <w:fldChar w:fldCharType="end"/>
            </w:r>
          </w:hyperlink>
        </w:p>
        <w:p w14:paraId="74C85F7E" w14:textId="104507A9" w:rsidR="00384776" w:rsidRPr="000620DF" w:rsidRDefault="00E752EE" w:rsidP="000620DF">
          <w:pPr>
            <w:rPr>
              <w:rStyle w:val="normaltextrun"/>
            </w:rPr>
          </w:pPr>
          <w:r w:rsidRPr="43D51ED8">
            <w:rPr>
              <w:rFonts w:ascii="Times New Roman" w:hAnsi="Times New Roman" w:cs="Times New Roman"/>
              <w:b/>
              <w:sz w:val="24"/>
              <w:szCs w:val="24"/>
            </w:rPr>
            <w:fldChar w:fldCharType="end"/>
          </w:r>
        </w:p>
      </w:sdtContent>
    </w:sdt>
    <w:p w14:paraId="5DB714DD" w14:textId="104507A9" w:rsidR="000620DF" w:rsidRDefault="000620DF" w:rsidP="43D51ED8">
      <w:pPr>
        <w:pStyle w:val="paragraph"/>
        <w:spacing w:before="0" w:beforeAutospacing="0" w:after="0" w:afterAutospacing="0" w:line="480" w:lineRule="auto"/>
        <w:textAlignment w:val="baseline"/>
        <w:rPr>
          <w:rStyle w:val="normaltextrun"/>
          <w:b/>
          <w:bCs/>
          <w:color w:val="000000" w:themeColor="text1"/>
        </w:rPr>
      </w:pPr>
    </w:p>
    <w:p w14:paraId="3CF9096A" w14:textId="104507A9" w:rsidR="003E72BC" w:rsidRPr="00A434E8" w:rsidRDefault="00DF0E61" w:rsidP="00384776">
      <w:pPr>
        <w:pStyle w:val="paragraph"/>
        <w:spacing w:before="0" w:beforeAutospacing="0" w:after="0" w:afterAutospacing="0" w:line="480" w:lineRule="auto"/>
        <w:textAlignment w:val="baseline"/>
        <w:rPr>
          <w:rStyle w:val="eop"/>
          <w:color w:val="000000"/>
        </w:rPr>
      </w:pPr>
      <w:r w:rsidRPr="43D51ED8">
        <w:rPr>
          <w:rStyle w:val="normaltextrun"/>
          <w:b/>
          <w:color w:val="000000" w:themeColor="text1"/>
        </w:rPr>
        <w:lastRenderedPageBreak/>
        <w:t>List of Figures</w:t>
      </w:r>
      <w:r w:rsidRPr="43D51ED8">
        <w:rPr>
          <w:rStyle w:val="eop"/>
          <w:color w:val="000000" w:themeColor="text1"/>
        </w:rPr>
        <w:t> </w:t>
      </w:r>
    </w:p>
    <w:p w14:paraId="37F989E8" w14:textId="15A7DECC" w:rsidR="00981DA3" w:rsidRPr="003B0BA8" w:rsidRDefault="0017625B" w:rsidP="43D51ED8">
      <w:pPr>
        <w:pStyle w:val="TableofFigures"/>
        <w:tabs>
          <w:tab w:val="right" w:leader="dot" w:pos="9350"/>
        </w:tabs>
        <w:rPr>
          <w:rFonts w:ascii="Times New Roman" w:eastAsiaTheme="minorEastAsia" w:hAnsi="Times New Roman" w:cs="Times New Roman"/>
          <w:noProof/>
          <w:sz w:val="24"/>
          <w:szCs w:val="24"/>
        </w:rPr>
      </w:pPr>
      <w:r w:rsidRPr="00A434E8">
        <w:rPr>
          <w:rStyle w:val="eop"/>
          <w:rFonts w:ascii="Times New Roman" w:hAnsi="Times New Roman" w:cs="Times New Roman"/>
          <w:sz w:val="24"/>
          <w:szCs w:val="24"/>
        </w:rPr>
        <w:fldChar w:fldCharType="begin"/>
      </w:r>
      <w:r w:rsidRPr="00A434E8">
        <w:rPr>
          <w:rStyle w:val="eop"/>
          <w:rFonts w:ascii="Times New Roman" w:hAnsi="Times New Roman" w:cs="Times New Roman"/>
          <w:sz w:val="24"/>
          <w:szCs w:val="24"/>
        </w:rPr>
        <w:instrText xml:space="preserve"> TOC \h \z \c "Figure" </w:instrText>
      </w:r>
      <w:r w:rsidRPr="00A434E8">
        <w:rPr>
          <w:rStyle w:val="eop"/>
          <w:rFonts w:ascii="Times New Roman" w:hAnsi="Times New Roman" w:cs="Times New Roman"/>
          <w:sz w:val="24"/>
          <w:szCs w:val="24"/>
        </w:rPr>
        <w:fldChar w:fldCharType="separate"/>
      </w:r>
      <w:hyperlink w:anchor="_Toc70680356" w:history="1">
        <w:r w:rsidR="00981DA3" w:rsidRPr="003B0BA8">
          <w:rPr>
            <w:rStyle w:val="Hyperlink"/>
            <w:rFonts w:ascii="Times New Roman" w:hAnsi="Times New Roman" w:cs="Times New Roman"/>
            <w:noProof/>
            <w:sz w:val="24"/>
            <w:szCs w:val="24"/>
          </w:rPr>
          <w:t>Figure 1: CONOPS</w:t>
        </w:r>
        <w:r w:rsidR="00981DA3" w:rsidRPr="003B0BA8">
          <w:rPr>
            <w:rFonts w:ascii="Times New Roman" w:hAnsi="Times New Roman" w:cs="Times New Roman"/>
            <w:noProof/>
            <w:webHidden/>
            <w:sz w:val="24"/>
            <w:szCs w:val="24"/>
          </w:rPr>
          <w:tab/>
        </w:r>
        <w:r w:rsidR="00981DA3" w:rsidRPr="003B0BA8">
          <w:rPr>
            <w:rFonts w:ascii="Times New Roman" w:hAnsi="Times New Roman" w:cs="Times New Roman"/>
            <w:noProof/>
            <w:webHidden/>
            <w:sz w:val="24"/>
            <w:szCs w:val="24"/>
          </w:rPr>
          <w:fldChar w:fldCharType="begin"/>
        </w:r>
        <w:r w:rsidR="00981DA3" w:rsidRPr="003B0BA8">
          <w:rPr>
            <w:rFonts w:ascii="Times New Roman" w:hAnsi="Times New Roman" w:cs="Times New Roman"/>
            <w:noProof/>
            <w:webHidden/>
            <w:sz w:val="24"/>
            <w:szCs w:val="24"/>
          </w:rPr>
          <w:instrText xml:space="preserve"> PAGEREF _Toc70680356 \h </w:instrText>
        </w:r>
        <w:r w:rsidR="00981DA3" w:rsidRPr="003B0BA8">
          <w:rPr>
            <w:rFonts w:ascii="Times New Roman" w:hAnsi="Times New Roman" w:cs="Times New Roman"/>
            <w:noProof/>
            <w:webHidden/>
            <w:sz w:val="24"/>
            <w:szCs w:val="24"/>
          </w:rPr>
        </w:r>
        <w:r w:rsidR="00981DA3" w:rsidRPr="003B0BA8">
          <w:rPr>
            <w:rFonts w:ascii="Times New Roman" w:hAnsi="Times New Roman" w:cs="Times New Roman"/>
            <w:noProof/>
            <w:webHidden/>
            <w:sz w:val="24"/>
            <w:szCs w:val="24"/>
          </w:rPr>
          <w:fldChar w:fldCharType="separate"/>
        </w:r>
        <w:r w:rsidR="00981DA3" w:rsidRPr="003B0BA8">
          <w:rPr>
            <w:rFonts w:ascii="Times New Roman" w:hAnsi="Times New Roman" w:cs="Times New Roman"/>
            <w:noProof/>
            <w:webHidden/>
            <w:sz w:val="24"/>
            <w:szCs w:val="24"/>
          </w:rPr>
          <w:t>7</w:t>
        </w:r>
        <w:r w:rsidR="00981DA3" w:rsidRPr="003B0BA8">
          <w:rPr>
            <w:rFonts w:ascii="Times New Roman" w:hAnsi="Times New Roman" w:cs="Times New Roman"/>
            <w:noProof/>
            <w:webHidden/>
            <w:sz w:val="24"/>
            <w:szCs w:val="24"/>
          </w:rPr>
          <w:fldChar w:fldCharType="end"/>
        </w:r>
      </w:hyperlink>
    </w:p>
    <w:p w14:paraId="7B2C6C55" w14:textId="2455F3BC" w:rsidR="00981DA3" w:rsidRPr="003B0BA8" w:rsidRDefault="00D41323" w:rsidP="43D51ED8">
      <w:pPr>
        <w:pStyle w:val="TableofFigures"/>
        <w:tabs>
          <w:tab w:val="right" w:leader="dot" w:pos="9350"/>
        </w:tabs>
        <w:rPr>
          <w:rFonts w:ascii="Times New Roman" w:eastAsiaTheme="minorEastAsia" w:hAnsi="Times New Roman" w:cs="Times New Roman"/>
          <w:noProof/>
          <w:sz w:val="24"/>
          <w:szCs w:val="24"/>
        </w:rPr>
      </w:pPr>
      <w:hyperlink w:anchor="_Toc70680357" w:history="1">
        <w:r w:rsidR="00981DA3" w:rsidRPr="003B0BA8">
          <w:rPr>
            <w:rStyle w:val="Hyperlink"/>
            <w:rFonts w:ascii="Times New Roman" w:hAnsi="Times New Roman" w:cs="Times New Roman"/>
            <w:noProof/>
            <w:sz w:val="24"/>
            <w:szCs w:val="24"/>
          </w:rPr>
          <w:t>Figure 2: Preliminary Conceptual Design</w:t>
        </w:r>
        <w:r w:rsidR="00981DA3" w:rsidRPr="003B0BA8">
          <w:rPr>
            <w:rFonts w:ascii="Times New Roman" w:hAnsi="Times New Roman" w:cs="Times New Roman"/>
            <w:noProof/>
            <w:webHidden/>
            <w:sz w:val="24"/>
            <w:szCs w:val="24"/>
          </w:rPr>
          <w:tab/>
        </w:r>
        <w:r w:rsidR="00981DA3" w:rsidRPr="003B0BA8">
          <w:rPr>
            <w:rFonts w:ascii="Times New Roman" w:hAnsi="Times New Roman" w:cs="Times New Roman"/>
            <w:noProof/>
            <w:webHidden/>
            <w:sz w:val="24"/>
            <w:szCs w:val="24"/>
          </w:rPr>
          <w:fldChar w:fldCharType="begin"/>
        </w:r>
        <w:r w:rsidR="00981DA3" w:rsidRPr="003B0BA8">
          <w:rPr>
            <w:rFonts w:ascii="Times New Roman" w:hAnsi="Times New Roman" w:cs="Times New Roman"/>
            <w:noProof/>
            <w:webHidden/>
            <w:sz w:val="24"/>
            <w:szCs w:val="24"/>
          </w:rPr>
          <w:instrText xml:space="preserve"> PAGEREF _Toc70680357 \h </w:instrText>
        </w:r>
        <w:r w:rsidR="00981DA3" w:rsidRPr="003B0BA8">
          <w:rPr>
            <w:rFonts w:ascii="Times New Roman" w:hAnsi="Times New Roman" w:cs="Times New Roman"/>
            <w:noProof/>
            <w:webHidden/>
            <w:sz w:val="24"/>
            <w:szCs w:val="24"/>
          </w:rPr>
        </w:r>
        <w:r w:rsidR="00981DA3" w:rsidRPr="003B0BA8">
          <w:rPr>
            <w:rFonts w:ascii="Times New Roman" w:hAnsi="Times New Roman" w:cs="Times New Roman"/>
            <w:noProof/>
            <w:webHidden/>
            <w:sz w:val="24"/>
            <w:szCs w:val="24"/>
          </w:rPr>
          <w:fldChar w:fldCharType="separate"/>
        </w:r>
        <w:r w:rsidR="00981DA3" w:rsidRPr="003B0BA8">
          <w:rPr>
            <w:rFonts w:ascii="Times New Roman" w:hAnsi="Times New Roman" w:cs="Times New Roman"/>
            <w:noProof/>
            <w:webHidden/>
            <w:sz w:val="24"/>
            <w:szCs w:val="24"/>
          </w:rPr>
          <w:t>11</w:t>
        </w:r>
        <w:r w:rsidR="00981DA3" w:rsidRPr="003B0BA8">
          <w:rPr>
            <w:rFonts w:ascii="Times New Roman" w:hAnsi="Times New Roman" w:cs="Times New Roman"/>
            <w:noProof/>
            <w:webHidden/>
            <w:sz w:val="24"/>
            <w:szCs w:val="24"/>
          </w:rPr>
          <w:fldChar w:fldCharType="end"/>
        </w:r>
      </w:hyperlink>
    </w:p>
    <w:p w14:paraId="7244FE06" w14:textId="36E83369" w:rsidR="00981DA3" w:rsidRPr="003B0BA8" w:rsidRDefault="00D41323" w:rsidP="43D51ED8">
      <w:pPr>
        <w:pStyle w:val="TableofFigures"/>
        <w:tabs>
          <w:tab w:val="right" w:leader="dot" w:pos="9350"/>
        </w:tabs>
        <w:rPr>
          <w:rFonts w:ascii="Times New Roman" w:eastAsiaTheme="minorEastAsia" w:hAnsi="Times New Roman" w:cs="Times New Roman"/>
          <w:noProof/>
          <w:sz w:val="24"/>
          <w:szCs w:val="24"/>
        </w:rPr>
      </w:pPr>
      <w:hyperlink w:anchor="_Toc70680358" w:history="1">
        <w:r w:rsidR="00981DA3" w:rsidRPr="003B0BA8">
          <w:rPr>
            <w:rStyle w:val="Hyperlink"/>
            <w:rFonts w:ascii="Times New Roman" w:hAnsi="Times New Roman" w:cs="Times New Roman"/>
            <w:noProof/>
            <w:sz w:val="24"/>
            <w:szCs w:val="24"/>
          </w:rPr>
          <w:t>Figure 3: Completed Prototype</w:t>
        </w:r>
        <w:r w:rsidR="00981DA3" w:rsidRPr="003B0BA8">
          <w:rPr>
            <w:rFonts w:ascii="Times New Roman" w:hAnsi="Times New Roman" w:cs="Times New Roman"/>
            <w:noProof/>
            <w:webHidden/>
            <w:sz w:val="24"/>
            <w:szCs w:val="24"/>
          </w:rPr>
          <w:tab/>
        </w:r>
        <w:r w:rsidR="00981DA3" w:rsidRPr="003B0BA8">
          <w:rPr>
            <w:rFonts w:ascii="Times New Roman" w:hAnsi="Times New Roman" w:cs="Times New Roman"/>
            <w:noProof/>
            <w:webHidden/>
            <w:sz w:val="24"/>
            <w:szCs w:val="24"/>
          </w:rPr>
          <w:fldChar w:fldCharType="begin"/>
        </w:r>
        <w:r w:rsidR="00981DA3" w:rsidRPr="003B0BA8">
          <w:rPr>
            <w:rFonts w:ascii="Times New Roman" w:hAnsi="Times New Roman" w:cs="Times New Roman"/>
            <w:noProof/>
            <w:webHidden/>
            <w:sz w:val="24"/>
            <w:szCs w:val="24"/>
          </w:rPr>
          <w:instrText xml:space="preserve"> PAGEREF _Toc70680358 \h </w:instrText>
        </w:r>
        <w:r w:rsidR="00981DA3" w:rsidRPr="003B0BA8">
          <w:rPr>
            <w:rFonts w:ascii="Times New Roman" w:hAnsi="Times New Roman" w:cs="Times New Roman"/>
            <w:noProof/>
            <w:webHidden/>
            <w:sz w:val="24"/>
            <w:szCs w:val="24"/>
          </w:rPr>
        </w:r>
        <w:r w:rsidR="00981DA3" w:rsidRPr="003B0BA8">
          <w:rPr>
            <w:rFonts w:ascii="Times New Roman" w:hAnsi="Times New Roman" w:cs="Times New Roman"/>
            <w:noProof/>
            <w:webHidden/>
            <w:sz w:val="24"/>
            <w:szCs w:val="24"/>
          </w:rPr>
          <w:fldChar w:fldCharType="separate"/>
        </w:r>
        <w:r w:rsidR="00981DA3" w:rsidRPr="003B0BA8">
          <w:rPr>
            <w:rFonts w:ascii="Times New Roman" w:hAnsi="Times New Roman" w:cs="Times New Roman"/>
            <w:noProof/>
            <w:webHidden/>
            <w:sz w:val="24"/>
            <w:szCs w:val="24"/>
          </w:rPr>
          <w:t>11</w:t>
        </w:r>
        <w:r w:rsidR="00981DA3" w:rsidRPr="003B0BA8">
          <w:rPr>
            <w:rFonts w:ascii="Times New Roman" w:hAnsi="Times New Roman" w:cs="Times New Roman"/>
            <w:noProof/>
            <w:webHidden/>
            <w:sz w:val="24"/>
            <w:szCs w:val="24"/>
          </w:rPr>
          <w:fldChar w:fldCharType="end"/>
        </w:r>
      </w:hyperlink>
    </w:p>
    <w:p w14:paraId="5BD223D7" w14:textId="3EDCF97D" w:rsidR="00981DA3" w:rsidRPr="003B0BA8" w:rsidRDefault="00D41323" w:rsidP="43D51ED8">
      <w:pPr>
        <w:pStyle w:val="TableofFigures"/>
        <w:tabs>
          <w:tab w:val="right" w:leader="dot" w:pos="9350"/>
        </w:tabs>
        <w:rPr>
          <w:rFonts w:ascii="Times New Roman" w:eastAsiaTheme="minorEastAsia" w:hAnsi="Times New Roman" w:cs="Times New Roman"/>
          <w:noProof/>
          <w:sz w:val="24"/>
          <w:szCs w:val="24"/>
        </w:rPr>
      </w:pPr>
      <w:hyperlink w:anchor="_Toc70680359" w:history="1">
        <w:r w:rsidR="00981DA3" w:rsidRPr="003B0BA8">
          <w:rPr>
            <w:rStyle w:val="Hyperlink"/>
            <w:rFonts w:ascii="Times New Roman" w:hAnsi="Times New Roman" w:cs="Times New Roman"/>
            <w:noProof/>
            <w:sz w:val="24"/>
            <w:szCs w:val="24"/>
          </w:rPr>
          <w:t>Figure 4: XFLR5 Airfoil Design Iterations</w:t>
        </w:r>
        <w:r w:rsidR="00981DA3" w:rsidRPr="003B0BA8">
          <w:rPr>
            <w:rFonts w:ascii="Times New Roman" w:hAnsi="Times New Roman" w:cs="Times New Roman"/>
            <w:noProof/>
            <w:webHidden/>
            <w:sz w:val="24"/>
            <w:szCs w:val="24"/>
          </w:rPr>
          <w:tab/>
        </w:r>
        <w:r w:rsidR="00981DA3" w:rsidRPr="003B0BA8">
          <w:rPr>
            <w:rFonts w:ascii="Times New Roman" w:hAnsi="Times New Roman" w:cs="Times New Roman"/>
            <w:noProof/>
            <w:webHidden/>
            <w:sz w:val="24"/>
            <w:szCs w:val="24"/>
          </w:rPr>
          <w:fldChar w:fldCharType="begin"/>
        </w:r>
        <w:r w:rsidR="00981DA3" w:rsidRPr="003B0BA8">
          <w:rPr>
            <w:rFonts w:ascii="Times New Roman" w:hAnsi="Times New Roman" w:cs="Times New Roman"/>
            <w:noProof/>
            <w:webHidden/>
            <w:sz w:val="24"/>
            <w:szCs w:val="24"/>
          </w:rPr>
          <w:instrText xml:space="preserve"> PAGEREF _Toc70680359 \h </w:instrText>
        </w:r>
        <w:r w:rsidR="00981DA3" w:rsidRPr="003B0BA8">
          <w:rPr>
            <w:rFonts w:ascii="Times New Roman" w:hAnsi="Times New Roman" w:cs="Times New Roman"/>
            <w:noProof/>
            <w:webHidden/>
            <w:sz w:val="24"/>
            <w:szCs w:val="24"/>
          </w:rPr>
        </w:r>
        <w:r w:rsidR="00981DA3" w:rsidRPr="003B0BA8">
          <w:rPr>
            <w:rFonts w:ascii="Times New Roman" w:hAnsi="Times New Roman" w:cs="Times New Roman"/>
            <w:noProof/>
            <w:webHidden/>
            <w:sz w:val="24"/>
            <w:szCs w:val="24"/>
          </w:rPr>
          <w:fldChar w:fldCharType="separate"/>
        </w:r>
        <w:r w:rsidR="00981DA3" w:rsidRPr="003B0BA8">
          <w:rPr>
            <w:rFonts w:ascii="Times New Roman" w:hAnsi="Times New Roman" w:cs="Times New Roman"/>
            <w:noProof/>
            <w:webHidden/>
            <w:sz w:val="24"/>
            <w:szCs w:val="24"/>
          </w:rPr>
          <w:t>17</w:t>
        </w:r>
        <w:r w:rsidR="00981DA3" w:rsidRPr="003B0BA8">
          <w:rPr>
            <w:rFonts w:ascii="Times New Roman" w:hAnsi="Times New Roman" w:cs="Times New Roman"/>
            <w:noProof/>
            <w:webHidden/>
            <w:sz w:val="24"/>
            <w:szCs w:val="24"/>
          </w:rPr>
          <w:fldChar w:fldCharType="end"/>
        </w:r>
      </w:hyperlink>
    </w:p>
    <w:p w14:paraId="27B5CC18" w14:textId="4BF02B26" w:rsidR="00981DA3" w:rsidRPr="003B0BA8" w:rsidRDefault="00D41323" w:rsidP="43D51ED8">
      <w:pPr>
        <w:pStyle w:val="TableofFigures"/>
        <w:tabs>
          <w:tab w:val="right" w:leader="dot" w:pos="9350"/>
        </w:tabs>
        <w:rPr>
          <w:rFonts w:ascii="Times New Roman" w:eastAsiaTheme="minorEastAsia" w:hAnsi="Times New Roman" w:cs="Times New Roman"/>
          <w:noProof/>
          <w:sz w:val="24"/>
          <w:szCs w:val="24"/>
        </w:rPr>
      </w:pPr>
      <w:hyperlink w:anchor="_Toc70680360" w:history="1">
        <w:r w:rsidR="00981DA3" w:rsidRPr="003B0BA8">
          <w:rPr>
            <w:rStyle w:val="Hyperlink"/>
            <w:rFonts w:ascii="Times New Roman" w:hAnsi="Times New Roman" w:cs="Times New Roman"/>
            <w:noProof/>
            <w:sz w:val="24"/>
            <w:szCs w:val="24"/>
          </w:rPr>
          <w:t>Figure 5: XFLR5 Iterative Analysis of Airfoils 1-5</w:t>
        </w:r>
        <w:r w:rsidR="00981DA3" w:rsidRPr="003B0BA8">
          <w:rPr>
            <w:rFonts w:ascii="Times New Roman" w:hAnsi="Times New Roman" w:cs="Times New Roman"/>
            <w:noProof/>
            <w:webHidden/>
            <w:sz w:val="24"/>
            <w:szCs w:val="24"/>
          </w:rPr>
          <w:tab/>
        </w:r>
        <w:r w:rsidR="00981DA3" w:rsidRPr="003B0BA8">
          <w:rPr>
            <w:rFonts w:ascii="Times New Roman" w:hAnsi="Times New Roman" w:cs="Times New Roman"/>
            <w:noProof/>
            <w:webHidden/>
            <w:sz w:val="24"/>
            <w:szCs w:val="24"/>
          </w:rPr>
          <w:fldChar w:fldCharType="begin"/>
        </w:r>
        <w:r w:rsidR="00981DA3" w:rsidRPr="003B0BA8">
          <w:rPr>
            <w:rFonts w:ascii="Times New Roman" w:hAnsi="Times New Roman" w:cs="Times New Roman"/>
            <w:noProof/>
            <w:webHidden/>
            <w:sz w:val="24"/>
            <w:szCs w:val="24"/>
          </w:rPr>
          <w:instrText xml:space="preserve"> PAGEREF _Toc70680360 \h </w:instrText>
        </w:r>
        <w:r w:rsidR="00981DA3" w:rsidRPr="003B0BA8">
          <w:rPr>
            <w:rFonts w:ascii="Times New Roman" w:hAnsi="Times New Roman" w:cs="Times New Roman"/>
            <w:noProof/>
            <w:webHidden/>
            <w:sz w:val="24"/>
            <w:szCs w:val="24"/>
          </w:rPr>
        </w:r>
        <w:r w:rsidR="00981DA3" w:rsidRPr="003B0BA8">
          <w:rPr>
            <w:rFonts w:ascii="Times New Roman" w:hAnsi="Times New Roman" w:cs="Times New Roman"/>
            <w:noProof/>
            <w:webHidden/>
            <w:sz w:val="24"/>
            <w:szCs w:val="24"/>
          </w:rPr>
          <w:fldChar w:fldCharType="separate"/>
        </w:r>
        <w:r w:rsidR="00981DA3" w:rsidRPr="003B0BA8">
          <w:rPr>
            <w:rFonts w:ascii="Times New Roman" w:hAnsi="Times New Roman" w:cs="Times New Roman"/>
            <w:noProof/>
            <w:webHidden/>
            <w:sz w:val="24"/>
            <w:szCs w:val="24"/>
          </w:rPr>
          <w:t>17</w:t>
        </w:r>
        <w:r w:rsidR="00981DA3" w:rsidRPr="003B0BA8">
          <w:rPr>
            <w:rFonts w:ascii="Times New Roman" w:hAnsi="Times New Roman" w:cs="Times New Roman"/>
            <w:noProof/>
            <w:webHidden/>
            <w:sz w:val="24"/>
            <w:szCs w:val="24"/>
          </w:rPr>
          <w:fldChar w:fldCharType="end"/>
        </w:r>
      </w:hyperlink>
    </w:p>
    <w:p w14:paraId="04637828" w14:textId="242D96D9" w:rsidR="00981DA3" w:rsidRPr="003B0BA8" w:rsidRDefault="00D41323" w:rsidP="43D51ED8">
      <w:pPr>
        <w:pStyle w:val="TableofFigures"/>
        <w:tabs>
          <w:tab w:val="right" w:leader="dot" w:pos="9350"/>
        </w:tabs>
        <w:rPr>
          <w:rFonts w:ascii="Times New Roman" w:eastAsiaTheme="minorEastAsia" w:hAnsi="Times New Roman" w:cs="Times New Roman"/>
          <w:noProof/>
          <w:sz w:val="24"/>
          <w:szCs w:val="24"/>
        </w:rPr>
      </w:pPr>
      <w:hyperlink w:anchor="_Toc70680361" w:history="1">
        <w:r w:rsidR="00981DA3" w:rsidRPr="003B0BA8">
          <w:rPr>
            <w:rStyle w:val="Hyperlink"/>
            <w:rFonts w:ascii="Times New Roman" w:hAnsi="Times New Roman" w:cs="Times New Roman"/>
            <w:noProof/>
            <w:sz w:val="24"/>
            <w:szCs w:val="24"/>
          </w:rPr>
          <w:t>Figure 6: Coefficient of Pressure at 0° Angle of Attack</w:t>
        </w:r>
        <w:r w:rsidR="00981DA3" w:rsidRPr="003B0BA8">
          <w:rPr>
            <w:rFonts w:ascii="Times New Roman" w:hAnsi="Times New Roman" w:cs="Times New Roman"/>
            <w:noProof/>
            <w:webHidden/>
            <w:sz w:val="24"/>
            <w:szCs w:val="24"/>
          </w:rPr>
          <w:tab/>
        </w:r>
        <w:r w:rsidR="00981DA3" w:rsidRPr="003B0BA8">
          <w:rPr>
            <w:rFonts w:ascii="Times New Roman" w:hAnsi="Times New Roman" w:cs="Times New Roman"/>
            <w:noProof/>
            <w:webHidden/>
            <w:sz w:val="24"/>
            <w:szCs w:val="24"/>
          </w:rPr>
          <w:fldChar w:fldCharType="begin"/>
        </w:r>
        <w:r w:rsidR="00981DA3" w:rsidRPr="003B0BA8">
          <w:rPr>
            <w:rFonts w:ascii="Times New Roman" w:hAnsi="Times New Roman" w:cs="Times New Roman"/>
            <w:noProof/>
            <w:webHidden/>
            <w:sz w:val="24"/>
            <w:szCs w:val="24"/>
          </w:rPr>
          <w:instrText xml:space="preserve"> PAGEREF _Toc70680361 \h </w:instrText>
        </w:r>
        <w:r w:rsidR="00981DA3" w:rsidRPr="003B0BA8">
          <w:rPr>
            <w:rFonts w:ascii="Times New Roman" w:hAnsi="Times New Roman" w:cs="Times New Roman"/>
            <w:noProof/>
            <w:webHidden/>
            <w:sz w:val="24"/>
            <w:szCs w:val="24"/>
          </w:rPr>
        </w:r>
        <w:r w:rsidR="00981DA3" w:rsidRPr="003B0BA8">
          <w:rPr>
            <w:rFonts w:ascii="Times New Roman" w:hAnsi="Times New Roman" w:cs="Times New Roman"/>
            <w:noProof/>
            <w:webHidden/>
            <w:sz w:val="24"/>
            <w:szCs w:val="24"/>
          </w:rPr>
          <w:fldChar w:fldCharType="separate"/>
        </w:r>
        <w:r w:rsidR="00981DA3" w:rsidRPr="003B0BA8">
          <w:rPr>
            <w:rFonts w:ascii="Times New Roman" w:hAnsi="Times New Roman" w:cs="Times New Roman"/>
            <w:noProof/>
            <w:webHidden/>
            <w:sz w:val="24"/>
            <w:szCs w:val="24"/>
          </w:rPr>
          <w:t>19</w:t>
        </w:r>
        <w:r w:rsidR="00981DA3" w:rsidRPr="003B0BA8">
          <w:rPr>
            <w:rFonts w:ascii="Times New Roman" w:hAnsi="Times New Roman" w:cs="Times New Roman"/>
            <w:noProof/>
            <w:webHidden/>
            <w:sz w:val="24"/>
            <w:szCs w:val="24"/>
          </w:rPr>
          <w:fldChar w:fldCharType="end"/>
        </w:r>
      </w:hyperlink>
    </w:p>
    <w:p w14:paraId="77055C49" w14:textId="5FDDE221" w:rsidR="00981DA3" w:rsidRPr="003B0BA8" w:rsidRDefault="00D41323" w:rsidP="43D51ED8">
      <w:pPr>
        <w:pStyle w:val="TableofFigures"/>
        <w:tabs>
          <w:tab w:val="right" w:leader="dot" w:pos="9350"/>
        </w:tabs>
        <w:rPr>
          <w:rFonts w:ascii="Times New Roman" w:eastAsiaTheme="minorEastAsia" w:hAnsi="Times New Roman" w:cs="Times New Roman"/>
          <w:noProof/>
          <w:sz w:val="24"/>
          <w:szCs w:val="24"/>
        </w:rPr>
      </w:pPr>
      <w:hyperlink w:anchor="_Toc70680362" w:history="1">
        <w:r w:rsidR="00981DA3" w:rsidRPr="003B0BA8">
          <w:rPr>
            <w:rStyle w:val="Hyperlink"/>
            <w:rFonts w:ascii="Times New Roman" w:hAnsi="Times New Roman" w:cs="Times New Roman"/>
            <w:noProof/>
            <w:sz w:val="24"/>
            <w:szCs w:val="24"/>
          </w:rPr>
          <w:t>Figure 7: Velocity at 0° Angle of Attack</w:t>
        </w:r>
        <w:r w:rsidR="00981DA3" w:rsidRPr="003B0BA8">
          <w:rPr>
            <w:rFonts w:ascii="Times New Roman" w:hAnsi="Times New Roman" w:cs="Times New Roman"/>
            <w:noProof/>
            <w:webHidden/>
            <w:sz w:val="24"/>
            <w:szCs w:val="24"/>
          </w:rPr>
          <w:tab/>
        </w:r>
        <w:r w:rsidR="00981DA3" w:rsidRPr="003B0BA8">
          <w:rPr>
            <w:rFonts w:ascii="Times New Roman" w:hAnsi="Times New Roman" w:cs="Times New Roman"/>
            <w:noProof/>
            <w:webHidden/>
            <w:sz w:val="24"/>
            <w:szCs w:val="24"/>
          </w:rPr>
          <w:fldChar w:fldCharType="begin"/>
        </w:r>
        <w:r w:rsidR="00981DA3" w:rsidRPr="003B0BA8">
          <w:rPr>
            <w:rFonts w:ascii="Times New Roman" w:hAnsi="Times New Roman" w:cs="Times New Roman"/>
            <w:noProof/>
            <w:webHidden/>
            <w:sz w:val="24"/>
            <w:szCs w:val="24"/>
          </w:rPr>
          <w:instrText xml:space="preserve"> PAGEREF _Toc70680362 \h </w:instrText>
        </w:r>
        <w:r w:rsidR="00981DA3" w:rsidRPr="003B0BA8">
          <w:rPr>
            <w:rFonts w:ascii="Times New Roman" w:hAnsi="Times New Roman" w:cs="Times New Roman"/>
            <w:noProof/>
            <w:webHidden/>
            <w:sz w:val="24"/>
            <w:szCs w:val="24"/>
          </w:rPr>
        </w:r>
        <w:r w:rsidR="00981DA3" w:rsidRPr="003B0BA8">
          <w:rPr>
            <w:rFonts w:ascii="Times New Roman" w:hAnsi="Times New Roman" w:cs="Times New Roman"/>
            <w:noProof/>
            <w:webHidden/>
            <w:sz w:val="24"/>
            <w:szCs w:val="24"/>
          </w:rPr>
          <w:fldChar w:fldCharType="separate"/>
        </w:r>
        <w:r w:rsidR="00981DA3" w:rsidRPr="003B0BA8">
          <w:rPr>
            <w:rFonts w:ascii="Times New Roman" w:hAnsi="Times New Roman" w:cs="Times New Roman"/>
            <w:noProof/>
            <w:webHidden/>
            <w:sz w:val="24"/>
            <w:szCs w:val="24"/>
          </w:rPr>
          <w:t>19</w:t>
        </w:r>
        <w:r w:rsidR="00981DA3" w:rsidRPr="003B0BA8">
          <w:rPr>
            <w:rFonts w:ascii="Times New Roman" w:hAnsi="Times New Roman" w:cs="Times New Roman"/>
            <w:noProof/>
            <w:webHidden/>
            <w:sz w:val="24"/>
            <w:szCs w:val="24"/>
          </w:rPr>
          <w:fldChar w:fldCharType="end"/>
        </w:r>
      </w:hyperlink>
    </w:p>
    <w:p w14:paraId="23B260D8" w14:textId="7000FC48" w:rsidR="00981DA3" w:rsidRPr="003B0BA8" w:rsidRDefault="00D41323" w:rsidP="43D51ED8">
      <w:pPr>
        <w:pStyle w:val="TableofFigures"/>
        <w:tabs>
          <w:tab w:val="right" w:leader="dot" w:pos="9350"/>
        </w:tabs>
        <w:rPr>
          <w:rFonts w:ascii="Times New Roman" w:eastAsiaTheme="minorEastAsia" w:hAnsi="Times New Roman" w:cs="Times New Roman"/>
          <w:noProof/>
          <w:sz w:val="24"/>
          <w:szCs w:val="24"/>
        </w:rPr>
      </w:pPr>
      <w:hyperlink w:anchor="_Toc70680363" w:history="1">
        <w:r w:rsidR="00981DA3" w:rsidRPr="003B0BA8">
          <w:rPr>
            <w:rStyle w:val="Hyperlink"/>
            <w:rFonts w:ascii="Times New Roman" w:hAnsi="Times New Roman" w:cs="Times New Roman"/>
            <w:noProof/>
            <w:sz w:val="24"/>
            <w:szCs w:val="24"/>
          </w:rPr>
          <w:t>Figure 8: Coefficient of Pressure at 5° Angle of Attack</w:t>
        </w:r>
        <w:r w:rsidR="00981DA3" w:rsidRPr="003B0BA8">
          <w:rPr>
            <w:rFonts w:ascii="Times New Roman" w:hAnsi="Times New Roman" w:cs="Times New Roman"/>
            <w:noProof/>
            <w:webHidden/>
            <w:sz w:val="24"/>
            <w:szCs w:val="24"/>
          </w:rPr>
          <w:tab/>
        </w:r>
        <w:r w:rsidR="00981DA3" w:rsidRPr="003B0BA8">
          <w:rPr>
            <w:rFonts w:ascii="Times New Roman" w:hAnsi="Times New Roman" w:cs="Times New Roman"/>
            <w:noProof/>
            <w:webHidden/>
            <w:sz w:val="24"/>
            <w:szCs w:val="24"/>
          </w:rPr>
          <w:fldChar w:fldCharType="begin"/>
        </w:r>
        <w:r w:rsidR="00981DA3" w:rsidRPr="003B0BA8">
          <w:rPr>
            <w:rFonts w:ascii="Times New Roman" w:hAnsi="Times New Roman" w:cs="Times New Roman"/>
            <w:noProof/>
            <w:webHidden/>
            <w:sz w:val="24"/>
            <w:szCs w:val="24"/>
          </w:rPr>
          <w:instrText xml:space="preserve"> PAGEREF _Toc70680363 \h </w:instrText>
        </w:r>
        <w:r w:rsidR="00981DA3" w:rsidRPr="003B0BA8">
          <w:rPr>
            <w:rFonts w:ascii="Times New Roman" w:hAnsi="Times New Roman" w:cs="Times New Roman"/>
            <w:noProof/>
            <w:webHidden/>
            <w:sz w:val="24"/>
            <w:szCs w:val="24"/>
          </w:rPr>
        </w:r>
        <w:r w:rsidR="00981DA3" w:rsidRPr="003B0BA8">
          <w:rPr>
            <w:rFonts w:ascii="Times New Roman" w:hAnsi="Times New Roman" w:cs="Times New Roman"/>
            <w:noProof/>
            <w:webHidden/>
            <w:sz w:val="24"/>
            <w:szCs w:val="24"/>
          </w:rPr>
          <w:fldChar w:fldCharType="separate"/>
        </w:r>
        <w:r w:rsidR="00981DA3" w:rsidRPr="003B0BA8">
          <w:rPr>
            <w:rFonts w:ascii="Times New Roman" w:hAnsi="Times New Roman" w:cs="Times New Roman"/>
            <w:noProof/>
            <w:webHidden/>
            <w:sz w:val="24"/>
            <w:szCs w:val="24"/>
          </w:rPr>
          <w:t>20</w:t>
        </w:r>
        <w:r w:rsidR="00981DA3" w:rsidRPr="003B0BA8">
          <w:rPr>
            <w:rFonts w:ascii="Times New Roman" w:hAnsi="Times New Roman" w:cs="Times New Roman"/>
            <w:noProof/>
            <w:webHidden/>
            <w:sz w:val="24"/>
            <w:szCs w:val="24"/>
          </w:rPr>
          <w:fldChar w:fldCharType="end"/>
        </w:r>
      </w:hyperlink>
    </w:p>
    <w:p w14:paraId="0D3A0FEB" w14:textId="47CF1C3B" w:rsidR="00981DA3" w:rsidRPr="003B0BA8" w:rsidRDefault="00D41323" w:rsidP="43D51ED8">
      <w:pPr>
        <w:pStyle w:val="TableofFigures"/>
        <w:tabs>
          <w:tab w:val="right" w:leader="dot" w:pos="9350"/>
        </w:tabs>
        <w:rPr>
          <w:rFonts w:ascii="Times New Roman" w:eastAsiaTheme="minorEastAsia" w:hAnsi="Times New Roman" w:cs="Times New Roman"/>
          <w:noProof/>
          <w:sz w:val="24"/>
          <w:szCs w:val="24"/>
        </w:rPr>
      </w:pPr>
      <w:hyperlink w:anchor="_Toc70680364" w:history="1">
        <w:r w:rsidR="00981DA3" w:rsidRPr="003B0BA8">
          <w:rPr>
            <w:rStyle w:val="Hyperlink"/>
            <w:rFonts w:ascii="Times New Roman" w:hAnsi="Times New Roman" w:cs="Times New Roman"/>
            <w:noProof/>
            <w:sz w:val="24"/>
            <w:szCs w:val="24"/>
          </w:rPr>
          <w:t>Figure 9: Velocity at 5° Angle of Attack</w:t>
        </w:r>
        <w:r w:rsidR="00981DA3" w:rsidRPr="003B0BA8">
          <w:rPr>
            <w:rFonts w:ascii="Times New Roman" w:hAnsi="Times New Roman" w:cs="Times New Roman"/>
            <w:noProof/>
            <w:webHidden/>
            <w:sz w:val="24"/>
            <w:szCs w:val="24"/>
          </w:rPr>
          <w:tab/>
        </w:r>
        <w:r w:rsidR="00981DA3" w:rsidRPr="003B0BA8">
          <w:rPr>
            <w:rFonts w:ascii="Times New Roman" w:hAnsi="Times New Roman" w:cs="Times New Roman"/>
            <w:noProof/>
            <w:webHidden/>
            <w:sz w:val="24"/>
            <w:szCs w:val="24"/>
          </w:rPr>
          <w:fldChar w:fldCharType="begin"/>
        </w:r>
        <w:r w:rsidR="00981DA3" w:rsidRPr="003B0BA8">
          <w:rPr>
            <w:rFonts w:ascii="Times New Roman" w:hAnsi="Times New Roman" w:cs="Times New Roman"/>
            <w:noProof/>
            <w:webHidden/>
            <w:sz w:val="24"/>
            <w:szCs w:val="24"/>
          </w:rPr>
          <w:instrText xml:space="preserve"> PAGEREF _Toc70680364 \h </w:instrText>
        </w:r>
        <w:r w:rsidR="00981DA3" w:rsidRPr="003B0BA8">
          <w:rPr>
            <w:rFonts w:ascii="Times New Roman" w:hAnsi="Times New Roman" w:cs="Times New Roman"/>
            <w:noProof/>
            <w:webHidden/>
            <w:sz w:val="24"/>
            <w:szCs w:val="24"/>
          </w:rPr>
        </w:r>
        <w:r w:rsidR="00981DA3" w:rsidRPr="003B0BA8">
          <w:rPr>
            <w:rFonts w:ascii="Times New Roman" w:hAnsi="Times New Roman" w:cs="Times New Roman"/>
            <w:noProof/>
            <w:webHidden/>
            <w:sz w:val="24"/>
            <w:szCs w:val="24"/>
          </w:rPr>
          <w:fldChar w:fldCharType="separate"/>
        </w:r>
        <w:r w:rsidR="00981DA3" w:rsidRPr="003B0BA8">
          <w:rPr>
            <w:rFonts w:ascii="Times New Roman" w:hAnsi="Times New Roman" w:cs="Times New Roman"/>
            <w:noProof/>
            <w:webHidden/>
            <w:sz w:val="24"/>
            <w:szCs w:val="24"/>
          </w:rPr>
          <w:t>20</w:t>
        </w:r>
        <w:r w:rsidR="00981DA3" w:rsidRPr="003B0BA8">
          <w:rPr>
            <w:rFonts w:ascii="Times New Roman" w:hAnsi="Times New Roman" w:cs="Times New Roman"/>
            <w:noProof/>
            <w:webHidden/>
            <w:sz w:val="24"/>
            <w:szCs w:val="24"/>
          </w:rPr>
          <w:fldChar w:fldCharType="end"/>
        </w:r>
      </w:hyperlink>
    </w:p>
    <w:p w14:paraId="07816EDC" w14:textId="392F7986" w:rsidR="00981DA3" w:rsidRPr="003B0BA8" w:rsidRDefault="00D41323" w:rsidP="43D51ED8">
      <w:pPr>
        <w:pStyle w:val="TableofFigures"/>
        <w:tabs>
          <w:tab w:val="right" w:leader="dot" w:pos="9350"/>
        </w:tabs>
        <w:rPr>
          <w:rFonts w:ascii="Times New Roman" w:eastAsiaTheme="minorEastAsia" w:hAnsi="Times New Roman" w:cs="Times New Roman"/>
          <w:noProof/>
          <w:sz w:val="24"/>
          <w:szCs w:val="24"/>
        </w:rPr>
      </w:pPr>
      <w:hyperlink w:anchor="_Toc70680365" w:history="1">
        <w:r w:rsidR="00981DA3" w:rsidRPr="003B0BA8">
          <w:rPr>
            <w:rStyle w:val="Hyperlink"/>
            <w:rFonts w:ascii="Times New Roman" w:hAnsi="Times New Roman" w:cs="Times New Roman"/>
            <w:noProof/>
            <w:sz w:val="24"/>
            <w:szCs w:val="24"/>
          </w:rPr>
          <w:t>Figure 10: COMSOL vs. XFLR5 Coefficient of Pressure for 5° Angle of Attack</w:t>
        </w:r>
        <w:r w:rsidR="00981DA3" w:rsidRPr="003B0BA8">
          <w:rPr>
            <w:rFonts w:ascii="Times New Roman" w:hAnsi="Times New Roman" w:cs="Times New Roman"/>
            <w:noProof/>
            <w:webHidden/>
            <w:sz w:val="24"/>
            <w:szCs w:val="24"/>
          </w:rPr>
          <w:tab/>
        </w:r>
        <w:r w:rsidR="00981DA3" w:rsidRPr="003B0BA8">
          <w:rPr>
            <w:rFonts w:ascii="Times New Roman" w:hAnsi="Times New Roman" w:cs="Times New Roman"/>
            <w:noProof/>
            <w:webHidden/>
            <w:sz w:val="24"/>
            <w:szCs w:val="24"/>
          </w:rPr>
          <w:fldChar w:fldCharType="begin"/>
        </w:r>
        <w:r w:rsidR="00981DA3" w:rsidRPr="003B0BA8">
          <w:rPr>
            <w:rFonts w:ascii="Times New Roman" w:hAnsi="Times New Roman" w:cs="Times New Roman"/>
            <w:noProof/>
            <w:webHidden/>
            <w:sz w:val="24"/>
            <w:szCs w:val="24"/>
          </w:rPr>
          <w:instrText xml:space="preserve"> PAGEREF _Toc70680365 \h </w:instrText>
        </w:r>
        <w:r w:rsidR="00981DA3" w:rsidRPr="003B0BA8">
          <w:rPr>
            <w:rFonts w:ascii="Times New Roman" w:hAnsi="Times New Roman" w:cs="Times New Roman"/>
            <w:noProof/>
            <w:webHidden/>
            <w:sz w:val="24"/>
            <w:szCs w:val="24"/>
          </w:rPr>
        </w:r>
        <w:r w:rsidR="00981DA3" w:rsidRPr="003B0BA8">
          <w:rPr>
            <w:rFonts w:ascii="Times New Roman" w:hAnsi="Times New Roman" w:cs="Times New Roman"/>
            <w:noProof/>
            <w:webHidden/>
            <w:sz w:val="24"/>
            <w:szCs w:val="24"/>
          </w:rPr>
          <w:fldChar w:fldCharType="separate"/>
        </w:r>
        <w:r w:rsidR="00981DA3" w:rsidRPr="003B0BA8">
          <w:rPr>
            <w:rFonts w:ascii="Times New Roman" w:hAnsi="Times New Roman" w:cs="Times New Roman"/>
            <w:noProof/>
            <w:webHidden/>
            <w:sz w:val="24"/>
            <w:szCs w:val="24"/>
          </w:rPr>
          <w:t>21</w:t>
        </w:r>
        <w:r w:rsidR="00981DA3" w:rsidRPr="003B0BA8">
          <w:rPr>
            <w:rFonts w:ascii="Times New Roman" w:hAnsi="Times New Roman" w:cs="Times New Roman"/>
            <w:noProof/>
            <w:webHidden/>
            <w:sz w:val="24"/>
            <w:szCs w:val="24"/>
          </w:rPr>
          <w:fldChar w:fldCharType="end"/>
        </w:r>
      </w:hyperlink>
    </w:p>
    <w:p w14:paraId="0B86A227" w14:textId="74DCB0A6" w:rsidR="00981DA3" w:rsidRPr="003B0BA8" w:rsidRDefault="00D41323" w:rsidP="43D51ED8">
      <w:pPr>
        <w:pStyle w:val="TableofFigures"/>
        <w:tabs>
          <w:tab w:val="right" w:leader="dot" w:pos="9350"/>
        </w:tabs>
        <w:rPr>
          <w:rFonts w:ascii="Times New Roman" w:eastAsiaTheme="minorEastAsia" w:hAnsi="Times New Roman" w:cs="Times New Roman"/>
          <w:noProof/>
          <w:sz w:val="24"/>
          <w:szCs w:val="24"/>
        </w:rPr>
      </w:pPr>
      <w:hyperlink w:anchor="_Toc70680366" w:history="1">
        <w:r w:rsidR="00981DA3" w:rsidRPr="003B0BA8">
          <w:rPr>
            <w:rStyle w:val="Hyperlink"/>
            <w:rFonts w:ascii="Times New Roman" w:hAnsi="Times New Roman" w:cs="Times New Roman"/>
            <w:noProof/>
            <w:sz w:val="24"/>
            <w:szCs w:val="24"/>
          </w:rPr>
          <w:t>Figure 11: 45% Chord Length Spacing at 5° AoA</w:t>
        </w:r>
        <w:r w:rsidR="00981DA3" w:rsidRPr="003B0BA8">
          <w:rPr>
            <w:rFonts w:ascii="Times New Roman" w:hAnsi="Times New Roman" w:cs="Times New Roman"/>
            <w:noProof/>
            <w:webHidden/>
            <w:sz w:val="24"/>
            <w:szCs w:val="24"/>
          </w:rPr>
          <w:tab/>
        </w:r>
        <w:r w:rsidR="00981DA3" w:rsidRPr="003B0BA8">
          <w:rPr>
            <w:rFonts w:ascii="Times New Roman" w:hAnsi="Times New Roman" w:cs="Times New Roman"/>
            <w:noProof/>
            <w:webHidden/>
            <w:sz w:val="24"/>
            <w:szCs w:val="24"/>
          </w:rPr>
          <w:fldChar w:fldCharType="begin"/>
        </w:r>
        <w:r w:rsidR="00981DA3" w:rsidRPr="003B0BA8">
          <w:rPr>
            <w:rFonts w:ascii="Times New Roman" w:hAnsi="Times New Roman" w:cs="Times New Roman"/>
            <w:noProof/>
            <w:webHidden/>
            <w:sz w:val="24"/>
            <w:szCs w:val="24"/>
          </w:rPr>
          <w:instrText xml:space="preserve"> PAGEREF _Toc70680366 \h </w:instrText>
        </w:r>
        <w:r w:rsidR="00981DA3" w:rsidRPr="003B0BA8">
          <w:rPr>
            <w:rFonts w:ascii="Times New Roman" w:hAnsi="Times New Roman" w:cs="Times New Roman"/>
            <w:noProof/>
            <w:webHidden/>
            <w:sz w:val="24"/>
            <w:szCs w:val="24"/>
          </w:rPr>
        </w:r>
        <w:r w:rsidR="00981DA3" w:rsidRPr="003B0BA8">
          <w:rPr>
            <w:rFonts w:ascii="Times New Roman" w:hAnsi="Times New Roman" w:cs="Times New Roman"/>
            <w:noProof/>
            <w:webHidden/>
            <w:sz w:val="24"/>
            <w:szCs w:val="24"/>
          </w:rPr>
          <w:fldChar w:fldCharType="separate"/>
        </w:r>
        <w:r w:rsidR="00981DA3" w:rsidRPr="003B0BA8">
          <w:rPr>
            <w:rFonts w:ascii="Times New Roman" w:hAnsi="Times New Roman" w:cs="Times New Roman"/>
            <w:noProof/>
            <w:webHidden/>
            <w:sz w:val="24"/>
            <w:szCs w:val="24"/>
          </w:rPr>
          <w:t>22</w:t>
        </w:r>
        <w:r w:rsidR="00981DA3" w:rsidRPr="003B0BA8">
          <w:rPr>
            <w:rFonts w:ascii="Times New Roman" w:hAnsi="Times New Roman" w:cs="Times New Roman"/>
            <w:noProof/>
            <w:webHidden/>
            <w:sz w:val="24"/>
            <w:szCs w:val="24"/>
          </w:rPr>
          <w:fldChar w:fldCharType="end"/>
        </w:r>
      </w:hyperlink>
    </w:p>
    <w:p w14:paraId="4707566F" w14:textId="384EB6AC" w:rsidR="00981DA3" w:rsidRPr="003B0BA8" w:rsidRDefault="00D41323" w:rsidP="43D51ED8">
      <w:pPr>
        <w:pStyle w:val="TableofFigures"/>
        <w:tabs>
          <w:tab w:val="right" w:leader="dot" w:pos="9350"/>
        </w:tabs>
        <w:rPr>
          <w:rFonts w:ascii="Times New Roman" w:eastAsiaTheme="minorEastAsia" w:hAnsi="Times New Roman" w:cs="Times New Roman"/>
          <w:noProof/>
          <w:sz w:val="24"/>
          <w:szCs w:val="24"/>
        </w:rPr>
      </w:pPr>
      <w:hyperlink w:anchor="_Toc70680367" w:history="1">
        <w:r w:rsidR="00981DA3" w:rsidRPr="003B0BA8">
          <w:rPr>
            <w:rStyle w:val="Hyperlink"/>
            <w:rFonts w:ascii="Times New Roman" w:hAnsi="Times New Roman" w:cs="Times New Roman"/>
            <w:noProof/>
            <w:sz w:val="24"/>
            <w:szCs w:val="24"/>
          </w:rPr>
          <w:t>Figure 12: 55% Chord Length Spacing at 5° AoA</w:t>
        </w:r>
        <w:r w:rsidR="00981DA3" w:rsidRPr="003B0BA8">
          <w:rPr>
            <w:rFonts w:ascii="Times New Roman" w:hAnsi="Times New Roman" w:cs="Times New Roman"/>
            <w:noProof/>
            <w:webHidden/>
            <w:sz w:val="24"/>
            <w:szCs w:val="24"/>
          </w:rPr>
          <w:tab/>
        </w:r>
        <w:r w:rsidR="00981DA3" w:rsidRPr="003B0BA8">
          <w:rPr>
            <w:rFonts w:ascii="Times New Roman" w:hAnsi="Times New Roman" w:cs="Times New Roman"/>
            <w:noProof/>
            <w:webHidden/>
            <w:sz w:val="24"/>
            <w:szCs w:val="24"/>
          </w:rPr>
          <w:fldChar w:fldCharType="begin"/>
        </w:r>
        <w:r w:rsidR="00981DA3" w:rsidRPr="003B0BA8">
          <w:rPr>
            <w:rFonts w:ascii="Times New Roman" w:hAnsi="Times New Roman" w:cs="Times New Roman"/>
            <w:noProof/>
            <w:webHidden/>
            <w:sz w:val="24"/>
            <w:szCs w:val="24"/>
          </w:rPr>
          <w:instrText xml:space="preserve"> PAGEREF _Toc70680367 \h </w:instrText>
        </w:r>
        <w:r w:rsidR="00981DA3" w:rsidRPr="003B0BA8">
          <w:rPr>
            <w:rFonts w:ascii="Times New Roman" w:hAnsi="Times New Roman" w:cs="Times New Roman"/>
            <w:noProof/>
            <w:webHidden/>
            <w:sz w:val="24"/>
            <w:szCs w:val="24"/>
          </w:rPr>
        </w:r>
        <w:r w:rsidR="00981DA3" w:rsidRPr="003B0BA8">
          <w:rPr>
            <w:rFonts w:ascii="Times New Roman" w:hAnsi="Times New Roman" w:cs="Times New Roman"/>
            <w:noProof/>
            <w:webHidden/>
            <w:sz w:val="24"/>
            <w:szCs w:val="24"/>
          </w:rPr>
          <w:fldChar w:fldCharType="separate"/>
        </w:r>
        <w:r w:rsidR="00981DA3" w:rsidRPr="003B0BA8">
          <w:rPr>
            <w:rFonts w:ascii="Times New Roman" w:hAnsi="Times New Roman" w:cs="Times New Roman"/>
            <w:noProof/>
            <w:webHidden/>
            <w:sz w:val="24"/>
            <w:szCs w:val="24"/>
          </w:rPr>
          <w:t>23</w:t>
        </w:r>
        <w:r w:rsidR="00981DA3" w:rsidRPr="003B0BA8">
          <w:rPr>
            <w:rFonts w:ascii="Times New Roman" w:hAnsi="Times New Roman" w:cs="Times New Roman"/>
            <w:noProof/>
            <w:webHidden/>
            <w:sz w:val="24"/>
            <w:szCs w:val="24"/>
          </w:rPr>
          <w:fldChar w:fldCharType="end"/>
        </w:r>
      </w:hyperlink>
    </w:p>
    <w:p w14:paraId="7F8BB6DD" w14:textId="46FE6A77" w:rsidR="00981DA3" w:rsidRPr="003B0BA8" w:rsidRDefault="00D41323" w:rsidP="43D51ED8">
      <w:pPr>
        <w:pStyle w:val="TableofFigures"/>
        <w:tabs>
          <w:tab w:val="right" w:leader="dot" w:pos="9350"/>
        </w:tabs>
        <w:rPr>
          <w:rFonts w:ascii="Times New Roman" w:eastAsiaTheme="minorEastAsia" w:hAnsi="Times New Roman" w:cs="Times New Roman"/>
          <w:noProof/>
          <w:sz w:val="24"/>
          <w:szCs w:val="24"/>
        </w:rPr>
      </w:pPr>
      <w:hyperlink w:anchor="_Toc70680368" w:history="1">
        <w:r w:rsidR="00981DA3" w:rsidRPr="003B0BA8">
          <w:rPr>
            <w:rStyle w:val="Hyperlink"/>
            <w:rFonts w:ascii="Times New Roman" w:hAnsi="Times New Roman" w:cs="Times New Roman"/>
            <w:noProof/>
            <w:sz w:val="24"/>
            <w:szCs w:val="24"/>
          </w:rPr>
          <w:t>Figure 13: 65% Chord Length at 5° AoA</w:t>
        </w:r>
        <w:r w:rsidR="00981DA3" w:rsidRPr="003B0BA8">
          <w:rPr>
            <w:rFonts w:ascii="Times New Roman" w:hAnsi="Times New Roman" w:cs="Times New Roman"/>
            <w:noProof/>
            <w:webHidden/>
            <w:sz w:val="24"/>
            <w:szCs w:val="24"/>
          </w:rPr>
          <w:tab/>
        </w:r>
        <w:r w:rsidR="00981DA3" w:rsidRPr="003B0BA8">
          <w:rPr>
            <w:rFonts w:ascii="Times New Roman" w:hAnsi="Times New Roman" w:cs="Times New Roman"/>
            <w:noProof/>
            <w:webHidden/>
            <w:sz w:val="24"/>
            <w:szCs w:val="24"/>
          </w:rPr>
          <w:fldChar w:fldCharType="begin"/>
        </w:r>
        <w:r w:rsidR="00981DA3" w:rsidRPr="003B0BA8">
          <w:rPr>
            <w:rFonts w:ascii="Times New Roman" w:hAnsi="Times New Roman" w:cs="Times New Roman"/>
            <w:noProof/>
            <w:webHidden/>
            <w:sz w:val="24"/>
            <w:szCs w:val="24"/>
          </w:rPr>
          <w:instrText xml:space="preserve"> PAGEREF _Toc70680368 \h </w:instrText>
        </w:r>
        <w:r w:rsidR="00981DA3" w:rsidRPr="003B0BA8">
          <w:rPr>
            <w:rFonts w:ascii="Times New Roman" w:hAnsi="Times New Roman" w:cs="Times New Roman"/>
            <w:noProof/>
            <w:webHidden/>
            <w:sz w:val="24"/>
            <w:szCs w:val="24"/>
          </w:rPr>
        </w:r>
        <w:r w:rsidR="00981DA3" w:rsidRPr="003B0BA8">
          <w:rPr>
            <w:rFonts w:ascii="Times New Roman" w:hAnsi="Times New Roman" w:cs="Times New Roman"/>
            <w:noProof/>
            <w:webHidden/>
            <w:sz w:val="24"/>
            <w:szCs w:val="24"/>
          </w:rPr>
          <w:fldChar w:fldCharType="separate"/>
        </w:r>
        <w:r w:rsidR="00981DA3" w:rsidRPr="003B0BA8">
          <w:rPr>
            <w:rFonts w:ascii="Times New Roman" w:hAnsi="Times New Roman" w:cs="Times New Roman"/>
            <w:noProof/>
            <w:webHidden/>
            <w:sz w:val="24"/>
            <w:szCs w:val="24"/>
          </w:rPr>
          <w:t>23</w:t>
        </w:r>
        <w:r w:rsidR="00981DA3" w:rsidRPr="003B0BA8">
          <w:rPr>
            <w:rFonts w:ascii="Times New Roman" w:hAnsi="Times New Roman" w:cs="Times New Roman"/>
            <w:noProof/>
            <w:webHidden/>
            <w:sz w:val="24"/>
            <w:szCs w:val="24"/>
          </w:rPr>
          <w:fldChar w:fldCharType="end"/>
        </w:r>
      </w:hyperlink>
    </w:p>
    <w:p w14:paraId="2DF3349F" w14:textId="16E87359" w:rsidR="00981DA3" w:rsidRPr="003B0BA8" w:rsidRDefault="00D41323" w:rsidP="43D51ED8">
      <w:pPr>
        <w:pStyle w:val="TableofFigures"/>
        <w:tabs>
          <w:tab w:val="right" w:leader="dot" w:pos="9350"/>
        </w:tabs>
        <w:rPr>
          <w:rFonts w:ascii="Times New Roman" w:eastAsiaTheme="minorEastAsia" w:hAnsi="Times New Roman" w:cs="Times New Roman"/>
          <w:noProof/>
          <w:sz w:val="24"/>
          <w:szCs w:val="24"/>
        </w:rPr>
      </w:pPr>
      <w:hyperlink w:anchor="_Toc70680369" w:history="1">
        <w:r w:rsidR="00981DA3" w:rsidRPr="003B0BA8">
          <w:rPr>
            <w:rStyle w:val="Hyperlink"/>
            <w:rFonts w:ascii="Times New Roman" w:hAnsi="Times New Roman" w:cs="Times New Roman"/>
            <w:noProof/>
            <w:sz w:val="24"/>
            <w:szCs w:val="24"/>
          </w:rPr>
          <w:t>Figure 14: Scale Airfoil Model</w:t>
        </w:r>
        <w:r w:rsidR="00981DA3" w:rsidRPr="003B0BA8">
          <w:rPr>
            <w:rFonts w:ascii="Times New Roman" w:hAnsi="Times New Roman" w:cs="Times New Roman"/>
            <w:noProof/>
            <w:webHidden/>
            <w:sz w:val="24"/>
            <w:szCs w:val="24"/>
          </w:rPr>
          <w:tab/>
        </w:r>
        <w:r w:rsidR="00981DA3" w:rsidRPr="003B0BA8">
          <w:rPr>
            <w:rFonts w:ascii="Times New Roman" w:hAnsi="Times New Roman" w:cs="Times New Roman"/>
            <w:noProof/>
            <w:webHidden/>
            <w:sz w:val="24"/>
            <w:szCs w:val="24"/>
          </w:rPr>
          <w:fldChar w:fldCharType="begin"/>
        </w:r>
        <w:r w:rsidR="00981DA3" w:rsidRPr="003B0BA8">
          <w:rPr>
            <w:rFonts w:ascii="Times New Roman" w:hAnsi="Times New Roman" w:cs="Times New Roman"/>
            <w:noProof/>
            <w:webHidden/>
            <w:sz w:val="24"/>
            <w:szCs w:val="24"/>
          </w:rPr>
          <w:instrText xml:space="preserve"> PAGEREF _Toc70680369 \h </w:instrText>
        </w:r>
        <w:r w:rsidR="00981DA3" w:rsidRPr="003B0BA8">
          <w:rPr>
            <w:rFonts w:ascii="Times New Roman" w:hAnsi="Times New Roman" w:cs="Times New Roman"/>
            <w:noProof/>
            <w:webHidden/>
            <w:sz w:val="24"/>
            <w:szCs w:val="24"/>
          </w:rPr>
        </w:r>
        <w:r w:rsidR="00981DA3" w:rsidRPr="003B0BA8">
          <w:rPr>
            <w:rFonts w:ascii="Times New Roman" w:hAnsi="Times New Roman" w:cs="Times New Roman"/>
            <w:noProof/>
            <w:webHidden/>
            <w:sz w:val="24"/>
            <w:szCs w:val="24"/>
          </w:rPr>
          <w:fldChar w:fldCharType="separate"/>
        </w:r>
        <w:r w:rsidR="00981DA3" w:rsidRPr="003B0BA8">
          <w:rPr>
            <w:rFonts w:ascii="Times New Roman" w:hAnsi="Times New Roman" w:cs="Times New Roman"/>
            <w:noProof/>
            <w:webHidden/>
            <w:sz w:val="24"/>
            <w:szCs w:val="24"/>
          </w:rPr>
          <w:t>24</w:t>
        </w:r>
        <w:r w:rsidR="00981DA3" w:rsidRPr="003B0BA8">
          <w:rPr>
            <w:rFonts w:ascii="Times New Roman" w:hAnsi="Times New Roman" w:cs="Times New Roman"/>
            <w:noProof/>
            <w:webHidden/>
            <w:sz w:val="24"/>
            <w:szCs w:val="24"/>
          </w:rPr>
          <w:fldChar w:fldCharType="end"/>
        </w:r>
      </w:hyperlink>
    </w:p>
    <w:p w14:paraId="663686CF" w14:textId="2F8B113F" w:rsidR="00981DA3" w:rsidRPr="003B0BA8" w:rsidRDefault="00D41323" w:rsidP="43D51ED8">
      <w:pPr>
        <w:pStyle w:val="TableofFigures"/>
        <w:tabs>
          <w:tab w:val="right" w:leader="dot" w:pos="9350"/>
        </w:tabs>
        <w:rPr>
          <w:rFonts w:ascii="Times New Roman" w:eastAsiaTheme="minorEastAsia" w:hAnsi="Times New Roman" w:cs="Times New Roman"/>
          <w:noProof/>
          <w:sz w:val="24"/>
          <w:szCs w:val="24"/>
        </w:rPr>
      </w:pPr>
      <w:hyperlink w:anchor="_Toc70680370" w:history="1">
        <w:r w:rsidR="00981DA3" w:rsidRPr="003B0BA8">
          <w:rPr>
            <w:rStyle w:val="Hyperlink"/>
            <w:rFonts w:ascii="Times New Roman" w:hAnsi="Times New Roman" w:cs="Times New Roman"/>
            <w:noProof/>
            <w:sz w:val="24"/>
            <w:szCs w:val="24"/>
          </w:rPr>
          <w:t>Figure 15: Wind Tunnel Airfoil Model Testing</w:t>
        </w:r>
        <w:r w:rsidR="00981DA3" w:rsidRPr="003B0BA8">
          <w:rPr>
            <w:rFonts w:ascii="Times New Roman" w:hAnsi="Times New Roman" w:cs="Times New Roman"/>
            <w:noProof/>
            <w:webHidden/>
            <w:sz w:val="24"/>
            <w:szCs w:val="24"/>
          </w:rPr>
          <w:tab/>
        </w:r>
        <w:r w:rsidR="00981DA3" w:rsidRPr="003B0BA8">
          <w:rPr>
            <w:rFonts w:ascii="Times New Roman" w:hAnsi="Times New Roman" w:cs="Times New Roman"/>
            <w:noProof/>
            <w:webHidden/>
            <w:sz w:val="24"/>
            <w:szCs w:val="24"/>
          </w:rPr>
          <w:fldChar w:fldCharType="begin"/>
        </w:r>
        <w:r w:rsidR="00981DA3" w:rsidRPr="003B0BA8">
          <w:rPr>
            <w:rFonts w:ascii="Times New Roman" w:hAnsi="Times New Roman" w:cs="Times New Roman"/>
            <w:noProof/>
            <w:webHidden/>
            <w:sz w:val="24"/>
            <w:szCs w:val="24"/>
          </w:rPr>
          <w:instrText xml:space="preserve"> PAGEREF _Toc70680370 \h </w:instrText>
        </w:r>
        <w:r w:rsidR="00981DA3" w:rsidRPr="003B0BA8">
          <w:rPr>
            <w:rFonts w:ascii="Times New Roman" w:hAnsi="Times New Roman" w:cs="Times New Roman"/>
            <w:noProof/>
            <w:webHidden/>
            <w:sz w:val="24"/>
            <w:szCs w:val="24"/>
          </w:rPr>
        </w:r>
        <w:r w:rsidR="00981DA3" w:rsidRPr="003B0BA8">
          <w:rPr>
            <w:rFonts w:ascii="Times New Roman" w:hAnsi="Times New Roman" w:cs="Times New Roman"/>
            <w:noProof/>
            <w:webHidden/>
            <w:sz w:val="24"/>
            <w:szCs w:val="24"/>
          </w:rPr>
          <w:fldChar w:fldCharType="separate"/>
        </w:r>
        <w:r w:rsidR="00981DA3" w:rsidRPr="003B0BA8">
          <w:rPr>
            <w:rFonts w:ascii="Times New Roman" w:hAnsi="Times New Roman" w:cs="Times New Roman"/>
            <w:noProof/>
            <w:webHidden/>
            <w:sz w:val="24"/>
            <w:szCs w:val="24"/>
          </w:rPr>
          <w:t>25</w:t>
        </w:r>
        <w:r w:rsidR="00981DA3" w:rsidRPr="003B0BA8">
          <w:rPr>
            <w:rFonts w:ascii="Times New Roman" w:hAnsi="Times New Roman" w:cs="Times New Roman"/>
            <w:noProof/>
            <w:webHidden/>
            <w:sz w:val="24"/>
            <w:szCs w:val="24"/>
          </w:rPr>
          <w:fldChar w:fldCharType="end"/>
        </w:r>
      </w:hyperlink>
    </w:p>
    <w:p w14:paraId="54DEA53D" w14:textId="6A0D17E6" w:rsidR="00981DA3" w:rsidRPr="003B0BA8" w:rsidRDefault="00D41323" w:rsidP="43D51ED8">
      <w:pPr>
        <w:pStyle w:val="TableofFigures"/>
        <w:tabs>
          <w:tab w:val="right" w:leader="dot" w:pos="9350"/>
        </w:tabs>
        <w:rPr>
          <w:rFonts w:ascii="Times New Roman" w:eastAsiaTheme="minorEastAsia" w:hAnsi="Times New Roman" w:cs="Times New Roman"/>
          <w:noProof/>
          <w:sz w:val="24"/>
          <w:szCs w:val="24"/>
        </w:rPr>
      </w:pPr>
      <w:hyperlink w:anchor="_Toc70680371" w:history="1">
        <w:r w:rsidR="00981DA3" w:rsidRPr="003B0BA8">
          <w:rPr>
            <w:rStyle w:val="Hyperlink"/>
            <w:rFonts w:ascii="Times New Roman" w:hAnsi="Times New Roman" w:cs="Times New Roman"/>
            <w:noProof/>
            <w:sz w:val="24"/>
            <w:szCs w:val="24"/>
          </w:rPr>
          <w:t>Figure 16: Wind Tunnel Test Results</w:t>
        </w:r>
        <w:r w:rsidR="00981DA3" w:rsidRPr="003B0BA8">
          <w:rPr>
            <w:rFonts w:ascii="Times New Roman" w:hAnsi="Times New Roman" w:cs="Times New Roman"/>
            <w:noProof/>
            <w:webHidden/>
            <w:sz w:val="24"/>
            <w:szCs w:val="24"/>
          </w:rPr>
          <w:tab/>
        </w:r>
        <w:r w:rsidR="00981DA3" w:rsidRPr="003B0BA8">
          <w:rPr>
            <w:rFonts w:ascii="Times New Roman" w:hAnsi="Times New Roman" w:cs="Times New Roman"/>
            <w:noProof/>
            <w:webHidden/>
            <w:sz w:val="24"/>
            <w:szCs w:val="24"/>
          </w:rPr>
          <w:fldChar w:fldCharType="begin"/>
        </w:r>
        <w:r w:rsidR="00981DA3" w:rsidRPr="003B0BA8">
          <w:rPr>
            <w:rFonts w:ascii="Times New Roman" w:hAnsi="Times New Roman" w:cs="Times New Roman"/>
            <w:noProof/>
            <w:webHidden/>
            <w:sz w:val="24"/>
            <w:szCs w:val="24"/>
          </w:rPr>
          <w:instrText xml:space="preserve"> PAGEREF _Toc70680371 \h </w:instrText>
        </w:r>
        <w:r w:rsidR="00981DA3" w:rsidRPr="003B0BA8">
          <w:rPr>
            <w:rFonts w:ascii="Times New Roman" w:hAnsi="Times New Roman" w:cs="Times New Roman"/>
            <w:noProof/>
            <w:webHidden/>
            <w:sz w:val="24"/>
            <w:szCs w:val="24"/>
          </w:rPr>
        </w:r>
        <w:r w:rsidR="00981DA3" w:rsidRPr="003B0BA8">
          <w:rPr>
            <w:rFonts w:ascii="Times New Roman" w:hAnsi="Times New Roman" w:cs="Times New Roman"/>
            <w:noProof/>
            <w:webHidden/>
            <w:sz w:val="24"/>
            <w:szCs w:val="24"/>
          </w:rPr>
          <w:fldChar w:fldCharType="separate"/>
        </w:r>
        <w:r w:rsidR="00981DA3" w:rsidRPr="003B0BA8">
          <w:rPr>
            <w:rFonts w:ascii="Times New Roman" w:hAnsi="Times New Roman" w:cs="Times New Roman"/>
            <w:noProof/>
            <w:webHidden/>
            <w:sz w:val="24"/>
            <w:szCs w:val="24"/>
          </w:rPr>
          <w:t>26</w:t>
        </w:r>
        <w:r w:rsidR="00981DA3" w:rsidRPr="003B0BA8">
          <w:rPr>
            <w:rFonts w:ascii="Times New Roman" w:hAnsi="Times New Roman" w:cs="Times New Roman"/>
            <w:noProof/>
            <w:webHidden/>
            <w:sz w:val="24"/>
            <w:szCs w:val="24"/>
          </w:rPr>
          <w:fldChar w:fldCharType="end"/>
        </w:r>
      </w:hyperlink>
    </w:p>
    <w:p w14:paraId="7C760087" w14:textId="036843B7" w:rsidR="00981DA3" w:rsidRPr="003B0BA8" w:rsidRDefault="00D41323" w:rsidP="43D51ED8">
      <w:pPr>
        <w:pStyle w:val="TableofFigures"/>
        <w:tabs>
          <w:tab w:val="right" w:leader="dot" w:pos="9350"/>
        </w:tabs>
        <w:rPr>
          <w:rFonts w:ascii="Times New Roman" w:eastAsiaTheme="minorEastAsia" w:hAnsi="Times New Roman" w:cs="Times New Roman"/>
          <w:noProof/>
          <w:sz w:val="24"/>
          <w:szCs w:val="24"/>
        </w:rPr>
      </w:pPr>
      <w:hyperlink w:anchor="_Toc70680372" w:history="1">
        <w:r w:rsidR="00981DA3" w:rsidRPr="003B0BA8">
          <w:rPr>
            <w:rStyle w:val="Hyperlink"/>
            <w:rFonts w:ascii="Times New Roman" w:hAnsi="Times New Roman" w:cs="Times New Roman"/>
            <w:noProof/>
            <w:sz w:val="24"/>
            <w:szCs w:val="24"/>
          </w:rPr>
          <w:t>Figure 17: Turbine Blade Design</w:t>
        </w:r>
        <w:r w:rsidR="00981DA3" w:rsidRPr="003B0BA8">
          <w:rPr>
            <w:rFonts w:ascii="Times New Roman" w:hAnsi="Times New Roman" w:cs="Times New Roman"/>
            <w:noProof/>
            <w:webHidden/>
            <w:sz w:val="24"/>
            <w:szCs w:val="24"/>
          </w:rPr>
          <w:tab/>
        </w:r>
        <w:r w:rsidR="00981DA3" w:rsidRPr="003B0BA8">
          <w:rPr>
            <w:rFonts w:ascii="Times New Roman" w:hAnsi="Times New Roman" w:cs="Times New Roman"/>
            <w:noProof/>
            <w:webHidden/>
            <w:sz w:val="24"/>
            <w:szCs w:val="24"/>
          </w:rPr>
          <w:fldChar w:fldCharType="begin"/>
        </w:r>
        <w:r w:rsidR="00981DA3" w:rsidRPr="003B0BA8">
          <w:rPr>
            <w:rFonts w:ascii="Times New Roman" w:hAnsi="Times New Roman" w:cs="Times New Roman"/>
            <w:noProof/>
            <w:webHidden/>
            <w:sz w:val="24"/>
            <w:szCs w:val="24"/>
          </w:rPr>
          <w:instrText xml:space="preserve"> PAGEREF _Toc70680372 \h </w:instrText>
        </w:r>
        <w:r w:rsidR="00981DA3" w:rsidRPr="003B0BA8">
          <w:rPr>
            <w:rFonts w:ascii="Times New Roman" w:hAnsi="Times New Roman" w:cs="Times New Roman"/>
            <w:noProof/>
            <w:webHidden/>
            <w:sz w:val="24"/>
            <w:szCs w:val="24"/>
          </w:rPr>
        </w:r>
        <w:r w:rsidR="00981DA3" w:rsidRPr="003B0BA8">
          <w:rPr>
            <w:rFonts w:ascii="Times New Roman" w:hAnsi="Times New Roman" w:cs="Times New Roman"/>
            <w:noProof/>
            <w:webHidden/>
            <w:sz w:val="24"/>
            <w:szCs w:val="24"/>
          </w:rPr>
          <w:fldChar w:fldCharType="separate"/>
        </w:r>
        <w:r w:rsidR="00981DA3" w:rsidRPr="003B0BA8">
          <w:rPr>
            <w:rFonts w:ascii="Times New Roman" w:hAnsi="Times New Roman" w:cs="Times New Roman"/>
            <w:noProof/>
            <w:webHidden/>
            <w:sz w:val="24"/>
            <w:szCs w:val="24"/>
          </w:rPr>
          <w:t>30</w:t>
        </w:r>
        <w:r w:rsidR="00981DA3" w:rsidRPr="003B0BA8">
          <w:rPr>
            <w:rFonts w:ascii="Times New Roman" w:hAnsi="Times New Roman" w:cs="Times New Roman"/>
            <w:noProof/>
            <w:webHidden/>
            <w:sz w:val="24"/>
            <w:szCs w:val="24"/>
          </w:rPr>
          <w:fldChar w:fldCharType="end"/>
        </w:r>
      </w:hyperlink>
    </w:p>
    <w:p w14:paraId="55FF4669" w14:textId="0B064407" w:rsidR="00981DA3" w:rsidRPr="003B0BA8" w:rsidRDefault="00D41323" w:rsidP="43D51ED8">
      <w:pPr>
        <w:pStyle w:val="TableofFigures"/>
        <w:tabs>
          <w:tab w:val="right" w:leader="dot" w:pos="9350"/>
        </w:tabs>
        <w:rPr>
          <w:rFonts w:ascii="Times New Roman" w:eastAsiaTheme="minorEastAsia" w:hAnsi="Times New Roman" w:cs="Times New Roman"/>
          <w:noProof/>
          <w:sz w:val="24"/>
          <w:szCs w:val="24"/>
        </w:rPr>
      </w:pPr>
      <w:hyperlink w:anchor="_Toc70680373" w:history="1">
        <w:r w:rsidR="00981DA3" w:rsidRPr="003B0BA8">
          <w:rPr>
            <w:rStyle w:val="Hyperlink"/>
            <w:rFonts w:ascii="Times New Roman" w:hAnsi="Times New Roman" w:cs="Times New Roman"/>
            <w:noProof/>
            <w:sz w:val="24"/>
            <w:szCs w:val="24"/>
          </w:rPr>
          <w:t>Figure 18: 12V Deep Cycle Battery</w:t>
        </w:r>
        <w:r w:rsidR="00981DA3" w:rsidRPr="003B0BA8">
          <w:rPr>
            <w:rFonts w:ascii="Times New Roman" w:hAnsi="Times New Roman" w:cs="Times New Roman"/>
            <w:noProof/>
            <w:webHidden/>
            <w:sz w:val="24"/>
            <w:szCs w:val="24"/>
          </w:rPr>
          <w:tab/>
        </w:r>
        <w:r w:rsidR="00981DA3" w:rsidRPr="003B0BA8">
          <w:rPr>
            <w:rFonts w:ascii="Times New Roman" w:hAnsi="Times New Roman" w:cs="Times New Roman"/>
            <w:noProof/>
            <w:webHidden/>
            <w:sz w:val="24"/>
            <w:szCs w:val="24"/>
          </w:rPr>
          <w:fldChar w:fldCharType="begin"/>
        </w:r>
        <w:r w:rsidR="00981DA3" w:rsidRPr="003B0BA8">
          <w:rPr>
            <w:rFonts w:ascii="Times New Roman" w:hAnsi="Times New Roman" w:cs="Times New Roman"/>
            <w:noProof/>
            <w:webHidden/>
            <w:sz w:val="24"/>
            <w:szCs w:val="24"/>
          </w:rPr>
          <w:instrText xml:space="preserve"> PAGEREF _Toc70680373 \h </w:instrText>
        </w:r>
        <w:r w:rsidR="00981DA3" w:rsidRPr="003B0BA8">
          <w:rPr>
            <w:rFonts w:ascii="Times New Roman" w:hAnsi="Times New Roman" w:cs="Times New Roman"/>
            <w:noProof/>
            <w:webHidden/>
            <w:sz w:val="24"/>
            <w:szCs w:val="24"/>
          </w:rPr>
        </w:r>
        <w:r w:rsidR="00981DA3" w:rsidRPr="003B0BA8">
          <w:rPr>
            <w:rFonts w:ascii="Times New Roman" w:hAnsi="Times New Roman" w:cs="Times New Roman"/>
            <w:noProof/>
            <w:webHidden/>
            <w:sz w:val="24"/>
            <w:szCs w:val="24"/>
          </w:rPr>
          <w:fldChar w:fldCharType="separate"/>
        </w:r>
        <w:r w:rsidR="00981DA3" w:rsidRPr="003B0BA8">
          <w:rPr>
            <w:rFonts w:ascii="Times New Roman" w:hAnsi="Times New Roman" w:cs="Times New Roman"/>
            <w:noProof/>
            <w:webHidden/>
            <w:sz w:val="24"/>
            <w:szCs w:val="24"/>
          </w:rPr>
          <w:t>31</w:t>
        </w:r>
        <w:r w:rsidR="00981DA3" w:rsidRPr="003B0BA8">
          <w:rPr>
            <w:rFonts w:ascii="Times New Roman" w:hAnsi="Times New Roman" w:cs="Times New Roman"/>
            <w:noProof/>
            <w:webHidden/>
            <w:sz w:val="24"/>
            <w:szCs w:val="24"/>
          </w:rPr>
          <w:fldChar w:fldCharType="end"/>
        </w:r>
      </w:hyperlink>
    </w:p>
    <w:p w14:paraId="3D3CFE4A" w14:textId="352E9709" w:rsidR="00981DA3" w:rsidRPr="003B0BA8" w:rsidRDefault="00D41323" w:rsidP="43D51ED8">
      <w:pPr>
        <w:pStyle w:val="TableofFigures"/>
        <w:tabs>
          <w:tab w:val="right" w:leader="dot" w:pos="9350"/>
        </w:tabs>
        <w:rPr>
          <w:rFonts w:ascii="Times New Roman" w:eastAsiaTheme="minorEastAsia" w:hAnsi="Times New Roman" w:cs="Times New Roman"/>
          <w:noProof/>
          <w:sz w:val="24"/>
          <w:szCs w:val="24"/>
        </w:rPr>
      </w:pPr>
      <w:hyperlink w:anchor="_Toc70680374" w:history="1">
        <w:r w:rsidR="00981DA3" w:rsidRPr="003B0BA8">
          <w:rPr>
            <w:rStyle w:val="Hyperlink"/>
            <w:rFonts w:ascii="Times New Roman" w:hAnsi="Times New Roman" w:cs="Times New Roman"/>
            <w:noProof/>
            <w:sz w:val="24"/>
            <w:szCs w:val="24"/>
          </w:rPr>
          <w:t>Figure 19: Complete Electrical Schematic</w:t>
        </w:r>
        <w:r w:rsidR="00981DA3" w:rsidRPr="003B0BA8">
          <w:rPr>
            <w:rFonts w:ascii="Times New Roman" w:hAnsi="Times New Roman" w:cs="Times New Roman"/>
            <w:noProof/>
            <w:webHidden/>
            <w:sz w:val="24"/>
            <w:szCs w:val="24"/>
          </w:rPr>
          <w:tab/>
        </w:r>
        <w:r w:rsidR="00981DA3" w:rsidRPr="003B0BA8">
          <w:rPr>
            <w:rFonts w:ascii="Times New Roman" w:hAnsi="Times New Roman" w:cs="Times New Roman"/>
            <w:noProof/>
            <w:webHidden/>
            <w:sz w:val="24"/>
            <w:szCs w:val="24"/>
          </w:rPr>
          <w:fldChar w:fldCharType="begin"/>
        </w:r>
        <w:r w:rsidR="00981DA3" w:rsidRPr="003B0BA8">
          <w:rPr>
            <w:rFonts w:ascii="Times New Roman" w:hAnsi="Times New Roman" w:cs="Times New Roman"/>
            <w:noProof/>
            <w:webHidden/>
            <w:sz w:val="24"/>
            <w:szCs w:val="24"/>
          </w:rPr>
          <w:instrText xml:space="preserve"> PAGEREF _Toc70680374 \h </w:instrText>
        </w:r>
        <w:r w:rsidR="00981DA3" w:rsidRPr="003B0BA8">
          <w:rPr>
            <w:rFonts w:ascii="Times New Roman" w:hAnsi="Times New Roman" w:cs="Times New Roman"/>
            <w:noProof/>
            <w:webHidden/>
            <w:sz w:val="24"/>
            <w:szCs w:val="24"/>
          </w:rPr>
        </w:r>
        <w:r w:rsidR="00981DA3" w:rsidRPr="003B0BA8">
          <w:rPr>
            <w:rFonts w:ascii="Times New Roman" w:hAnsi="Times New Roman" w:cs="Times New Roman"/>
            <w:noProof/>
            <w:webHidden/>
            <w:sz w:val="24"/>
            <w:szCs w:val="24"/>
          </w:rPr>
          <w:fldChar w:fldCharType="separate"/>
        </w:r>
        <w:r w:rsidR="00981DA3" w:rsidRPr="003B0BA8">
          <w:rPr>
            <w:rFonts w:ascii="Times New Roman" w:hAnsi="Times New Roman" w:cs="Times New Roman"/>
            <w:noProof/>
            <w:webHidden/>
            <w:sz w:val="24"/>
            <w:szCs w:val="24"/>
          </w:rPr>
          <w:t>32</w:t>
        </w:r>
        <w:r w:rsidR="00981DA3" w:rsidRPr="003B0BA8">
          <w:rPr>
            <w:rFonts w:ascii="Times New Roman" w:hAnsi="Times New Roman" w:cs="Times New Roman"/>
            <w:noProof/>
            <w:webHidden/>
            <w:sz w:val="24"/>
            <w:szCs w:val="24"/>
          </w:rPr>
          <w:fldChar w:fldCharType="end"/>
        </w:r>
      </w:hyperlink>
    </w:p>
    <w:p w14:paraId="67F4360C" w14:textId="4B18D67F" w:rsidR="00981DA3" w:rsidRPr="003B0BA8" w:rsidRDefault="00D41323" w:rsidP="43D51ED8">
      <w:pPr>
        <w:pStyle w:val="TableofFigures"/>
        <w:tabs>
          <w:tab w:val="right" w:leader="dot" w:pos="9350"/>
        </w:tabs>
        <w:rPr>
          <w:rFonts w:ascii="Times New Roman" w:eastAsiaTheme="minorEastAsia" w:hAnsi="Times New Roman" w:cs="Times New Roman"/>
          <w:noProof/>
          <w:sz w:val="24"/>
          <w:szCs w:val="24"/>
        </w:rPr>
      </w:pPr>
      <w:hyperlink w:anchor="_Toc70680375" w:history="1">
        <w:r w:rsidR="00981DA3" w:rsidRPr="003B0BA8">
          <w:rPr>
            <w:rStyle w:val="Hyperlink"/>
            <w:rFonts w:ascii="Times New Roman" w:hAnsi="Times New Roman" w:cs="Times New Roman"/>
            <w:noProof/>
            <w:sz w:val="24"/>
            <w:szCs w:val="24"/>
          </w:rPr>
          <w:t>Figure 20: Wind Direction Code Flow Design</w:t>
        </w:r>
        <w:r w:rsidR="00981DA3" w:rsidRPr="003B0BA8">
          <w:rPr>
            <w:rFonts w:ascii="Times New Roman" w:hAnsi="Times New Roman" w:cs="Times New Roman"/>
            <w:noProof/>
            <w:webHidden/>
            <w:sz w:val="24"/>
            <w:szCs w:val="24"/>
          </w:rPr>
          <w:tab/>
        </w:r>
        <w:r w:rsidR="00981DA3" w:rsidRPr="003B0BA8">
          <w:rPr>
            <w:rFonts w:ascii="Times New Roman" w:hAnsi="Times New Roman" w:cs="Times New Roman"/>
            <w:noProof/>
            <w:webHidden/>
            <w:sz w:val="24"/>
            <w:szCs w:val="24"/>
          </w:rPr>
          <w:fldChar w:fldCharType="begin"/>
        </w:r>
        <w:r w:rsidR="00981DA3" w:rsidRPr="003B0BA8">
          <w:rPr>
            <w:rFonts w:ascii="Times New Roman" w:hAnsi="Times New Roman" w:cs="Times New Roman"/>
            <w:noProof/>
            <w:webHidden/>
            <w:sz w:val="24"/>
            <w:szCs w:val="24"/>
          </w:rPr>
          <w:instrText xml:space="preserve"> PAGEREF _Toc70680375 \h </w:instrText>
        </w:r>
        <w:r w:rsidR="00981DA3" w:rsidRPr="003B0BA8">
          <w:rPr>
            <w:rFonts w:ascii="Times New Roman" w:hAnsi="Times New Roman" w:cs="Times New Roman"/>
            <w:noProof/>
            <w:webHidden/>
            <w:sz w:val="24"/>
            <w:szCs w:val="24"/>
          </w:rPr>
        </w:r>
        <w:r w:rsidR="00981DA3" w:rsidRPr="003B0BA8">
          <w:rPr>
            <w:rFonts w:ascii="Times New Roman" w:hAnsi="Times New Roman" w:cs="Times New Roman"/>
            <w:noProof/>
            <w:webHidden/>
            <w:sz w:val="24"/>
            <w:szCs w:val="24"/>
          </w:rPr>
          <w:fldChar w:fldCharType="separate"/>
        </w:r>
        <w:r w:rsidR="00981DA3" w:rsidRPr="003B0BA8">
          <w:rPr>
            <w:rFonts w:ascii="Times New Roman" w:hAnsi="Times New Roman" w:cs="Times New Roman"/>
            <w:noProof/>
            <w:webHidden/>
            <w:sz w:val="24"/>
            <w:szCs w:val="24"/>
          </w:rPr>
          <w:t>35</w:t>
        </w:r>
        <w:r w:rsidR="00981DA3" w:rsidRPr="003B0BA8">
          <w:rPr>
            <w:rFonts w:ascii="Times New Roman" w:hAnsi="Times New Roman" w:cs="Times New Roman"/>
            <w:noProof/>
            <w:webHidden/>
            <w:sz w:val="24"/>
            <w:szCs w:val="24"/>
          </w:rPr>
          <w:fldChar w:fldCharType="end"/>
        </w:r>
      </w:hyperlink>
    </w:p>
    <w:p w14:paraId="1ECA4A0C" w14:textId="3C990F1E" w:rsidR="00981DA3" w:rsidRPr="003B0BA8" w:rsidRDefault="00D41323" w:rsidP="43D51ED8">
      <w:pPr>
        <w:pStyle w:val="TableofFigures"/>
        <w:tabs>
          <w:tab w:val="right" w:leader="dot" w:pos="9350"/>
        </w:tabs>
        <w:rPr>
          <w:rFonts w:ascii="Times New Roman" w:eastAsiaTheme="minorEastAsia" w:hAnsi="Times New Roman" w:cs="Times New Roman"/>
          <w:noProof/>
          <w:sz w:val="24"/>
          <w:szCs w:val="24"/>
        </w:rPr>
      </w:pPr>
      <w:hyperlink w:anchor="_Toc70680376" w:history="1">
        <w:r w:rsidR="00981DA3" w:rsidRPr="003B0BA8">
          <w:rPr>
            <w:rStyle w:val="Hyperlink"/>
            <w:rFonts w:ascii="Times New Roman" w:hAnsi="Times New Roman" w:cs="Times New Roman"/>
            <w:noProof/>
            <w:sz w:val="24"/>
            <w:szCs w:val="24"/>
          </w:rPr>
          <w:t>Figure 21: Wind Speed Code Flow Design</w:t>
        </w:r>
        <w:r w:rsidR="00981DA3" w:rsidRPr="003B0BA8">
          <w:rPr>
            <w:rFonts w:ascii="Times New Roman" w:hAnsi="Times New Roman" w:cs="Times New Roman"/>
            <w:noProof/>
            <w:webHidden/>
            <w:sz w:val="24"/>
            <w:szCs w:val="24"/>
          </w:rPr>
          <w:tab/>
        </w:r>
        <w:r w:rsidR="00981DA3" w:rsidRPr="003B0BA8">
          <w:rPr>
            <w:rFonts w:ascii="Times New Roman" w:hAnsi="Times New Roman" w:cs="Times New Roman"/>
            <w:noProof/>
            <w:webHidden/>
            <w:sz w:val="24"/>
            <w:szCs w:val="24"/>
          </w:rPr>
          <w:fldChar w:fldCharType="begin"/>
        </w:r>
        <w:r w:rsidR="00981DA3" w:rsidRPr="003B0BA8">
          <w:rPr>
            <w:rFonts w:ascii="Times New Roman" w:hAnsi="Times New Roman" w:cs="Times New Roman"/>
            <w:noProof/>
            <w:webHidden/>
            <w:sz w:val="24"/>
            <w:szCs w:val="24"/>
          </w:rPr>
          <w:instrText xml:space="preserve"> PAGEREF _Toc70680376 \h </w:instrText>
        </w:r>
        <w:r w:rsidR="00981DA3" w:rsidRPr="003B0BA8">
          <w:rPr>
            <w:rFonts w:ascii="Times New Roman" w:hAnsi="Times New Roman" w:cs="Times New Roman"/>
            <w:noProof/>
            <w:webHidden/>
            <w:sz w:val="24"/>
            <w:szCs w:val="24"/>
          </w:rPr>
        </w:r>
        <w:r w:rsidR="00981DA3" w:rsidRPr="003B0BA8">
          <w:rPr>
            <w:rFonts w:ascii="Times New Roman" w:hAnsi="Times New Roman" w:cs="Times New Roman"/>
            <w:noProof/>
            <w:webHidden/>
            <w:sz w:val="24"/>
            <w:szCs w:val="24"/>
          </w:rPr>
          <w:fldChar w:fldCharType="separate"/>
        </w:r>
        <w:r w:rsidR="00981DA3" w:rsidRPr="003B0BA8">
          <w:rPr>
            <w:rFonts w:ascii="Times New Roman" w:hAnsi="Times New Roman" w:cs="Times New Roman"/>
            <w:noProof/>
            <w:webHidden/>
            <w:sz w:val="24"/>
            <w:szCs w:val="24"/>
          </w:rPr>
          <w:t>36</w:t>
        </w:r>
        <w:r w:rsidR="00981DA3" w:rsidRPr="003B0BA8">
          <w:rPr>
            <w:rFonts w:ascii="Times New Roman" w:hAnsi="Times New Roman" w:cs="Times New Roman"/>
            <w:noProof/>
            <w:webHidden/>
            <w:sz w:val="24"/>
            <w:szCs w:val="24"/>
          </w:rPr>
          <w:fldChar w:fldCharType="end"/>
        </w:r>
      </w:hyperlink>
    </w:p>
    <w:p w14:paraId="5187601C" w14:textId="5ED386DC" w:rsidR="00981DA3" w:rsidRPr="003B0BA8" w:rsidRDefault="00D41323" w:rsidP="43D51ED8">
      <w:pPr>
        <w:pStyle w:val="TableofFigures"/>
        <w:tabs>
          <w:tab w:val="right" w:leader="dot" w:pos="9350"/>
        </w:tabs>
        <w:rPr>
          <w:rFonts w:ascii="Times New Roman" w:eastAsiaTheme="minorEastAsia" w:hAnsi="Times New Roman" w:cs="Times New Roman"/>
          <w:noProof/>
          <w:sz w:val="24"/>
          <w:szCs w:val="24"/>
        </w:rPr>
      </w:pPr>
      <w:hyperlink w:anchor="_Toc70680377" w:history="1">
        <w:r w:rsidR="00981DA3" w:rsidRPr="003B0BA8">
          <w:rPr>
            <w:rStyle w:val="Hyperlink"/>
            <w:rFonts w:ascii="Times New Roman" w:hAnsi="Times New Roman" w:cs="Times New Roman"/>
            <w:noProof/>
            <w:sz w:val="24"/>
            <w:szCs w:val="24"/>
          </w:rPr>
          <w:t>Figure 22: Table</w:t>
        </w:r>
        <w:r w:rsidR="00981DA3" w:rsidRPr="003B0BA8">
          <w:rPr>
            <w:rFonts w:ascii="Times New Roman" w:hAnsi="Times New Roman" w:cs="Times New Roman"/>
            <w:noProof/>
            <w:webHidden/>
            <w:sz w:val="24"/>
            <w:szCs w:val="24"/>
          </w:rPr>
          <w:tab/>
        </w:r>
        <w:r w:rsidR="00981DA3" w:rsidRPr="003B0BA8">
          <w:rPr>
            <w:rFonts w:ascii="Times New Roman" w:hAnsi="Times New Roman" w:cs="Times New Roman"/>
            <w:noProof/>
            <w:webHidden/>
            <w:sz w:val="24"/>
            <w:szCs w:val="24"/>
          </w:rPr>
          <w:fldChar w:fldCharType="begin"/>
        </w:r>
        <w:r w:rsidR="00981DA3" w:rsidRPr="003B0BA8">
          <w:rPr>
            <w:rFonts w:ascii="Times New Roman" w:hAnsi="Times New Roman" w:cs="Times New Roman"/>
            <w:noProof/>
            <w:webHidden/>
            <w:sz w:val="24"/>
            <w:szCs w:val="24"/>
          </w:rPr>
          <w:instrText xml:space="preserve"> PAGEREF _Toc70680377 \h </w:instrText>
        </w:r>
        <w:r w:rsidR="00981DA3" w:rsidRPr="003B0BA8">
          <w:rPr>
            <w:rFonts w:ascii="Times New Roman" w:hAnsi="Times New Roman" w:cs="Times New Roman"/>
            <w:noProof/>
            <w:webHidden/>
            <w:sz w:val="24"/>
            <w:szCs w:val="24"/>
          </w:rPr>
        </w:r>
        <w:r w:rsidR="00981DA3" w:rsidRPr="003B0BA8">
          <w:rPr>
            <w:rFonts w:ascii="Times New Roman" w:hAnsi="Times New Roman" w:cs="Times New Roman"/>
            <w:noProof/>
            <w:webHidden/>
            <w:sz w:val="24"/>
            <w:szCs w:val="24"/>
          </w:rPr>
          <w:fldChar w:fldCharType="separate"/>
        </w:r>
        <w:r w:rsidR="00981DA3" w:rsidRPr="003B0BA8">
          <w:rPr>
            <w:rFonts w:ascii="Times New Roman" w:hAnsi="Times New Roman" w:cs="Times New Roman"/>
            <w:noProof/>
            <w:webHidden/>
            <w:sz w:val="24"/>
            <w:szCs w:val="24"/>
          </w:rPr>
          <w:t>39</w:t>
        </w:r>
        <w:r w:rsidR="00981DA3" w:rsidRPr="003B0BA8">
          <w:rPr>
            <w:rFonts w:ascii="Times New Roman" w:hAnsi="Times New Roman" w:cs="Times New Roman"/>
            <w:noProof/>
            <w:webHidden/>
            <w:sz w:val="24"/>
            <w:szCs w:val="24"/>
          </w:rPr>
          <w:fldChar w:fldCharType="end"/>
        </w:r>
      </w:hyperlink>
    </w:p>
    <w:p w14:paraId="517F0363" w14:textId="6502FADB" w:rsidR="00981DA3" w:rsidRPr="003B0BA8" w:rsidRDefault="00D41323" w:rsidP="43D51ED8">
      <w:pPr>
        <w:pStyle w:val="TableofFigures"/>
        <w:tabs>
          <w:tab w:val="right" w:leader="dot" w:pos="9350"/>
        </w:tabs>
        <w:rPr>
          <w:rFonts w:ascii="Times New Roman" w:eastAsiaTheme="minorEastAsia" w:hAnsi="Times New Roman" w:cs="Times New Roman"/>
          <w:noProof/>
          <w:sz w:val="24"/>
          <w:szCs w:val="24"/>
        </w:rPr>
      </w:pPr>
      <w:hyperlink w:anchor="_Toc70680378" w:history="1">
        <w:r w:rsidR="00981DA3" w:rsidRPr="003B0BA8">
          <w:rPr>
            <w:rStyle w:val="Hyperlink"/>
            <w:rFonts w:ascii="Times New Roman" w:hAnsi="Times New Roman" w:cs="Times New Roman"/>
            <w:noProof/>
            <w:sz w:val="24"/>
            <w:szCs w:val="24"/>
          </w:rPr>
          <w:t>Figure 23: Completed and Installed Roof</w:t>
        </w:r>
        <w:r w:rsidR="00981DA3" w:rsidRPr="003B0BA8">
          <w:rPr>
            <w:rFonts w:ascii="Times New Roman" w:hAnsi="Times New Roman" w:cs="Times New Roman"/>
            <w:noProof/>
            <w:webHidden/>
            <w:sz w:val="24"/>
            <w:szCs w:val="24"/>
          </w:rPr>
          <w:tab/>
        </w:r>
        <w:r w:rsidR="00981DA3" w:rsidRPr="003B0BA8">
          <w:rPr>
            <w:rFonts w:ascii="Times New Roman" w:hAnsi="Times New Roman" w:cs="Times New Roman"/>
            <w:noProof/>
            <w:webHidden/>
            <w:sz w:val="24"/>
            <w:szCs w:val="24"/>
          </w:rPr>
          <w:fldChar w:fldCharType="begin"/>
        </w:r>
        <w:r w:rsidR="00981DA3" w:rsidRPr="003B0BA8">
          <w:rPr>
            <w:rFonts w:ascii="Times New Roman" w:hAnsi="Times New Roman" w:cs="Times New Roman"/>
            <w:noProof/>
            <w:webHidden/>
            <w:sz w:val="24"/>
            <w:szCs w:val="24"/>
          </w:rPr>
          <w:instrText xml:space="preserve"> PAGEREF _Toc70680378 \h </w:instrText>
        </w:r>
        <w:r w:rsidR="00981DA3" w:rsidRPr="003B0BA8">
          <w:rPr>
            <w:rFonts w:ascii="Times New Roman" w:hAnsi="Times New Roman" w:cs="Times New Roman"/>
            <w:noProof/>
            <w:webHidden/>
            <w:sz w:val="24"/>
            <w:szCs w:val="24"/>
          </w:rPr>
        </w:r>
        <w:r w:rsidR="00981DA3" w:rsidRPr="003B0BA8">
          <w:rPr>
            <w:rFonts w:ascii="Times New Roman" w:hAnsi="Times New Roman" w:cs="Times New Roman"/>
            <w:noProof/>
            <w:webHidden/>
            <w:sz w:val="24"/>
            <w:szCs w:val="24"/>
          </w:rPr>
          <w:fldChar w:fldCharType="separate"/>
        </w:r>
        <w:r w:rsidR="00981DA3" w:rsidRPr="003B0BA8">
          <w:rPr>
            <w:rFonts w:ascii="Times New Roman" w:hAnsi="Times New Roman" w:cs="Times New Roman"/>
            <w:noProof/>
            <w:webHidden/>
            <w:sz w:val="24"/>
            <w:szCs w:val="24"/>
          </w:rPr>
          <w:t>40</w:t>
        </w:r>
        <w:r w:rsidR="00981DA3" w:rsidRPr="003B0BA8">
          <w:rPr>
            <w:rFonts w:ascii="Times New Roman" w:hAnsi="Times New Roman" w:cs="Times New Roman"/>
            <w:noProof/>
            <w:webHidden/>
            <w:sz w:val="24"/>
            <w:szCs w:val="24"/>
          </w:rPr>
          <w:fldChar w:fldCharType="end"/>
        </w:r>
      </w:hyperlink>
    </w:p>
    <w:p w14:paraId="10B1D86A" w14:textId="0CA19155" w:rsidR="00981DA3" w:rsidRPr="003B0BA8" w:rsidRDefault="00D41323" w:rsidP="43D51ED8">
      <w:pPr>
        <w:pStyle w:val="TableofFigures"/>
        <w:tabs>
          <w:tab w:val="right" w:leader="dot" w:pos="9350"/>
        </w:tabs>
        <w:rPr>
          <w:rFonts w:ascii="Times New Roman" w:eastAsiaTheme="minorEastAsia" w:hAnsi="Times New Roman" w:cs="Times New Roman"/>
          <w:noProof/>
          <w:sz w:val="24"/>
          <w:szCs w:val="24"/>
        </w:rPr>
      </w:pPr>
      <w:hyperlink w:anchor="_Toc70680379" w:history="1">
        <w:r w:rsidR="00981DA3" w:rsidRPr="003B0BA8">
          <w:rPr>
            <w:rStyle w:val="Hyperlink"/>
            <w:rFonts w:ascii="Times New Roman" w:hAnsi="Times New Roman" w:cs="Times New Roman"/>
            <w:noProof/>
            <w:sz w:val="24"/>
            <w:szCs w:val="24"/>
          </w:rPr>
          <w:t>Figure 24: Completed Airfoils</w:t>
        </w:r>
        <w:r w:rsidR="00981DA3" w:rsidRPr="003B0BA8">
          <w:rPr>
            <w:rFonts w:ascii="Times New Roman" w:hAnsi="Times New Roman" w:cs="Times New Roman"/>
            <w:noProof/>
            <w:webHidden/>
            <w:sz w:val="24"/>
            <w:szCs w:val="24"/>
          </w:rPr>
          <w:tab/>
        </w:r>
        <w:r w:rsidR="00981DA3" w:rsidRPr="003B0BA8">
          <w:rPr>
            <w:rFonts w:ascii="Times New Roman" w:hAnsi="Times New Roman" w:cs="Times New Roman"/>
            <w:noProof/>
            <w:webHidden/>
            <w:sz w:val="24"/>
            <w:szCs w:val="24"/>
          </w:rPr>
          <w:fldChar w:fldCharType="begin"/>
        </w:r>
        <w:r w:rsidR="00981DA3" w:rsidRPr="003B0BA8">
          <w:rPr>
            <w:rFonts w:ascii="Times New Roman" w:hAnsi="Times New Roman" w:cs="Times New Roman"/>
            <w:noProof/>
            <w:webHidden/>
            <w:sz w:val="24"/>
            <w:szCs w:val="24"/>
          </w:rPr>
          <w:instrText xml:space="preserve"> PAGEREF _Toc70680379 \h </w:instrText>
        </w:r>
        <w:r w:rsidR="00981DA3" w:rsidRPr="003B0BA8">
          <w:rPr>
            <w:rFonts w:ascii="Times New Roman" w:hAnsi="Times New Roman" w:cs="Times New Roman"/>
            <w:noProof/>
            <w:webHidden/>
            <w:sz w:val="24"/>
            <w:szCs w:val="24"/>
          </w:rPr>
        </w:r>
        <w:r w:rsidR="00981DA3" w:rsidRPr="003B0BA8">
          <w:rPr>
            <w:rFonts w:ascii="Times New Roman" w:hAnsi="Times New Roman" w:cs="Times New Roman"/>
            <w:noProof/>
            <w:webHidden/>
            <w:sz w:val="24"/>
            <w:szCs w:val="24"/>
          </w:rPr>
          <w:fldChar w:fldCharType="separate"/>
        </w:r>
        <w:r w:rsidR="00981DA3" w:rsidRPr="003B0BA8">
          <w:rPr>
            <w:rFonts w:ascii="Times New Roman" w:hAnsi="Times New Roman" w:cs="Times New Roman"/>
            <w:noProof/>
            <w:webHidden/>
            <w:sz w:val="24"/>
            <w:szCs w:val="24"/>
          </w:rPr>
          <w:t>43</w:t>
        </w:r>
        <w:r w:rsidR="00981DA3" w:rsidRPr="003B0BA8">
          <w:rPr>
            <w:rFonts w:ascii="Times New Roman" w:hAnsi="Times New Roman" w:cs="Times New Roman"/>
            <w:noProof/>
            <w:webHidden/>
            <w:sz w:val="24"/>
            <w:szCs w:val="24"/>
          </w:rPr>
          <w:fldChar w:fldCharType="end"/>
        </w:r>
      </w:hyperlink>
    </w:p>
    <w:p w14:paraId="11C8201F" w14:textId="52D133C2" w:rsidR="00981DA3" w:rsidRPr="003B0BA8" w:rsidRDefault="00D41323" w:rsidP="43D51ED8">
      <w:pPr>
        <w:pStyle w:val="TableofFigures"/>
        <w:tabs>
          <w:tab w:val="right" w:leader="dot" w:pos="9350"/>
        </w:tabs>
        <w:rPr>
          <w:rFonts w:ascii="Times New Roman" w:eastAsiaTheme="minorEastAsia" w:hAnsi="Times New Roman" w:cs="Times New Roman"/>
          <w:noProof/>
          <w:sz w:val="24"/>
          <w:szCs w:val="24"/>
        </w:rPr>
      </w:pPr>
      <w:hyperlink w:anchor="_Toc70680380" w:history="1">
        <w:r w:rsidR="00981DA3" w:rsidRPr="003B0BA8">
          <w:rPr>
            <w:rStyle w:val="Hyperlink"/>
            <w:rFonts w:ascii="Times New Roman" w:hAnsi="Times New Roman" w:cs="Times New Roman"/>
            <w:noProof/>
            <w:sz w:val="24"/>
            <w:szCs w:val="24"/>
          </w:rPr>
          <w:t>Figure 25: Completed Manifold System</w:t>
        </w:r>
        <w:r w:rsidR="00981DA3" w:rsidRPr="003B0BA8">
          <w:rPr>
            <w:rFonts w:ascii="Times New Roman" w:hAnsi="Times New Roman" w:cs="Times New Roman"/>
            <w:noProof/>
            <w:webHidden/>
            <w:sz w:val="24"/>
            <w:szCs w:val="24"/>
          </w:rPr>
          <w:tab/>
        </w:r>
        <w:r w:rsidR="00981DA3" w:rsidRPr="003B0BA8">
          <w:rPr>
            <w:rFonts w:ascii="Times New Roman" w:hAnsi="Times New Roman" w:cs="Times New Roman"/>
            <w:noProof/>
            <w:webHidden/>
            <w:sz w:val="24"/>
            <w:szCs w:val="24"/>
          </w:rPr>
          <w:fldChar w:fldCharType="begin"/>
        </w:r>
        <w:r w:rsidR="00981DA3" w:rsidRPr="003B0BA8">
          <w:rPr>
            <w:rFonts w:ascii="Times New Roman" w:hAnsi="Times New Roman" w:cs="Times New Roman"/>
            <w:noProof/>
            <w:webHidden/>
            <w:sz w:val="24"/>
            <w:szCs w:val="24"/>
          </w:rPr>
          <w:instrText xml:space="preserve"> PAGEREF _Toc70680380 \h </w:instrText>
        </w:r>
        <w:r w:rsidR="00981DA3" w:rsidRPr="003B0BA8">
          <w:rPr>
            <w:rFonts w:ascii="Times New Roman" w:hAnsi="Times New Roman" w:cs="Times New Roman"/>
            <w:noProof/>
            <w:webHidden/>
            <w:sz w:val="24"/>
            <w:szCs w:val="24"/>
          </w:rPr>
        </w:r>
        <w:r w:rsidR="00981DA3" w:rsidRPr="003B0BA8">
          <w:rPr>
            <w:rFonts w:ascii="Times New Roman" w:hAnsi="Times New Roman" w:cs="Times New Roman"/>
            <w:noProof/>
            <w:webHidden/>
            <w:sz w:val="24"/>
            <w:szCs w:val="24"/>
          </w:rPr>
          <w:fldChar w:fldCharType="separate"/>
        </w:r>
        <w:r w:rsidR="00981DA3" w:rsidRPr="003B0BA8">
          <w:rPr>
            <w:rFonts w:ascii="Times New Roman" w:hAnsi="Times New Roman" w:cs="Times New Roman"/>
            <w:noProof/>
            <w:webHidden/>
            <w:sz w:val="24"/>
            <w:szCs w:val="24"/>
          </w:rPr>
          <w:t>44</w:t>
        </w:r>
        <w:r w:rsidR="00981DA3" w:rsidRPr="003B0BA8">
          <w:rPr>
            <w:rFonts w:ascii="Times New Roman" w:hAnsi="Times New Roman" w:cs="Times New Roman"/>
            <w:noProof/>
            <w:webHidden/>
            <w:sz w:val="24"/>
            <w:szCs w:val="24"/>
          </w:rPr>
          <w:fldChar w:fldCharType="end"/>
        </w:r>
      </w:hyperlink>
    </w:p>
    <w:p w14:paraId="4584EEEC" w14:textId="146A7543" w:rsidR="00981DA3" w:rsidRPr="003B0BA8" w:rsidRDefault="00D41323" w:rsidP="43D51ED8">
      <w:pPr>
        <w:pStyle w:val="TableofFigures"/>
        <w:tabs>
          <w:tab w:val="right" w:leader="dot" w:pos="9350"/>
        </w:tabs>
        <w:rPr>
          <w:rFonts w:ascii="Times New Roman" w:eastAsiaTheme="minorEastAsia" w:hAnsi="Times New Roman" w:cs="Times New Roman"/>
          <w:noProof/>
          <w:sz w:val="24"/>
          <w:szCs w:val="24"/>
        </w:rPr>
      </w:pPr>
      <w:hyperlink w:anchor="_Toc70680381" w:history="1">
        <w:r w:rsidR="00981DA3" w:rsidRPr="003B0BA8">
          <w:rPr>
            <w:rStyle w:val="Hyperlink"/>
            <w:rFonts w:ascii="Times New Roman" w:hAnsi="Times New Roman" w:cs="Times New Roman"/>
            <w:noProof/>
            <w:sz w:val="24"/>
            <w:szCs w:val="24"/>
          </w:rPr>
          <w:t>Figure 26: Completed Turbine System</w:t>
        </w:r>
        <w:r w:rsidR="00981DA3" w:rsidRPr="003B0BA8">
          <w:rPr>
            <w:rFonts w:ascii="Times New Roman" w:hAnsi="Times New Roman" w:cs="Times New Roman"/>
            <w:noProof/>
            <w:webHidden/>
            <w:sz w:val="24"/>
            <w:szCs w:val="24"/>
          </w:rPr>
          <w:tab/>
        </w:r>
        <w:r w:rsidR="00981DA3" w:rsidRPr="003B0BA8">
          <w:rPr>
            <w:rFonts w:ascii="Times New Roman" w:hAnsi="Times New Roman" w:cs="Times New Roman"/>
            <w:noProof/>
            <w:webHidden/>
            <w:sz w:val="24"/>
            <w:szCs w:val="24"/>
          </w:rPr>
          <w:fldChar w:fldCharType="begin"/>
        </w:r>
        <w:r w:rsidR="00981DA3" w:rsidRPr="003B0BA8">
          <w:rPr>
            <w:rFonts w:ascii="Times New Roman" w:hAnsi="Times New Roman" w:cs="Times New Roman"/>
            <w:noProof/>
            <w:webHidden/>
            <w:sz w:val="24"/>
            <w:szCs w:val="24"/>
          </w:rPr>
          <w:instrText xml:space="preserve"> PAGEREF _Toc70680381 \h </w:instrText>
        </w:r>
        <w:r w:rsidR="00981DA3" w:rsidRPr="003B0BA8">
          <w:rPr>
            <w:rFonts w:ascii="Times New Roman" w:hAnsi="Times New Roman" w:cs="Times New Roman"/>
            <w:noProof/>
            <w:webHidden/>
            <w:sz w:val="24"/>
            <w:szCs w:val="24"/>
          </w:rPr>
        </w:r>
        <w:r w:rsidR="00981DA3" w:rsidRPr="003B0BA8">
          <w:rPr>
            <w:rFonts w:ascii="Times New Roman" w:hAnsi="Times New Roman" w:cs="Times New Roman"/>
            <w:noProof/>
            <w:webHidden/>
            <w:sz w:val="24"/>
            <w:szCs w:val="24"/>
          </w:rPr>
          <w:fldChar w:fldCharType="separate"/>
        </w:r>
        <w:r w:rsidR="00981DA3" w:rsidRPr="003B0BA8">
          <w:rPr>
            <w:rFonts w:ascii="Times New Roman" w:hAnsi="Times New Roman" w:cs="Times New Roman"/>
            <w:noProof/>
            <w:webHidden/>
            <w:sz w:val="24"/>
            <w:szCs w:val="24"/>
          </w:rPr>
          <w:t>46</w:t>
        </w:r>
        <w:r w:rsidR="00981DA3" w:rsidRPr="003B0BA8">
          <w:rPr>
            <w:rFonts w:ascii="Times New Roman" w:hAnsi="Times New Roman" w:cs="Times New Roman"/>
            <w:noProof/>
            <w:webHidden/>
            <w:sz w:val="24"/>
            <w:szCs w:val="24"/>
          </w:rPr>
          <w:fldChar w:fldCharType="end"/>
        </w:r>
      </w:hyperlink>
    </w:p>
    <w:p w14:paraId="17CEAD47" w14:textId="7634ADD5" w:rsidR="00981DA3" w:rsidRPr="003B0BA8" w:rsidRDefault="00D41323" w:rsidP="43D51ED8">
      <w:pPr>
        <w:pStyle w:val="TableofFigures"/>
        <w:tabs>
          <w:tab w:val="right" w:leader="dot" w:pos="9350"/>
        </w:tabs>
        <w:rPr>
          <w:rFonts w:ascii="Times New Roman" w:eastAsiaTheme="minorEastAsia" w:hAnsi="Times New Roman" w:cs="Times New Roman"/>
          <w:noProof/>
          <w:sz w:val="24"/>
          <w:szCs w:val="24"/>
        </w:rPr>
      </w:pPr>
      <w:hyperlink w:anchor="_Toc70680382" w:history="1">
        <w:r w:rsidR="00981DA3" w:rsidRPr="003B0BA8">
          <w:rPr>
            <w:rStyle w:val="Hyperlink"/>
            <w:rFonts w:ascii="Times New Roman" w:hAnsi="Times New Roman" w:cs="Times New Roman"/>
            <w:noProof/>
            <w:sz w:val="24"/>
            <w:szCs w:val="24"/>
          </w:rPr>
          <w:t>Figure 27:  Electrical Circuit Placement</w:t>
        </w:r>
        <w:r w:rsidR="00981DA3" w:rsidRPr="003B0BA8">
          <w:rPr>
            <w:rFonts w:ascii="Times New Roman" w:hAnsi="Times New Roman" w:cs="Times New Roman"/>
            <w:noProof/>
            <w:webHidden/>
            <w:sz w:val="24"/>
            <w:szCs w:val="24"/>
          </w:rPr>
          <w:tab/>
        </w:r>
        <w:r w:rsidR="00981DA3" w:rsidRPr="003B0BA8">
          <w:rPr>
            <w:rFonts w:ascii="Times New Roman" w:hAnsi="Times New Roman" w:cs="Times New Roman"/>
            <w:noProof/>
            <w:webHidden/>
            <w:sz w:val="24"/>
            <w:szCs w:val="24"/>
          </w:rPr>
          <w:fldChar w:fldCharType="begin"/>
        </w:r>
        <w:r w:rsidR="00981DA3" w:rsidRPr="003B0BA8">
          <w:rPr>
            <w:rFonts w:ascii="Times New Roman" w:hAnsi="Times New Roman" w:cs="Times New Roman"/>
            <w:noProof/>
            <w:webHidden/>
            <w:sz w:val="24"/>
            <w:szCs w:val="24"/>
          </w:rPr>
          <w:instrText xml:space="preserve"> PAGEREF _Toc70680382 \h </w:instrText>
        </w:r>
        <w:r w:rsidR="00981DA3" w:rsidRPr="003B0BA8">
          <w:rPr>
            <w:rFonts w:ascii="Times New Roman" w:hAnsi="Times New Roman" w:cs="Times New Roman"/>
            <w:noProof/>
            <w:webHidden/>
            <w:sz w:val="24"/>
            <w:szCs w:val="24"/>
          </w:rPr>
        </w:r>
        <w:r w:rsidR="00981DA3" w:rsidRPr="003B0BA8">
          <w:rPr>
            <w:rFonts w:ascii="Times New Roman" w:hAnsi="Times New Roman" w:cs="Times New Roman"/>
            <w:noProof/>
            <w:webHidden/>
            <w:sz w:val="24"/>
            <w:szCs w:val="24"/>
          </w:rPr>
          <w:fldChar w:fldCharType="separate"/>
        </w:r>
        <w:r w:rsidR="00981DA3" w:rsidRPr="003B0BA8">
          <w:rPr>
            <w:rFonts w:ascii="Times New Roman" w:hAnsi="Times New Roman" w:cs="Times New Roman"/>
            <w:noProof/>
            <w:webHidden/>
            <w:sz w:val="24"/>
            <w:szCs w:val="24"/>
          </w:rPr>
          <w:t>47</w:t>
        </w:r>
        <w:r w:rsidR="00981DA3" w:rsidRPr="003B0BA8">
          <w:rPr>
            <w:rFonts w:ascii="Times New Roman" w:hAnsi="Times New Roman" w:cs="Times New Roman"/>
            <w:noProof/>
            <w:webHidden/>
            <w:sz w:val="24"/>
            <w:szCs w:val="24"/>
          </w:rPr>
          <w:fldChar w:fldCharType="end"/>
        </w:r>
      </w:hyperlink>
    </w:p>
    <w:p w14:paraId="6EDA3297" w14:textId="353274D3" w:rsidR="00981DA3" w:rsidRPr="003B0BA8" w:rsidRDefault="00D41323" w:rsidP="43D51ED8">
      <w:pPr>
        <w:pStyle w:val="TableofFigures"/>
        <w:tabs>
          <w:tab w:val="right" w:leader="dot" w:pos="9350"/>
        </w:tabs>
        <w:rPr>
          <w:rFonts w:ascii="Times New Roman" w:eastAsiaTheme="minorEastAsia" w:hAnsi="Times New Roman" w:cs="Times New Roman"/>
          <w:noProof/>
          <w:sz w:val="24"/>
          <w:szCs w:val="24"/>
        </w:rPr>
      </w:pPr>
      <w:hyperlink w:anchor="_Toc70680383" w:history="1">
        <w:r w:rsidR="00981DA3" w:rsidRPr="003B0BA8">
          <w:rPr>
            <w:rStyle w:val="Hyperlink"/>
            <w:rFonts w:ascii="Times New Roman" w:hAnsi="Times New Roman" w:cs="Times New Roman"/>
            <w:noProof/>
            <w:sz w:val="24"/>
            <w:szCs w:val="24"/>
          </w:rPr>
          <w:t>Figure 28: Voltage and Current Code Snippet</w:t>
        </w:r>
        <w:r w:rsidR="00981DA3" w:rsidRPr="003B0BA8">
          <w:rPr>
            <w:rFonts w:ascii="Times New Roman" w:hAnsi="Times New Roman" w:cs="Times New Roman"/>
            <w:noProof/>
            <w:webHidden/>
            <w:sz w:val="24"/>
            <w:szCs w:val="24"/>
          </w:rPr>
          <w:tab/>
        </w:r>
        <w:r w:rsidR="00981DA3" w:rsidRPr="003B0BA8">
          <w:rPr>
            <w:rFonts w:ascii="Times New Roman" w:hAnsi="Times New Roman" w:cs="Times New Roman"/>
            <w:noProof/>
            <w:webHidden/>
            <w:sz w:val="24"/>
            <w:szCs w:val="24"/>
          </w:rPr>
          <w:fldChar w:fldCharType="begin"/>
        </w:r>
        <w:r w:rsidR="00981DA3" w:rsidRPr="003B0BA8">
          <w:rPr>
            <w:rFonts w:ascii="Times New Roman" w:hAnsi="Times New Roman" w:cs="Times New Roman"/>
            <w:noProof/>
            <w:webHidden/>
            <w:sz w:val="24"/>
            <w:szCs w:val="24"/>
          </w:rPr>
          <w:instrText xml:space="preserve"> PAGEREF _Toc70680383 \h </w:instrText>
        </w:r>
        <w:r w:rsidR="00981DA3" w:rsidRPr="003B0BA8">
          <w:rPr>
            <w:rFonts w:ascii="Times New Roman" w:hAnsi="Times New Roman" w:cs="Times New Roman"/>
            <w:noProof/>
            <w:webHidden/>
            <w:sz w:val="24"/>
            <w:szCs w:val="24"/>
          </w:rPr>
        </w:r>
        <w:r w:rsidR="00981DA3" w:rsidRPr="003B0BA8">
          <w:rPr>
            <w:rFonts w:ascii="Times New Roman" w:hAnsi="Times New Roman" w:cs="Times New Roman"/>
            <w:noProof/>
            <w:webHidden/>
            <w:sz w:val="24"/>
            <w:szCs w:val="24"/>
          </w:rPr>
          <w:fldChar w:fldCharType="separate"/>
        </w:r>
        <w:r w:rsidR="00981DA3" w:rsidRPr="003B0BA8">
          <w:rPr>
            <w:rFonts w:ascii="Times New Roman" w:hAnsi="Times New Roman" w:cs="Times New Roman"/>
            <w:noProof/>
            <w:webHidden/>
            <w:sz w:val="24"/>
            <w:szCs w:val="24"/>
          </w:rPr>
          <w:t>50</w:t>
        </w:r>
        <w:r w:rsidR="00981DA3" w:rsidRPr="003B0BA8">
          <w:rPr>
            <w:rFonts w:ascii="Times New Roman" w:hAnsi="Times New Roman" w:cs="Times New Roman"/>
            <w:noProof/>
            <w:webHidden/>
            <w:sz w:val="24"/>
            <w:szCs w:val="24"/>
          </w:rPr>
          <w:fldChar w:fldCharType="end"/>
        </w:r>
      </w:hyperlink>
    </w:p>
    <w:p w14:paraId="43D3B4BB" w14:textId="01164259" w:rsidR="00981DA3" w:rsidRPr="003B0BA8" w:rsidRDefault="00D41323" w:rsidP="43D51ED8">
      <w:pPr>
        <w:pStyle w:val="TableofFigures"/>
        <w:tabs>
          <w:tab w:val="right" w:leader="dot" w:pos="9350"/>
        </w:tabs>
        <w:rPr>
          <w:rFonts w:ascii="Times New Roman" w:eastAsiaTheme="minorEastAsia" w:hAnsi="Times New Roman" w:cs="Times New Roman"/>
          <w:noProof/>
          <w:sz w:val="24"/>
          <w:szCs w:val="24"/>
        </w:rPr>
      </w:pPr>
      <w:hyperlink w:anchor="_Toc70680384" w:history="1">
        <w:r w:rsidR="00981DA3" w:rsidRPr="003B0BA8">
          <w:rPr>
            <w:rStyle w:val="Hyperlink"/>
            <w:rFonts w:ascii="Times New Roman" w:hAnsi="Times New Roman" w:cs="Times New Roman"/>
            <w:noProof/>
            <w:sz w:val="24"/>
            <w:szCs w:val="24"/>
          </w:rPr>
          <w:t>Figure 29: North Component Calculation Graph</w:t>
        </w:r>
        <w:r w:rsidR="00981DA3" w:rsidRPr="003B0BA8">
          <w:rPr>
            <w:rFonts w:ascii="Times New Roman" w:hAnsi="Times New Roman" w:cs="Times New Roman"/>
            <w:noProof/>
            <w:webHidden/>
            <w:sz w:val="24"/>
            <w:szCs w:val="24"/>
          </w:rPr>
          <w:tab/>
        </w:r>
        <w:r w:rsidR="00981DA3" w:rsidRPr="003B0BA8">
          <w:rPr>
            <w:rFonts w:ascii="Times New Roman" w:hAnsi="Times New Roman" w:cs="Times New Roman"/>
            <w:noProof/>
            <w:webHidden/>
            <w:sz w:val="24"/>
            <w:szCs w:val="24"/>
          </w:rPr>
          <w:fldChar w:fldCharType="begin"/>
        </w:r>
        <w:r w:rsidR="00981DA3" w:rsidRPr="003B0BA8">
          <w:rPr>
            <w:rFonts w:ascii="Times New Roman" w:hAnsi="Times New Roman" w:cs="Times New Roman"/>
            <w:noProof/>
            <w:webHidden/>
            <w:sz w:val="24"/>
            <w:szCs w:val="24"/>
          </w:rPr>
          <w:instrText xml:space="preserve"> PAGEREF _Toc70680384 \h </w:instrText>
        </w:r>
        <w:r w:rsidR="00981DA3" w:rsidRPr="003B0BA8">
          <w:rPr>
            <w:rFonts w:ascii="Times New Roman" w:hAnsi="Times New Roman" w:cs="Times New Roman"/>
            <w:noProof/>
            <w:webHidden/>
            <w:sz w:val="24"/>
            <w:szCs w:val="24"/>
          </w:rPr>
        </w:r>
        <w:r w:rsidR="00981DA3" w:rsidRPr="003B0BA8">
          <w:rPr>
            <w:rFonts w:ascii="Times New Roman" w:hAnsi="Times New Roman" w:cs="Times New Roman"/>
            <w:noProof/>
            <w:webHidden/>
            <w:sz w:val="24"/>
            <w:szCs w:val="24"/>
          </w:rPr>
          <w:fldChar w:fldCharType="separate"/>
        </w:r>
        <w:r w:rsidR="00981DA3" w:rsidRPr="003B0BA8">
          <w:rPr>
            <w:rFonts w:ascii="Times New Roman" w:hAnsi="Times New Roman" w:cs="Times New Roman"/>
            <w:noProof/>
            <w:webHidden/>
            <w:sz w:val="24"/>
            <w:szCs w:val="24"/>
          </w:rPr>
          <w:t>53</w:t>
        </w:r>
        <w:r w:rsidR="00981DA3" w:rsidRPr="003B0BA8">
          <w:rPr>
            <w:rFonts w:ascii="Times New Roman" w:hAnsi="Times New Roman" w:cs="Times New Roman"/>
            <w:noProof/>
            <w:webHidden/>
            <w:sz w:val="24"/>
            <w:szCs w:val="24"/>
          </w:rPr>
          <w:fldChar w:fldCharType="end"/>
        </w:r>
      </w:hyperlink>
    </w:p>
    <w:p w14:paraId="2BC936BD" w14:textId="4C6B4940" w:rsidR="00981DA3" w:rsidRPr="003B0BA8" w:rsidRDefault="00D41323" w:rsidP="43D51ED8">
      <w:pPr>
        <w:pStyle w:val="TableofFigures"/>
        <w:tabs>
          <w:tab w:val="right" w:leader="dot" w:pos="9350"/>
        </w:tabs>
        <w:rPr>
          <w:rFonts w:ascii="Times New Roman" w:eastAsiaTheme="minorEastAsia" w:hAnsi="Times New Roman" w:cs="Times New Roman"/>
          <w:noProof/>
          <w:sz w:val="24"/>
          <w:szCs w:val="24"/>
        </w:rPr>
      </w:pPr>
      <w:hyperlink w:anchor="_Toc70680385" w:history="1">
        <w:r w:rsidR="00981DA3" w:rsidRPr="003B0BA8">
          <w:rPr>
            <w:rStyle w:val="Hyperlink"/>
            <w:rFonts w:ascii="Times New Roman" w:hAnsi="Times New Roman" w:cs="Times New Roman"/>
            <w:noProof/>
            <w:sz w:val="24"/>
            <w:szCs w:val="24"/>
          </w:rPr>
          <w:t>Figure 30: BWES Installation Location</w:t>
        </w:r>
        <w:r w:rsidR="00981DA3" w:rsidRPr="003B0BA8">
          <w:rPr>
            <w:rFonts w:ascii="Times New Roman" w:hAnsi="Times New Roman" w:cs="Times New Roman"/>
            <w:noProof/>
            <w:webHidden/>
            <w:sz w:val="24"/>
            <w:szCs w:val="24"/>
          </w:rPr>
          <w:tab/>
        </w:r>
        <w:r w:rsidR="00981DA3" w:rsidRPr="003B0BA8">
          <w:rPr>
            <w:rFonts w:ascii="Times New Roman" w:hAnsi="Times New Roman" w:cs="Times New Roman"/>
            <w:noProof/>
            <w:webHidden/>
            <w:sz w:val="24"/>
            <w:szCs w:val="24"/>
          </w:rPr>
          <w:fldChar w:fldCharType="begin"/>
        </w:r>
        <w:r w:rsidR="00981DA3" w:rsidRPr="003B0BA8">
          <w:rPr>
            <w:rFonts w:ascii="Times New Roman" w:hAnsi="Times New Roman" w:cs="Times New Roman"/>
            <w:noProof/>
            <w:webHidden/>
            <w:sz w:val="24"/>
            <w:szCs w:val="24"/>
          </w:rPr>
          <w:instrText xml:space="preserve"> PAGEREF _Toc70680385 \h </w:instrText>
        </w:r>
        <w:r w:rsidR="00981DA3" w:rsidRPr="003B0BA8">
          <w:rPr>
            <w:rFonts w:ascii="Times New Roman" w:hAnsi="Times New Roman" w:cs="Times New Roman"/>
            <w:noProof/>
            <w:webHidden/>
            <w:sz w:val="24"/>
            <w:szCs w:val="24"/>
          </w:rPr>
        </w:r>
        <w:r w:rsidR="00981DA3" w:rsidRPr="003B0BA8">
          <w:rPr>
            <w:rFonts w:ascii="Times New Roman" w:hAnsi="Times New Roman" w:cs="Times New Roman"/>
            <w:noProof/>
            <w:webHidden/>
            <w:sz w:val="24"/>
            <w:szCs w:val="24"/>
          </w:rPr>
          <w:fldChar w:fldCharType="separate"/>
        </w:r>
        <w:r w:rsidR="00981DA3" w:rsidRPr="003B0BA8">
          <w:rPr>
            <w:rFonts w:ascii="Times New Roman" w:hAnsi="Times New Roman" w:cs="Times New Roman"/>
            <w:noProof/>
            <w:webHidden/>
            <w:sz w:val="24"/>
            <w:szCs w:val="24"/>
          </w:rPr>
          <w:t>55</w:t>
        </w:r>
        <w:r w:rsidR="00981DA3" w:rsidRPr="003B0BA8">
          <w:rPr>
            <w:rFonts w:ascii="Times New Roman" w:hAnsi="Times New Roman" w:cs="Times New Roman"/>
            <w:noProof/>
            <w:webHidden/>
            <w:sz w:val="24"/>
            <w:szCs w:val="24"/>
          </w:rPr>
          <w:fldChar w:fldCharType="end"/>
        </w:r>
      </w:hyperlink>
    </w:p>
    <w:p w14:paraId="6145AB1A" w14:textId="72337E14" w:rsidR="00981DA3" w:rsidRPr="003B0BA8" w:rsidRDefault="00D41323" w:rsidP="43D51ED8">
      <w:pPr>
        <w:pStyle w:val="TableofFigures"/>
        <w:tabs>
          <w:tab w:val="right" w:leader="dot" w:pos="9350"/>
        </w:tabs>
        <w:rPr>
          <w:rFonts w:ascii="Times New Roman" w:eastAsiaTheme="minorEastAsia" w:hAnsi="Times New Roman" w:cs="Times New Roman"/>
          <w:noProof/>
          <w:sz w:val="24"/>
          <w:szCs w:val="24"/>
        </w:rPr>
      </w:pPr>
      <w:hyperlink w:anchor="_Toc70680386" w:history="1">
        <w:r w:rsidR="00981DA3" w:rsidRPr="003B0BA8">
          <w:rPr>
            <w:rStyle w:val="Hyperlink"/>
            <w:rFonts w:ascii="Times New Roman" w:hAnsi="Times New Roman" w:cs="Times New Roman"/>
            <w:noProof/>
            <w:sz w:val="24"/>
            <w:szCs w:val="24"/>
          </w:rPr>
          <w:t>Figure 31: Code 1/4</w:t>
        </w:r>
        <w:r w:rsidR="00981DA3" w:rsidRPr="003B0BA8">
          <w:rPr>
            <w:rFonts w:ascii="Times New Roman" w:hAnsi="Times New Roman" w:cs="Times New Roman"/>
            <w:noProof/>
            <w:webHidden/>
            <w:sz w:val="24"/>
            <w:szCs w:val="24"/>
          </w:rPr>
          <w:tab/>
        </w:r>
        <w:r w:rsidR="00981DA3" w:rsidRPr="003B0BA8">
          <w:rPr>
            <w:rFonts w:ascii="Times New Roman" w:hAnsi="Times New Roman" w:cs="Times New Roman"/>
            <w:noProof/>
            <w:webHidden/>
            <w:sz w:val="24"/>
            <w:szCs w:val="24"/>
          </w:rPr>
          <w:fldChar w:fldCharType="begin"/>
        </w:r>
        <w:r w:rsidR="00981DA3" w:rsidRPr="003B0BA8">
          <w:rPr>
            <w:rFonts w:ascii="Times New Roman" w:hAnsi="Times New Roman" w:cs="Times New Roman"/>
            <w:noProof/>
            <w:webHidden/>
            <w:sz w:val="24"/>
            <w:szCs w:val="24"/>
          </w:rPr>
          <w:instrText xml:space="preserve"> PAGEREF _Toc70680386 \h </w:instrText>
        </w:r>
        <w:r w:rsidR="00981DA3" w:rsidRPr="003B0BA8">
          <w:rPr>
            <w:rFonts w:ascii="Times New Roman" w:hAnsi="Times New Roman" w:cs="Times New Roman"/>
            <w:noProof/>
            <w:webHidden/>
            <w:sz w:val="24"/>
            <w:szCs w:val="24"/>
          </w:rPr>
        </w:r>
        <w:r w:rsidR="00981DA3" w:rsidRPr="003B0BA8">
          <w:rPr>
            <w:rFonts w:ascii="Times New Roman" w:hAnsi="Times New Roman" w:cs="Times New Roman"/>
            <w:noProof/>
            <w:webHidden/>
            <w:sz w:val="24"/>
            <w:szCs w:val="24"/>
          </w:rPr>
          <w:fldChar w:fldCharType="separate"/>
        </w:r>
        <w:r w:rsidR="00981DA3" w:rsidRPr="003B0BA8">
          <w:rPr>
            <w:rFonts w:ascii="Times New Roman" w:hAnsi="Times New Roman" w:cs="Times New Roman"/>
            <w:noProof/>
            <w:webHidden/>
            <w:sz w:val="24"/>
            <w:szCs w:val="24"/>
          </w:rPr>
          <w:t>62</w:t>
        </w:r>
        <w:r w:rsidR="00981DA3" w:rsidRPr="003B0BA8">
          <w:rPr>
            <w:rFonts w:ascii="Times New Roman" w:hAnsi="Times New Roman" w:cs="Times New Roman"/>
            <w:noProof/>
            <w:webHidden/>
            <w:sz w:val="24"/>
            <w:szCs w:val="24"/>
          </w:rPr>
          <w:fldChar w:fldCharType="end"/>
        </w:r>
      </w:hyperlink>
    </w:p>
    <w:p w14:paraId="48C1F85C" w14:textId="2D57DB52" w:rsidR="00981DA3" w:rsidRPr="003B0BA8" w:rsidRDefault="00D41323" w:rsidP="43D51ED8">
      <w:pPr>
        <w:pStyle w:val="TableofFigures"/>
        <w:tabs>
          <w:tab w:val="right" w:leader="dot" w:pos="9350"/>
        </w:tabs>
        <w:rPr>
          <w:rFonts w:ascii="Times New Roman" w:eastAsiaTheme="minorEastAsia" w:hAnsi="Times New Roman" w:cs="Times New Roman"/>
          <w:noProof/>
          <w:sz w:val="24"/>
          <w:szCs w:val="24"/>
        </w:rPr>
      </w:pPr>
      <w:hyperlink w:anchor="_Toc70680387" w:history="1">
        <w:r w:rsidR="00981DA3" w:rsidRPr="003B0BA8">
          <w:rPr>
            <w:rStyle w:val="Hyperlink"/>
            <w:rFonts w:ascii="Times New Roman" w:hAnsi="Times New Roman" w:cs="Times New Roman"/>
            <w:noProof/>
            <w:sz w:val="24"/>
            <w:szCs w:val="24"/>
          </w:rPr>
          <w:t>Figure 32: Code 2/4</w:t>
        </w:r>
        <w:r w:rsidR="00981DA3" w:rsidRPr="003B0BA8">
          <w:rPr>
            <w:rFonts w:ascii="Times New Roman" w:hAnsi="Times New Roman" w:cs="Times New Roman"/>
            <w:noProof/>
            <w:webHidden/>
            <w:sz w:val="24"/>
            <w:szCs w:val="24"/>
          </w:rPr>
          <w:tab/>
        </w:r>
        <w:r w:rsidR="00981DA3" w:rsidRPr="003B0BA8">
          <w:rPr>
            <w:rFonts w:ascii="Times New Roman" w:hAnsi="Times New Roman" w:cs="Times New Roman"/>
            <w:noProof/>
            <w:webHidden/>
            <w:sz w:val="24"/>
            <w:szCs w:val="24"/>
          </w:rPr>
          <w:fldChar w:fldCharType="begin"/>
        </w:r>
        <w:r w:rsidR="00981DA3" w:rsidRPr="003B0BA8">
          <w:rPr>
            <w:rFonts w:ascii="Times New Roman" w:hAnsi="Times New Roman" w:cs="Times New Roman"/>
            <w:noProof/>
            <w:webHidden/>
            <w:sz w:val="24"/>
            <w:szCs w:val="24"/>
          </w:rPr>
          <w:instrText xml:space="preserve"> PAGEREF _Toc70680387 \h </w:instrText>
        </w:r>
        <w:r w:rsidR="00981DA3" w:rsidRPr="003B0BA8">
          <w:rPr>
            <w:rFonts w:ascii="Times New Roman" w:hAnsi="Times New Roman" w:cs="Times New Roman"/>
            <w:noProof/>
            <w:webHidden/>
            <w:sz w:val="24"/>
            <w:szCs w:val="24"/>
          </w:rPr>
        </w:r>
        <w:r w:rsidR="00981DA3" w:rsidRPr="003B0BA8">
          <w:rPr>
            <w:rFonts w:ascii="Times New Roman" w:hAnsi="Times New Roman" w:cs="Times New Roman"/>
            <w:noProof/>
            <w:webHidden/>
            <w:sz w:val="24"/>
            <w:szCs w:val="24"/>
          </w:rPr>
          <w:fldChar w:fldCharType="separate"/>
        </w:r>
        <w:r w:rsidR="00981DA3" w:rsidRPr="003B0BA8">
          <w:rPr>
            <w:rFonts w:ascii="Times New Roman" w:hAnsi="Times New Roman" w:cs="Times New Roman"/>
            <w:noProof/>
            <w:webHidden/>
            <w:sz w:val="24"/>
            <w:szCs w:val="24"/>
          </w:rPr>
          <w:t>63</w:t>
        </w:r>
        <w:r w:rsidR="00981DA3" w:rsidRPr="003B0BA8">
          <w:rPr>
            <w:rFonts w:ascii="Times New Roman" w:hAnsi="Times New Roman" w:cs="Times New Roman"/>
            <w:noProof/>
            <w:webHidden/>
            <w:sz w:val="24"/>
            <w:szCs w:val="24"/>
          </w:rPr>
          <w:fldChar w:fldCharType="end"/>
        </w:r>
      </w:hyperlink>
    </w:p>
    <w:p w14:paraId="5461BB2F" w14:textId="07A44B60" w:rsidR="00981DA3" w:rsidRPr="003B0BA8" w:rsidRDefault="00D41323" w:rsidP="43D51ED8">
      <w:pPr>
        <w:pStyle w:val="TableofFigures"/>
        <w:tabs>
          <w:tab w:val="right" w:leader="dot" w:pos="9350"/>
        </w:tabs>
        <w:rPr>
          <w:rFonts w:ascii="Times New Roman" w:eastAsiaTheme="minorEastAsia" w:hAnsi="Times New Roman" w:cs="Times New Roman"/>
          <w:noProof/>
          <w:sz w:val="24"/>
          <w:szCs w:val="24"/>
        </w:rPr>
      </w:pPr>
      <w:hyperlink w:anchor="_Toc70680388" w:history="1">
        <w:r w:rsidR="00981DA3" w:rsidRPr="003B0BA8">
          <w:rPr>
            <w:rStyle w:val="Hyperlink"/>
            <w:rFonts w:ascii="Times New Roman" w:hAnsi="Times New Roman" w:cs="Times New Roman"/>
            <w:noProof/>
            <w:sz w:val="24"/>
            <w:szCs w:val="24"/>
          </w:rPr>
          <w:t>Figure 33: Code 3 / 4</w:t>
        </w:r>
        <w:r w:rsidR="00981DA3" w:rsidRPr="003B0BA8">
          <w:rPr>
            <w:rFonts w:ascii="Times New Roman" w:hAnsi="Times New Roman" w:cs="Times New Roman"/>
            <w:noProof/>
            <w:webHidden/>
            <w:sz w:val="24"/>
            <w:szCs w:val="24"/>
          </w:rPr>
          <w:tab/>
        </w:r>
        <w:r w:rsidR="00981DA3" w:rsidRPr="003B0BA8">
          <w:rPr>
            <w:rFonts w:ascii="Times New Roman" w:hAnsi="Times New Roman" w:cs="Times New Roman"/>
            <w:noProof/>
            <w:webHidden/>
            <w:sz w:val="24"/>
            <w:szCs w:val="24"/>
          </w:rPr>
          <w:fldChar w:fldCharType="begin"/>
        </w:r>
        <w:r w:rsidR="00981DA3" w:rsidRPr="003B0BA8">
          <w:rPr>
            <w:rFonts w:ascii="Times New Roman" w:hAnsi="Times New Roman" w:cs="Times New Roman"/>
            <w:noProof/>
            <w:webHidden/>
            <w:sz w:val="24"/>
            <w:szCs w:val="24"/>
          </w:rPr>
          <w:instrText xml:space="preserve"> PAGEREF _Toc70680388 \h </w:instrText>
        </w:r>
        <w:r w:rsidR="00981DA3" w:rsidRPr="003B0BA8">
          <w:rPr>
            <w:rFonts w:ascii="Times New Roman" w:hAnsi="Times New Roman" w:cs="Times New Roman"/>
            <w:noProof/>
            <w:webHidden/>
            <w:sz w:val="24"/>
            <w:szCs w:val="24"/>
          </w:rPr>
        </w:r>
        <w:r w:rsidR="00981DA3" w:rsidRPr="003B0BA8">
          <w:rPr>
            <w:rFonts w:ascii="Times New Roman" w:hAnsi="Times New Roman" w:cs="Times New Roman"/>
            <w:noProof/>
            <w:webHidden/>
            <w:sz w:val="24"/>
            <w:szCs w:val="24"/>
          </w:rPr>
          <w:fldChar w:fldCharType="separate"/>
        </w:r>
        <w:r w:rsidR="00981DA3" w:rsidRPr="003B0BA8">
          <w:rPr>
            <w:rFonts w:ascii="Times New Roman" w:hAnsi="Times New Roman" w:cs="Times New Roman"/>
            <w:noProof/>
            <w:webHidden/>
            <w:sz w:val="24"/>
            <w:szCs w:val="24"/>
          </w:rPr>
          <w:t>64</w:t>
        </w:r>
        <w:r w:rsidR="00981DA3" w:rsidRPr="003B0BA8">
          <w:rPr>
            <w:rFonts w:ascii="Times New Roman" w:hAnsi="Times New Roman" w:cs="Times New Roman"/>
            <w:noProof/>
            <w:webHidden/>
            <w:sz w:val="24"/>
            <w:szCs w:val="24"/>
          </w:rPr>
          <w:fldChar w:fldCharType="end"/>
        </w:r>
      </w:hyperlink>
    </w:p>
    <w:p w14:paraId="4456EB24" w14:textId="3CCB907B" w:rsidR="00981DA3" w:rsidRPr="003B0BA8" w:rsidRDefault="00D41323" w:rsidP="43D51ED8">
      <w:pPr>
        <w:pStyle w:val="TableofFigures"/>
        <w:tabs>
          <w:tab w:val="right" w:leader="dot" w:pos="9350"/>
        </w:tabs>
        <w:rPr>
          <w:rFonts w:ascii="Times New Roman" w:eastAsiaTheme="minorEastAsia" w:hAnsi="Times New Roman" w:cs="Times New Roman"/>
          <w:noProof/>
          <w:sz w:val="24"/>
          <w:szCs w:val="24"/>
        </w:rPr>
      </w:pPr>
      <w:hyperlink w:anchor="_Toc70680389" w:history="1">
        <w:r w:rsidR="00981DA3" w:rsidRPr="003B0BA8">
          <w:rPr>
            <w:rStyle w:val="Hyperlink"/>
            <w:rFonts w:ascii="Times New Roman" w:hAnsi="Times New Roman" w:cs="Times New Roman"/>
            <w:noProof/>
            <w:sz w:val="24"/>
            <w:szCs w:val="24"/>
          </w:rPr>
          <w:t>Figure 34: Code 4/4</w:t>
        </w:r>
        <w:r w:rsidR="00981DA3" w:rsidRPr="003B0BA8">
          <w:rPr>
            <w:rFonts w:ascii="Times New Roman" w:hAnsi="Times New Roman" w:cs="Times New Roman"/>
            <w:noProof/>
            <w:webHidden/>
            <w:sz w:val="24"/>
            <w:szCs w:val="24"/>
          </w:rPr>
          <w:tab/>
        </w:r>
        <w:r w:rsidR="00981DA3" w:rsidRPr="003B0BA8">
          <w:rPr>
            <w:rFonts w:ascii="Times New Roman" w:hAnsi="Times New Roman" w:cs="Times New Roman"/>
            <w:noProof/>
            <w:webHidden/>
            <w:sz w:val="24"/>
            <w:szCs w:val="24"/>
          </w:rPr>
          <w:fldChar w:fldCharType="begin"/>
        </w:r>
        <w:r w:rsidR="00981DA3" w:rsidRPr="003B0BA8">
          <w:rPr>
            <w:rFonts w:ascii="Times New Roman" w:hAnsi="Times New Roman" w:cs="Times New Roman"/>
            <w:noProof/>
            <w:webHidden/>
            <w:sz w:val="24"/>
            <w:szCs w:val="24"/>
          </w:rPr>
          <w:instrText xml:space="preserve"> PAGEREF _Toc70680389 \h </w:instrText>
        </w:r>
        <w:r w:rsidR="00981DA3" w:rsidRPr="003B0BA8">
          <w:rPr>
            <w:rFonts w:ascii="Times New Roman" w:hAnsi="Times New Roman" w:cs="Times New Roman"/>
            <w:noProof/>
            <w:webHidden/>
            <w:sz w:val="24"/>
            <w:szCs w:val="24"/>
          </w:rPr>
        </w:r>
        <w:r w:rsidR="00981DA3" w:rsidRPr="003B0BA8">
          <w:rPr>
            <w:rFonts w:ascii="Times New Roman" w:hAnsi="Times New Roman" w:cs="Times New Roman"/>
            <w:noProof/>
            <w:webHidden/>
            <w:sz w:val="24"/>
            <w:szCs w:val="24"/>
          </w:rPr>
          <w:fldChar w:fldCharType="separate"/>
        </w:r>
        <w:r w:rsidR="00981DA3" w:rsidRPr="003B0BA8">
          <w:rPr>
            <w:rFonts w:ascii="Times New Roman" w:hAnsi="Times New Roman" w:cs="Times New Roman"/>
            <w:noProof/>
            <w:webHidden/>
            <w:sz w:val="24"/>
            <w:szCs w:val="24"/>
          </w:rPr>
          <w:t>65</w:t>
        </w:r>
        <w:r w:rsidR="00981DA3" w:rsidRPr="003B0BA8">
          <w:rPr>
            <w:rFonts w:ascii="Times New Roman" w:hAnsi="Times New Roman" w:cs="Times New Roman"/>
            <w:noProof/>
            <w:webHidden/>
            <w:sz w:val="24"/>
            <w:szCs w:val="24"/>
          </w:rPr>
          <w:fldChar w:fldCharType="end"/>
        </w:r>
      </w:hyperlink>
    </w:p>
    <w:p w14:paraId="62C9A39B" w14:textId="7B538535" w:rsidR="003E72BC" w:rsidRPr="00A434E8" w:rsidRDefault="0017625B" w:rsidP="43D51ED8">
      <w:pPr>
        <w:pStyle w:val="paragraph"/>
        <w:spacing w:before="0" w:beforeAutospacing="0" w:after="0" w:afterAutospacing="0" w:line="276" w:lineRule="auto"/>
        <w:textAlignment w:val="baseline"/>
        <w:rPr>
          <w:rStyle w:val="eop"/>
        </w:rPr>
      </w:pPr>
      <w:r w:rsidRPr="00A434E8">
        <w:rPr>
          <w:rStyle w:val="eop"/>
        </w:rPr>
        <w:fldChar w:fldCharType="end"/>
      </w:r>
    </w:p>
    <w:p w14:paraId="68075C6F" w14:textId="7B538535" w:rsidR="000620DF" w:rsidRDefault="000620DF" w:rsidP="43D51ED8">
      <w:pPr>
        <w:rPr>
          <w:rStyle w:val="normaltextrun"/>
          <w:rFonts w:ascii="Times New Roman" w:hAnsi="Times New Roman" w:cs="Times New Roman"/>
          <w:b/>
          <w:bCs/>
          <w:color w:val="000000" w:themeColor="text1"/>
          <w:sz w:val="24"/>
          <w:szCs w:val="24"/>
        </w:rPr>
      </w:pPr>
      <w:r w:rsidRPr="43D51ED8">
        <w:rPr>
          <w:rStyle w:val="normaltextrun"/>
          <w:rFonts w:ascii="Times New Roman" w:hAnsi="Times New Roman" w:cs="Times New Roman"/>
          <w:b/>
          <w:bCs/>
          <w:color w:val="000000" w:themeColor="text1"/>
          <w:sz w:val="24"/>
          <w:szCs w:val="24"/>
        </w:rPr>
        <w:br w:type="page"/>
      </w:r>
    </w:p>
    <w:p w14:paraId="060CD915" w14:textId="7B538535" w:rsidR="00D275DD" w:rsidRPr="000E4A9A" w:rsidRDefault="00DF0E61" w:rsidP="000E4A9A">
      <w:pPr>
        <w:rPr>
          <w:rStyle w:val="normaltextrun"/>
          <w:rFonts w:ascii="Times New Roman" w:eastAsia="Times New Roman" w:hAnsi="Times New Roman" w:cs="Times New Roman"/>
          <w:b/>
          <w:color w:val="000000" w:themeColor="text1"/>
          <w:sz w:val="24"/>
          <w:szCs w:val="24"/>
        </w:rPr>
      </w:pPr>
      <w:r w:rsidRPr="000E4A9A">
        <w:rPr>
          <w:rStyle w:val="normaltextrun"/>
          <w:rFonts w:ascii="Times New Roman" w:hAnsi="Times New Roman" w:cs="Times New Roman"/>
          <w:b/>
          <w:color w:val="000000" w:themeColor="text1"/>
          <w:sz w:val="24"/>
          <w:szCs w:val="24"/>
        </w:rPr>
        <w:lastRenderedPageBreak/>
        <w:t xml:space="preserve">List of </w:t>
      </w:r>
      <w:r w:rsidR="0092321E" w:rsidRPr="000E4A9A">
        <w:rPr>
          <w:rStyle w:val="normaltextrun"/>
          <w:rFonts w:ascii="Times New Roman" w:hAnsi="Times New Roman" w:cs="Times New Roman"/>
          <w:b/>
          <w:color w:val="000000" w:themeColor="text1"/>
          <w:sz w:val="24"/>
          <w:szCs w:val="24"/>
        </w:rPr>
        <w:t>Equations</w:t>
      </w:r>
    </w:p>
    <w:p w14:paraId="12E980B8" w14:textId="78F14E4E" w:rsidR="00407EA4" w:rsidRPr="00FE4E9C" w:rsidRDefault="00F86FAC" w:rsidP="00F707BB">
      <w:pPr>
        <w:pStyle w:val="TableofFigures"/>
        <w:tabs>
          <w:tab w:val="right" w:leader="dot" w:pos="9350"/>
        </w:tabs>
        <w:spacing w:line="480" w:lineRule="auto"/>
        <w:rPr>
          <w:rFonts w:ascii="Times New Roman" w:eastAsiaTheme="minorEastAsia" w:hAnsi="Times New Roman" w:cs="Times New Roman"/>
          <w:sz w:val="24"/>
          <w:szCs w:val="24"/>
        </w:rPr>
      </w:pPr>
      <w:r w:rsidRPr="00A434E8">
        <w:rPr>
          <w:rStyle w:val="normaltextrun"/>
          <w:rFonts w:ascii="Times New Roman" w:hAnsi="Times New Roman" w:cs="Times New Roman"/>
          <w:b/>
          <w:color w:val="000000"/>
          <w:sz w:val="24"/>
          <w:szCs w:val="24"/>
        </w:rPr>
        <w:fldChar w:fldCharType="begin"/>
      </w:r>
      <w:r w:rsidRPr="00A434E8">
        <w:rPr>
          <w:rStyle w:val="normaltextrun"/>
          <w:rFonts w:ascii="Times New Roman" w:hAnsi="Times New Roman" w:cs="Times New Roman"/>
          <w:b/>
          <w:color w:val="000000"/>
          <w:sz w:val="24"/>
          <w:szCs w:val="24"/>
        </w:rPr>
        <w:instrText xml:space="preserve"> TOC \h \z \c "Equation" </w:instrText>
      </w:r>
      <w:r w:rsidRPr="00A434E8">
        <w:rPr>
          <w:rStyle w:val="normaltextrun"/>
          <w:rFonts w:ascii="Times New Roman" w:hAnsi="Times New Roman" w:cs="Times New Roman"/>
          <w:b/>
          <w:color w:val="000000"/>
          <w:sz w:val="24"/>
          <w:szCs w:val="24"/>
        </w:rPr>
        <w:fldChar w:fldCharType="separate"/>
      </w:r>
      <w:hyperlink w:anchor="_Toc70610566" w:history="1">
        <w:r w:rsidR="00DE7ECB" w:rsidRPr="00F707BB">
          <w:rPr>
            <w:rStyle w:val="Hyperlink"/>
            <w:rFonts w:ascii="Times New Roman" w:eastAsia="Times New Roman" w:hAnsi="Times New Roman" w:cs="Times New Roman"/>
            <w:sz w:val="24"/>
            <w:szCs w:val="24"/>
          </w:rPr>
          <w:t xml:space="preserve">Equation </w:t>
        </w:r>
        <w:r w:rsidR="00407EA4" w:rsidRPr="00F707BB">
          <w:rPr>
            <w:rStyle w:val="Hyperlink"/>
            <w:rFonts w:ascii="Times New Roman" w:eastAsia="Times New Roman" w:hAnsi="Times New Roman" w:cs="Times New Roman"/>
            <w:sz w:val="24"/>
            <w:szCs w:val="24"/>
          </w:rPr>
          <w:t>1</w:t>
        </w:r>
        <w:r w:rsidR="00DE7ECB" w:rsidRPr="00F707BB">
          <w:rPr>
            <w:rStyle w:val="Hyperlink"/>
            <w:rFonts w:ascii="Times New Roman" w:eastAsia="Times New Roman" w:hAnsi="Times New Roman" w:cs="Times New Roman"/>
            <w:sz w:val="24"/>
            <w:szCs w:val="24"/>
          </w:rPr>
          <w:t>: Conceptual Re</w:t>
        </w:r>
        <w:r w:rsidR="00DE7ECB" w:rsidRPr="00F707BB">
          <w:rPr>
            <w:rStyle w:val="Hyperlink"/>
            <w:rFonts w:ascii="Times New Roman" w:eastAsia="Times New Roman" w:hAnsi="Times New Roman" w:cs="Times New Roman"/>
            <w:sz w:val="24"/>
            <w:szCs w:val="24"/>
            <w:vertAlign w:val="subscript"/>
          </w:rPr>
          <w:t>min</w:t>
        </w:r>
        <w:r w:rsidR="00407EA4" w:rsidRPr="00FE4E9C">
          <w:rPr>
            <w:rFonts w:ascii="Times New Roman" w:hAnsi="Times New Roman" w:cs="Times New Roman"/>
            <w:webHidden/>
            <w:sz w:val="24"/>
            <w:szCs w:val="24"/>
          </w:rPr>
          <w:tab/>
        </w:r>
        <w:r w:rsidR="00407EA4" w:rsidRPr="00FE4E9C">
          <w:rPr>
            <w:rFonts w:ascii="Times New Roman" w:hAnsi="Times New Roman" w:cs="Times New Roman"/>
            <w:webHidden/>
            <w:sz w:val="24"/>
            <w:szCs w:val="24"/>
          </w:rPr>
          <w:fldChar w:fldCharType="begin"/>
        </w:r>
        <w:r w:rsidR="00407EA4" w:rsidRPr="00FE4E9C">
          <w:rPr>
            <w:rFonts w:ascii="Times New Roman" w:hAnsi="Times New Roman" w:cs="Times New Roman"/>
            <w:webHidden/>
            <w:sz w:val="24"/>
            <w:szCs w:val="24"/>
          </w:rPr>
          <w:instrText xml:space="preserve"> PAGEREF _Toc70610566 \h </w:instrText>
        </w:r>
        <w:r w:rsidR="00407EA4" w:rsidRPr="00FE4E9C">
          <w:rPr>
            <w:rFonts w:ascii="Times New Roman" w:hAnsi="Times New Roman" w:cs="Times New Roman"/>
            <w:webHidden/>
            <w:sz w:val="24"/>
            <w:szCs w:val="24"/>
          </w:rPr>
        </w:r>
        <w:r w:rsidR="00407EA4" w:rsidRPr="00FE4E9C">
          <w:rPr>
            <w:rFonts w:ascii="Times New Roman" w:hAnsi="Times New Roman" w:cs="Times New Roman"/>
            <w:webHidden/>
            <w:sz w:val="24"/>
            <w:szCs w:val="24"/>
          </w:rPr>
          <w:fldChar w:fldCharType="separate"/>
        </w:r>
        <w:r w:rsidR="00407EA4" w:rsidRPr="00FE4E9C">
          <w:rPr>
            <w:rFonts w:ascii="Times New Roman" w:hAnsi="Times New Roman" w:cs="Times New Roman"/>
            <w:webHidden/>
            <w:sz w:val="24"/>
            <w:szCs w:val="24"/>
          </w:rPr>
          <w:t>13</w:t>
        </w:r>
        <w:r w:rsidR="00407EA4" w:rsidRPr="00FE4E9C">
          <w:rPr>
            <w:rFonts w:ascii="Times New Roman" w:hAnsi="Times New Roman" w:cs="Times New Roman"/>
            <w:webHidden/>
            <w:sz w:val="24"/>
            <w:szCs w:val="24"/>
          </w:rPr>
          <w:fldChar w:fldCharType="end"/>
        </w:r>
      </w:hyperlink>
    </w:p>
    <w:p w14:paraId="22FBC247" w14:textId="64779F4C" w:rsidR="00407EA4" w:rsidRPr="00FE4E9C" w:rsidRDefault="00407EA4" w:rsidP="00F707BB">
      <w:pPr>
        <w:pStyle w:val="TableofFigures"/>
        <w:tabs>
          <w:tab w:val="right" w:leader="dot" w:pos="9350"/>
        </w:tabs>
        <w:spacing w:line="480" w:lineRule="auto"/>
        <w:rPr>
          <w:rFonts w:ascii="Times New Roman" w:eastAsiaTheme="minorEastAsia" w:hAnsi="Times New Roman" w:cs="Times New Roman"/>
          <w:sz w:val="24"/>
          <w:szCs w:val="24"/>
        </w:rPr>
      </w:pPr>
      <w:hyperlink w:anchor="_Toc70610567" w:history="1">
        <w:r w:rsidR="00660BCE" w:rsidRPr="00F707BB">
          <w:rPr>
            <w:rStyle w:val="Hyperlink"/>
            <w:rFonts w:ascii="Times New Roman" w:hAnsi="Times New Roman" w:cs="Times New Roman"/>
            <w:sz w:val="24"/>
            <w:szCs w:val="24"/>
          </w:rPr>
          <w:t xml:space="preserve">Equation </w:t>
        </w:r>
        <w:r w:rsidRPr="00F707BB">
          <w:rPr>
            <w:rStyle w:val="Hyperlink"/>
            <w:rFonts w:ascii="Times New Roman" w:hAnsi="Times New Roman" w:cs="Times New Roman"/>
            <w:sz w:val="24"/>
            <w:szCs w:val="24"/>
          </w:rPr>
          <w:t>2</w:t>
        </w:r>
        <w:r w:rsidR="00660BCE" w:rsidRPr="00F707BB">
          <w:rPr>
            <w:rStyle w:val="Hyperlink"/>
            <w:rFonts w:ascii="Times New Roman" w:hAnsi="Times New Roman" w:cs="Times New Roman"/>
            <w:sz w:val="24"/>
            <w:szCs w:val="24"/>
          </w:rPr>
          <w:t xml:space="preserve">: </w:t>
        </w:r>
        <w:r w:rsidR="00785D07" w:rsidRPr="00F707BB">
          <w:rPr>
            <w:rStyle w:val="Hyperlink"/>
            <w:rFonts w:ascii="Times New Roman" w:hAnsi="Times New Roman" w:cs="Times New Roman"/>
            <w:sz w:val="24"/>
            <w:szCs w:val="24"/>
          </w:rPr>
          <w:t>Conceptual</w:t>
        </w:r>
        <w:r w:rsidR="00DE7ECB" w:rsidRPr="00F707BB">
          <w:rPr>
            <w:rStyle w:val="Hyperlink"/>
            <w:rFonts w:ascii="Times New Roman" w:hAnsi="Times New Roman" w:cs="Times New Roman"/>
            <w:sz w:val="24"/>
            <w:szCs w:val="24"/>
          </w:rPr>
          <w:t xml:space="preserve"> Re</w:t>
        </w:r>
        <w:r w:rsidR="00DE7ECB" w:rsidRPr="00F707BB">
          <w:rPr>
            <w:rStyle w:val="Hyperlink"/>
            <w:rFonts w:ascii="Times New Roman" w:hAnsi="Times New Roman" w:cs="Times New Roman"/>
            <w:sz w:val="24"/>
            <w:szCs w:val="24"/>
            <w:vertAlign w:val="subscript"/>
          </w:rPr>
          <w:t>max</w:t>
        </w:r>
        <w:r w:rsidRPr="00FE4E9C">
          <w:rPr>
            <w:rFonts w:ascii="Times New Roman" w:hAnsi="Times New Roman" w:cs="Times New Roman"/>
            <w:webHidden/>
            <w:sz w:val="24"/>
            <w:szCs w:val="24"/>
          </w:rPr>
          <w:tab/>
        </w:r>
        <w:r w:rsidRPr="00FE4E9C">
          <w:rPr>
            <w:rFonts w:ascii="Times New Roman" w:hAnsi="Times New Roman" w:cs="Times New Roman"/>
            <w:webHidden/>
            <w:sz w:val="24"/>
            <w:szCs w:val="24"/>
          </w:rPr>
          <w:fldChar w:fldCharType="begin"/>
        </w:r>
        <w:r w:rsidRPr="00FE4E9C">
          <w:rPr>
            <w:rFonts w:ascii="Times New Roman" w:hAnsi="Times New Roman" w:cs="Times New Roman"/>
            <w:webHidden/>
            <w:sz w:val="24"/>
            <w:szCs w:val="24"/>
          </w:rPr>
          <w:instrText xml:space="preserve"> PAGEREF _Toc70610567 \h </w:instrText>
        </w:r>
        <w:r w:rsidRPr="00FE4E9C">
          <w:rPr>
            <w:rFonts w:ascii="Times New Roman" w:hAnsi="Times New Roman" w:cs="Times New Roman"/>
            <w:webHidden/>
            <w:sz w:val="24"/>
            <w:szCs w:val="24"/>
          </w:rPr>
        </w:r>
        <w:r w:rsidRPr="00FE4E9C">
          <w:rPr>
            <w:rFonts w:ascii="Times New Roman" w:hAnsi="Times New Roman" w:cs="Times New Roman"/>
            <w:webHidden/>
            <w:sz w:val="24"/>
            <w:szCs w:val="24"/>
          </w:rPr>
          <w:fldChar w:fldCharType="separate"/>
        </w:r>
        <w:r w:rsidRPr="00FE4E9C">
          <w:rPr>
            <w:rFonts w:ascii="Times New Roman" w:hAnsi="Times New Roman" w:cs="Times New Roman"/>
            <w:webHidden/>
            <w:sz w:val="24"/>
            <w:szCs w:val="24"/>
          </w:rPr>
          <w:t>13</w:t>
        </w:r>
        <w:r w:rsidRPr="00FE4E9C">
          <w:rPr>
            <w:rFonts w:ascii="Times New Roman" w:hAnsi="Times New Roman" w:cs="Times New Roman"/>
            <w:webHidden/>
            <w:sz w:val="24"/>
            <w:szCs w:val="24"/>
          </w:rPr>
          <w:fldChar w:fldCharType="end"/>
        </w:r>
      </w:hyperlink>
    </w:p>
    <w:p w14:paraId="2F58D072" w14:textId="38E006A9" w:rsidR="00407EA4" w:rsidRPr="00FE4E9C" w:rsidRDefault="00407EA4" w:rsidP="00F707BB">
      <w:pPr>
        <w:pStyle w:val="TableofFigures"/>
        <w:tabs>
          <w:tab w:val="right" w:leader="dot" w:pos="9350"/>
        </w:tabs>
        <w:spacing w:line="480" w:lineRule="auto"/>
        <w:rPr>
          <w:rFonts w:ascii="Times New Roman" w:eastAsiaTheme="minorEastAsia" w:hAnsi="Times New Roman" w:cs="Times New Roman"/>
          <w:sz w:val="24"/>
          <w:szCs w:val="24"/>
        </w:rPr>
      </w:pPr>
      <w:hyperlink w:anchor="_Toc70610568" w:history="1">
        <w:r w:rsidR="00660BCE" w:rsidRPr="00F707BB">
          <w:rPr>
            <w:rStyle w:val="Hyperlink"/>
            <w:rFonts w:ascii="Times New Roman" w:hAnsi="Times New Roman" w:cs="Times New Roman"/>
            <w:sz w:val="24"/>
            <w:szCs w:val="24"/>
          </w:rPr>
          <w:t xml:space="preserve">Equation </w:t>
        </w:r>
        <w:r w:rsidRPr="00F707BB">
          <w:rPr>
            <w:rStyle w:val="Hyperlink"/>
            <w:rFonts w:ascii="Times New Roman" w:hAnsi="Times New Roman" w:cs="Times New Roman"/>
            <w:sz w:val="24"/>
            <w:szCs w:val="24"/>
          </w:rPr>
          <w:t>3</w:t>
        </w:r>
        <w:r w:rsidR="00660BCE" w:rsidRPr="00F707BB">
          <w:rPr>
            <w:rStyle w:val="Hyperlink"/>
            <w:rFonts w:ascii="Times New Roman" w:hAnsi="Times New Roman" w:cs="Times New Roman"/>
            <w:sz w:val="24"/>
            <w:szCs w:val="24"/>
          </w:rPr>
          <w:t>: Analytical Re</w:t>
        </w:r>
        <w:r w:rsidR="00660BCE" w:rsidRPr="00F707BB">
          <w:rPr>
            <w:rStyle w:val="Hyperlink"/>
            <w:rFonts w:ascii="Times New Roman" w:hAnsi="Times New Roman" w:cs="Times New Roman"/>
            <w:sz w:val="24"/>
            <w:szCs w:val="24"/>
            <w:vertAlign w:val="subscript"/>
          </w:rPr>
          <w:t>min</w:t>
        </w:r>
        <w:r w:rsidRPr="00FE4E9C">
          <w:rPr>
            <w:rFonts w:ascii="Times New Roman" w:hAnsi="Times New Roman" w:cs="Times New Roman"/>
            <w:webHidden/>
            <w:sz w:val="24"/>
            <w:szCs w:val="24"/>
          </w:rPr>
          <w:tab/>
        </w:r>
        <w:r w:rsidRPr="00FE4E9C">
          <w:rPr>
            <w:rFonts w:ascii="Times New Roman" w:hAnsi="Times New Roman" w:cs="Times New Roman"/>
            <w:webHidden/>
            <w:sz w:val="24"/>
            <w:szCs w:val="24"/>
          </w:rPr>
          <w:fldChar w:fldCharType="begin"/>
        </w:r>
        <w:r w:rsidRPr="00FE4E9C">
          <w:rPr>
            <w:rFonts w:ascii="Times New Roman" w:hAnsi="Times New Roman" w:cs="Times New Roman"/>
            <w:webHidden/>
            <w:sz w:val="24"/>
            <w:szCs w:val="24"/>
          </w:rPr>
          <w:instrText xml:space="preserve"> PAGEREF _Toc70610568 \h </w:instrText>
        </w:r>
        <w:r w:rsidRPr="00FE4E9C">
          <w:rPr>
            <w:rFonts w:ascii="Times New Roman" w:hAnsi="Times New Roman" w:cs="Times New Roman"/>
            <w:webHidden/>
            <w:sz w:val="24"/>
            <w:szCs w:val="24"/>
          </w:rPr>
        </w:r>
        <w:r w:rsidRPr="00FE4E9C">
          <w:rPr>
            <w:rFonts w:ascii="Times New Roman" w:hAnsi="Times New Roman" w:cs="Times New Roman"/>
            <w:webHidden/>
            <w:sz w:val="24"/>
            <w:szCs w:val="24"/>
          </w:rPr>
          <w:fldChar w:fldCharType="separate"/>
        </w:r>
        <w:r w:rsidRPr="00FE4E9C">
          <w:rPr>
            <w:rFonts w:ascii="Times New Roman" w:hAnsi="Times New Roman" w:cs="Times New Roman"/>
            <w:webHidden/>
            <w:sz w:val="24"/>
            <w:szCs w:val="24"/>
          </w:rPr>
          <w:t>13</w:t>
        </w:r>
        <w:r w:rsidRPr="00FE4E9C">
          <w:rPr>
            <w:rFonts w:ascii="Times New Roman" w:hAnsi="Times New Roman" w:cs="Times New Roman"/>
            <w:webHidden/>
            <w:sz w:val="24"/>
            <w:szCs w:val="24"/>
          </w:rPr>
          <w:fldChar w:fldCharType="end"/>
        </w:r>
      </w:hyperlink>
    </w:p>
    <w:p w14:paraId="7D417728" w14:textId="3DB36135" w:rsidR="00407EA4" w:rsidRPr="00FE4E9C" w:rsidRDefault="00407EA4" w:rsidP="00F707BB">
      <w:pPr>
        <w:pStyle w:val="TableofFigures"/>
        <w:tabs>
          <w:tab w:val="right" w:leader="dot" w:pos="9350"/>
        </w:tabs>
        <w:spacing w:line="480" w:lineRule="auto"/>
        <w:rPr>
          <w:rFonts w:ascii="Times New Roman" w:eastAsiaTheme="minorEastAsia" w:hAnsi="Times New Roman" w:cs="Times New Roman"/>
          <w:sz w:val="24"/>
          <w:szCs w:val="24"/>
        </w:rPr>
      </w:pPr>
      <w:hyperlink w:anchor="_Toc70610569" w:history="1">
        <w:r w:rsidR="00A9010D" w:rsidRPr="00F707BB">
          <w:rPr>
            <w:rStyle w:val="Hyperlink"/>
            <w:rFonts w:ascii="Times New Roman" w:hAnsi="Times New Roman" w:cs="Times New Roman"/>
            <w:sz w:val="24"/>
            <w:szCs w:val="24"/>
          </w:rPr>
          <w:t xml:space="preserve">Equation </w:t>
        </w:r>
        <w:r w:rsidRPr="00F707BB">
          <w:rPr>
            <w:rStyle w:val="Hyperlink"/>
            <w:rFonts w:ascii="Times New Roman" w:hAnsi="Times New Roman" w:cs="Times New Roman"/>
            <w:sz w:val="24"/>
            <w:szCs w:val="24"/>
          </w:rPr>
          <w:t>4</w:t>
        </w:r>
        <w:r w:rsidR="00A9010D" w:rsidRPr="00F707BB">
          <w:rPr>
            <w:rStyle w:val="Hyperlink"/>
            <w:rFonts w:ascii="Times New Roman" w:hAnsi="Times New Roman" w:cs="Times New Roman"/>
            <w:sz w:val="24"/>
            <w:szCs w:val="24"/>
          </w:rPr>
          <w:t>: Analytical</w:t>
        </w:r>
        <w:r w:rsidR="00660BCE" w:rsidRPr="00F707BB">
          <w:rPr>
            <w:rStyle w:val="Hyperlink"/>
            <w:rFonts w:ascii="Times New Roman" w:hAnsi="Times New Roman" w:cs="Times New Roman"/>
            <w:sz w:val="24"/>
            <w:szCs w:val="24"/>
          </w:rPr>
          <w:t xml:space="preserve"> Re</w:t>
        </w:r>
        <w:r w:rsidR="00660BCE" w:rsidRPr="00F707BB">
          <w:rPr>
            <w:rStyle w:val="Hyperlink"/>
            <w:rFonts w:ascii="Times New Roman" w:hAnsi="Times New Roman" w:cs="Times New Roman"/>
            <w:sz w:val="24"/>
            <w:szCs w:val="24"/>
            <w:vertAlign w:val="subscript"/>
          </w:rPr>
          <w:t>max</w:t>
        </w:r>
        <w:r w:rsidRPr="00FE4E9C">
          <w:rPr>
            <w:rFonts w:ascii="Times New Roman" w:hAnsi="Times New Roman" w:cs="Times New Roman"/>
            <w:webHidden/>
            <w:sz w:val="24"/>
            <w:szCs w:val="24"/>
          </w:rPr>
          <w:tab/>
        </w:r>
        <w:r w:rsidRPr="00FE4E9C">
          <w:rPr>
            <w:rFonts w:ascii="Times New Roman" w:hAnsi="Times New Roman" w:cs="Times New Roman"/>
            <w:webHidden/>
            <w:sz w:val="24"/>
            <w:szCs w:val="24"/>
          </w:rPr>
          <w:fldChar w:fldCharType="begin"/>
        </w:r>
        <w:r w:rsidRPr="00FE4E9C">
          <w:rPr>
            <w:rFonts w:ascii="Times New Roman" w:hAnsi="Times New Roman" w:cs="Times New Roman"/>
            <w:webHidden/>
            <w:sz w:val="24"/>
            <w:szCs w:val="24"/>
          </w:rPr>
          <w:instrText xml:space="preserve"> PAGEREF _Toc70610569 \h </w:instrText>
        </w:r>
        <w:r w:rsidRPr="00FE4E9C">
          <w:rPr>
            <w:rFonts w:ascii="Times New Roman" w:hAnsi="Times New Roman" w:cs="Times New Roman"/>
            <w:webHidden/>
            <w:sz w:val="24"/>
            <w:szCs w:val="24"/>
          </w:rPr>
        </w:r>
        <w:r w:rsidRPr="00FE4E9C">
          <w:rPr>
            <w:rFonts w:ascii="Times New Roman" w:hAnsi="Times New Roman" w:cs="Times New Roman"/>
            <w:webHidden/>
            <w:sz w:val="24"/>
            <w:szCs w:val="24"/>
          </w:rPr>
          <w:fldChar w:fldCharType="separate"/>
        </w:r>
        <w:r w:rsidRPr="00FE4E9C">
          <w:rPr>
            <w:rFonts w:ascii="Times New Roman" w:hAnsi="Times New Roman" w:cs="Times New Roman"/>
            <w:webHidden/>
            <w:sz w:val="24"/>
            <w:szCs w:val="24"/>
          </w:rPr>
          <w:t>13</w:t>
        </w:r>
        <w:r w:rsidRPr="00FE4E9C">
          <w:rPr>
            <w:rFonts w:ascii="Times New Roman" w:hAnsi="Times New Roman" w:cs="Times New Roman"/>
            <w:webHidden/>
            <w:sz w:val="24"/>
            <w:szCs w:val="24"/>
          </w:rPr>
          <w:fldChar w:fldCharType="end"/>
        </w:r>
      </w:hyperlink>
    </w:p>
    <w:p w14:paraId="53854040" w14:textId="19032DA8" w:rsidR="00407EA4" w:rsidRDefault="00407EA4" w:rsidP="00F707BB">
      <w:pPr>
        <w:pStyle w:val="TableofFigures"/>
        <w:tabs>
          <w:tab w:val="right" w:leader="dot" w:pos="9350"/>
        </w:tabs>
        <w:spacing w:line="480" w:lineRule="auto"/>
        <w:rPr>
          <w:rFonts w:ascii="Times New Roman" w:hAnsi="Times New Roman" w:cs="Times New Roman"/>
          <w:sz w:val="24"/>
          <w:szCs w:val="24"/>
        </w:rPr>
      </w:pPr>
      <w:hyperlink w:anchor="_Toc70610570" w:history="1">
        <w:r w:rsidR="000C665C" w:rsidRPr="00F707BB">
          <w:rPr>
            <w:rStyle w:val="Hyperlink"/>
            <w:rFonts w:ascii="Times New Roman" w:hAnsi="Times New Roman" w:cs="Times New Roman"/>
            <w:sz w:val="24"/>
            <w:szCs w:val="24"/>
            <w:u w:val="none"/>
          </w:rPr>
          <w:t xml:space="preserve">Equation </w:t>
        </w:r>
        <w:r w:rsidRPr="00F707BB">
          <w:rPr>
            <w:rStyle w:val="Hyperlink"/>
            <w:rFonts w:ascii="Times New Roman" w:hAnsi="Times New Roman" w:cs="Times New Roman"/>
            <w:sz w:val="24"/>
            <w:szCs w:val="24"/>
            <w:u w:val="none"/>
          </w:rPr>
          <w:t>5</w:t>
        </w:r>
        <w:r w:rsidR="000C665C" w:rsidRPr="00F707BB">
          <w:rPr>
            <w:rStyle w:val="Hyperlink"/>
            <w:rFonts w:ascii="Times New Roman" w:hAnsi="Times New Roman" w:cs="Times New Roman"/>
            <w:sz w:val="24"/>
            <w:szCs w:val="24"/>
            <w:u w:val="none"/>
          </w:rPr>
          <w:t>: C</w:t>
        </w:r>
        <w:r w:rsidR="002447EA" w:rsidRPr="00F707BB">
          <w:rPr>
            <w:rStyle w:val="Hyperlink"/>
            <w:rFonts w:ascii="Times New Roman" w:hAnsi="Times New Roman" w:cs="Times New Roman"/>
            <w:sz w:val="24"/>
            <w:szCs w:val="24"/>
            <w:u w:val="none"/>
          </w:rPr>
          <w:t>oefficient of Pre</w:t>
        </w:r>
        <w:r w:rsidR="00A9010D" w:rsidRPr="00F707BB">
          <w:rPr>
            <w:rStyle w:val="Hyperlink"/>
            <w:rFonts w:ascii="Times New Roman" w:hAnsi="Times New Roman" w:cs="Times New Roman"/>
            <w:sz w:val="24"/>
            <w:szCs w:val="24"/>
            <w:u w:val="none"/>
          </w:rPr>
          <w:t>ssure</w:t>
        </w:r>
        <w:r w:rsidRPr="00FE4E9C">
          <w:rPr>
            <w:rFonts w:ascii="Times New Roman" w:hAnsi="Times New Roman" w:cs="Times New Roman"/>
            <w:webHidden/>
            <w:sz w:val="24"/>
            <w:szCs w:val="24"/>
          </w:rPr>
          <w:tab/>
        </w:r>
        <w:r w:rsidRPr="00FE4E9C">
          <w:rPr>
            <w:rFonts w:ascii="Times New Roman" w:hAnsi="Times New Roman" w:cs="Times New Roman"/>
            <w:webHidden/>
            <w:sz w:val="24"/>
            <w:szCs w:val="24"/>
          </w:rPr>
          <w:fldChar w:fldCharType="begin"/>
        </w:r>
        <w:r w:rsidRPr="00FE4E9C">
          <w:rPr>
            <w:rFonts w:ascii="Times New Roman" w:hAnsi="Times New Roman" w:cs="Times New Roman"/>
            <w:webHidden/>
            <w:sz w:val="24"/>
            <w:szCs w:val="24"/>
          </w:rPr>
          <w:instrText xml:space="preserve"> PAGEREF _Toc70610570 \h </w:instrText>
        </w:r>
        <w:r w:rsidRPr="00FE4E9C">
          <w:rPr>
            <w:rFonts w:ascii="Times New Roman" w:hAnsi="Times New Roman" w:cs="Times New Roman"/>
            <w:webHidden/>
            <w:sz w:val="24"/>
            <w:szCs w:val="24"/>
          </w:rPr>
        </w:r>
        <w:r w:rsidRPr="00FE4E9C">
          <w:rPr>
            <w:rFonts w:ascii="Times New Roman" w:hAnsi="Times New Roman" w:cs="Times New Roman"/>
            <w:webHidden/>
            <w:sz w:val="24"/>
            <w:szCs w:val="24"/>
          </w:rPr>
          <w:fldChar w:fldCharType="separate"/>
        </w:r>
        <w:r w:rsidRPr="00FE4E9C">
          <w:rPr>
            <w:rFonts w:ascii="Times New Roman" w:hAnsi="Times New Roman" w:cs="Times New Roman"/>
            <w:webHidden/>
            <w:sz w:val="24"/>
            <w:szCs w:val="24"/>
          </w:rPr>
          <w:t>15</w:t>
        </w:r>
        <w:r w:rsidRPr="00FE4E9C">
          <w:rPr>
            <w:rFonts w:ascii="Times New Roman" w:hAnsi="Times New Roman" w:cs="Times New Roman"/>
            <w:webHidden/>
            <w:sz w:val="24"/>
            <w:szCs w:val="24"/>
          </w:rPr>
          <w:fldChar w:fldCharType="end"/>
        </w:r>
      </w:hyperlink>
    </w:p>
    <w:p w14:paraId="622604EA" w14:textId="77777777" w:rsidR="007A49BD" w:rsidRPr="007A49BD" w:rsidRDefault="007A49BD" w:rsidP="007A49BD"/>
    <w:p w14:paraId="26C3D297" w14:textId="7B538535" w:rsidR="00D275DD" w:rsidRPr="00901F29" w:rsidRDefault="00F86FAC" w:rsidP="00384776">
      <w:pPr>
        <w:pStyle w:val="paragraph"/>
        <w:spacing w:before="0" w:beforeAutospacing="0" w:after="0" w:afterAutospacing="0" w:line="480" w:lineRule="auto"/>
        <w:textAlignment w:val="baseline"/>
        <w:rPr>
          <w:rStyle w:val="eop"/>
          <w:b/>
          <w:color w:val="000000"/>
        </w:rPr>
      </w:pPr>
      <w:r w:rsidRPr="03427D1B">
        <w:rPr>
          <w:rStyle w:val="normaltextrun"/>
          <w:b/>
          <w:color w:val="000000" w:themeColor="text1"/>
        </w:rPr>
        <w:fldChar w:fldCharType="end"/>
      </w:r>
      <w:r w:rsidR="00D275DD" w:rsidRPr="1C44FC46">
        <w:rPr>
          <w:rStyle w:val="normaltextrun"/>
          <w:b/>
          <w:color w:val="000000" w:themeColor="text1"/>
        </w:rPr>
        <w:t xml:space="preserve">List of </w:t>
      </w:r>
      <w:r w:rsidR="0092321E">
        <w:rPr>
          <w:rStyle w:val="normaltextrun"/>
          <w:b/>
          <w:color w:val="000000" w:themeColor="text1"/>
        </w:rPr>
        <w:t>Table</w:t>
      </w:r>
      <w:r w:rsidR="00D275DD" w:rsidRPr="1C44FC46">
        <w:rPr>
          <w:rStyle w:val="normaltextrun"/>
          <w:b/>
          <w:color w:val="000000" w:themeColor="text1"/>
        </w:rPr>
        <w:t>s</w:t>
      </w:r>
      <w:r w:rsidR="00DF0E61" w:rsidRPr="1C44FC46">
        <w:rPr>
          <w:rStyle w:val="eop"/>
          <w:color w:val="000000" w:themeColor="text1"/>
        </w:rPr>
        <w:t> </w:t>
      </w:r>
    </w:p>
    <w:p w14:paraId="0DFB554B" w14:textId="3A868FC9" w:rsidR="00981DA3" w:rsidRDefault="00DA0A36" w:rsidP="43D51ED8">
      <w:pPr>
        <w:pStyle w:val="TableofFigures"/>
        <w:tabs>
          <w:tab w:val="right" w:leader="dot" w:pos="9350"/>
        </w:tabs>
        <w:spacing w:line="360" w:lineRule="auto"/>
        <w:rPr>
          <w:rFonts w:eastAsiaTheme="minorEastAsia"/>
          <w:noProof/>
        </w:rPr>
      </w:pPr>
      <w:r w:rsidRPr="00A434E8">
        <w:rPr>
          <w:rStyle w:val="eop"/>
          <w:rFonts w:ascii="Times New Roman" w:hAnsi="Times New Roman" w:cs="Times New Roman"/>
          <w:sz w:val="24"/>
          <w:szCs w:val="24"/>
        </w:rPr>
        <w:fldChar w:fldCharType="begin"/>
      </w:r>
      <w:r w:rsidRPr="00A434E8">
        <w:rPr>
          <w:rStyle w:val="eop"/>
          <w:rFonts w:ascii="Times New Roman" w:hAnsi="Times New Roman" w:cs="Times New Roman"/>
          <w:sz w:val="24"/>
          <w:szCs w:val="24"/>
        </w:rPr>
        <w:instrText xml:space="preserve"> TOC \h \z \c "Table" </w:instrText>
      </w:r>
      <w:r w:rsidRPr="00A434E8">
        <w:rPr>
          <w:rStyle w:val="eop"/>
          <w:rFonts w:ascii="Times New Roman" w:hAnsi="Times New Roman" w:cs="Times New Roman"/>
          <w:sz w:val="24"/>
          <w:szCs w:val="24"/>
        </w:rPr>
        <w:fldChar w:fldCharType="separate"/>
      </w:r>
      <w:hyperlink w:anchor="_Toc70680344" w:history="1">
        <w:r w:rsidR="00981DA3" w:rsidRPr="00B27138">
          <w:rPr>
            <w:rStyle w:val="Hyperlink"/>
            <w:rFonts w:ascii="Times New Roman" w:hAnsi="Times New Roman" w:cs="Times New Roman"/>
            <w:noProof/>
          </w:rPr>
          <w:t>Table 1: Performance Requirements</w:t>
        </w:r>
        <w:r w:rsidR="00981DA3">
          <w:rPr>
            <w:noProof/>
            <w:webHidden/>
          </w:rPr>
          <w:tab/>
        </w:r>
        <w:r w:rsidR="00981DA3">
          <w:rPr>
            <w:noProof/>
            <w:webHidden/>
          </w:rPr>
          <w:fldChar w:fldCharType="begin"/>
        </w:r>
        <w:r w:rsidR="00981DA3">
          <w:rPr>
            <w:noProof/>
            <w:webHidden/>
          </w:rPr>
          <w:instrText xml:space="preserve"> PAGEREF _Toc70680344 \h </w:instrText>
        </w:r>
        <w:r w:rsidR="00981DA3">
          <w:rPr>
            <w:noProof/>
            <w:webHidden/>
          </w:rPr>
        </w:r>
        <w:r w:rsidR="00981DA3">
          <w:rPr>
            <w:noProof/>
            <w:webHidden/>
          </w:rPr>
          <w:fldChar w:fldCharType="separate"/>
        </w:r>
        <w:r w:rsidR="00981DA3">
          <w:rPr>
            <w:noProof/>
            <w:webHidden/>
          </w:rPr>
          <w:t>8</w:t>
        </w:r>
        <w:r w:rsidR="00981DA3">
          <w:rPr>
            <w:noProof/>
            <w:webHidden/>
          </w:rPr>
          <w:fldChar w:fldCharType="end"/>
        </w:r>
      </w:hyperlink>
    </w:p>
    <w:p w14:paraId="7E03D7F0" w14:textId="4BB76013" w:rsidR="00981DA3" w:rsidRDefault="00D41323" w:rsidP="43D51ED8">
      <w:pPr>
        <w:pStyle w:val="TableofFigures"/>
        <w:tabs>
          <w:tab w:val="right" w:leader="dot" w:pos="9350"/>
        </w:tabs>
        <w:spacing w:line="360" w:lineRule="auto"/>
        <w:rPr>
          <w:rFonts w:eastAsiaTheme="minorEastAsia"/>
          <w:noProof/>
        </w:rPr>
      </w:pPr>
      <w:hyperlink w:anchor="_Toc70680345" w:history="1">
        <w:r w:rsidR="00981DA3" w:rsidRPr="00B27138">
          <w:rPr>
            <w:rStyle w:val="Hyperlink"/>
            <w:rFonts w:ascii="Times New Roman" w:hAnsi="Times New Roman" w:cs="Times New Roman"/>
            <w:noProof/>
          </w:rPr>
          <w:t>Table 2: Physical Requirements</w:t>
        </w:r>
        <w:r w:rsidR="00981DA3">
          <w:rPr>
            <w:noProof/>
            <w:webHidden/>
          </w:rPr>
          <w:tab/>
        </w:r>
        <w:r w:rsidR="00981DA3">
          <w:rPr>
            <w:noProof/>
            <w:webHidden/>
          </w:rPr>
          <w:fldChar w:fldCharType="begin"/>
        </w:r>
        <w:r w:rsidR="00981DA3">
          <w:rPr>
            <w:noProof/>
            <w:webHidden/>
          </w:rPr>
          <w:instrText xml:space="preserve"> PAGEREF _Toc70680345 \h </w:instrText>
        </w:r>
        <w:r w:rsidR="00981DA3">
          <w:rPr>
            <w:noProof/>
            <w:webHidden/>
          </w:rPr>
        </w:r>
        <w:r w:rsidR="00981DA3">
          <w:rPr>
            <w:noProof/>
            <w:webHidden/>
          </w:rPr>
          <w:fldChar w:fldCharType="separate"/>
        </w:r>
        <w:r w:rsidR="00981DA3">
          <w:rPr>
            <w:noProof/>
            <w:webHidden/>
          </w:rPr>
          <w:t>8</w:t>
        </w:r>
        <w:r w:rsidR="00981DA3">
          <w:rPr>
            <w:noProof/>
            <w:webHidden/>
          </w:rPr>
          <w:fldChar w:fldCharType="end"/>
        </w:r>
      </w:hyperlink>
    </w:p>
    <w:p w14:paraId="74800D24" w14:textId="4BC98558" w:rsidR="00981DA3" w:rsidRDefault="00D41323" w:rsidP="43D51ED8">
      <w:pPr>
        <w:pStyle w:val="TableofFigures"/>
        <w:tabs>
          <w:tab w:val="right" w:leader="dot" w:pos="9350"/>
        </w:tabs>
        <w:spacing w:line="360" w:lineRule="auto"/>
        <w:rPr>
          <w:rFonts w:eastAsiaTheme="minorEastAsia"/>
          <w:noProof/>
        </w:rPr>
      </w:pPr>
      <w:hyperlink w:anchor="_Toc70680346" w:history="1">
        <w:r w:rsidR="00981DA3" w:rsidRPr="00B27138">
          <w:rPr>
            <w:rStyle w:val="Hyperlink"/>
            <w:rFonts w:ascii="Times New Roman" w:hAnsi="Times New Roman" w:cs="Times New Roman"/>
            <w:noProof/>
          </w:rPr>
          <w:t>Table 3: Functional Requirements</w:t>
        </w:r>
        <w:r w:rsidR="00981DA3">
          <w:rPr>
            <w:noProof/>
            <w:webHidden/>
          </w:rPr>
          <w:tab/>
        </w:r>
        <w:r w:rsidR="00981DA3">
          <w:rPr>
            <w:noProof/>
            <w:webHidden/>
          </w:rPr>
          <w:fldChar w:fldCharType="begin"/>
        </w:r>
        <w:r w:rsidR="00981DA3">
          <w:rPr>
            <w:noProof/>
            <w:webHidden/>
          </w:rPr>
          <w:instrText xml:space="preserve"> PAGEREF _Toc70680346 \h </w:instrText>
        </w:r>
        <w:r w:rsidR="00981DA3">
          <w:rPr>
            <w:noProof/>
            <w:webHidden/>
          </w:rPr>
        </w:r>
        <w:r w:rsidR="00981DA3">
          <w:rPr>
            <w:noProof/>
            <w:webHidden/>
          </w:rPr>
          <w:fldChar w:fldCharType="separate"/>
        </w:r>
        <w:r w:rsidR="00981DA3">
          <w:rPr>
            <w:noProof/>
            <w:webHidden/>
          </w:rPr>
          <w:t>9</w:t>
        </w:r>
        <w:r w:rsidR="00981DA3">
          <w:rPr>
            <w:noProof/>
            <w:webHidden/>
          </w:rPr>
          <w:fldChar w:fldCharType="end"/>
        </w:r>
      </w:hyperlink>
    </w:p>
    <w:p w14:paraId="6F852120" w14:textId="0C5B819E" w:rsidR="00981DA3" w:rsidRDefault="00D41323" w:rsidP="43D51ED8">
      <w:pPr>
        <w:pStyle w:val="TableofFigures"/>
        <w:tabs>
          <w:tab w:val="right" w:leader="dot" w:pos="9350"/>
        </w:tabs>
        <w:spacing w:line="360" w:lineRule="auto"/>
        <w:rPr>
          <w:rFonts w:eastAsiaTheme="minorEastAsia"/>
          <w:noProof/>
        </w:rPr>
      </w:pPr>
      <w:hyperlink w:anchor="_Toc70680347" w:history="1">
        <w:r w:rsidR="00981DA3" w:rsidRPr="00B27138">
          <w:rPr>
            <w:rStyle w:val="Hyperlink"/>
            <w:rFonts w:ascii="Times New Roman" w:hAnsi="Times New Roman" w:cs="Times New Roman"/>
            <w:noProof/>
          </w:rPr>
          <w:t>Table 4: Environmental Requirements</w:t>
        </w:r>
        <w:r w:rsidR="00981DA3">
          <w:rPr>
            <w:noProof/>
            <w:webHidden/>
          </w:rPr>
          <w:tab/>
        </w:r>
        <w:r w:rsidR="00981DA3">
          <w:rPr>
            <w:noProof/>
            <w:webHidden/>
          </w:rPr>
          <w:fldChar w:fldCharType="begin"/>
        </w:r>
        <w:r w:rsidR="00981DA3">
          <w:rPr>
            <w:noProof/>
            <w:webHidden/>
          </w:rPr>
          <w:instrText xml:space="preserve"> PAGEREF _Toc70680347 \h </w:instrText>
        </w:r>
        <w:r w:rsidR="00981DA3">
          <w:rPr>
            <w:noProof/>
            <w:webHidden/>
          </w:rPr>
        </w:r>
        <w:r w:rsidR="00981DA3">
          <w:rPr>
            <w:noProof/>
            <w:webHidden/>
          </w:rPr>
          <w:fldChar w:fldCharType="separate"/>
        </w:r>
        <w:r w:rsidR="00981DA3">
          <w:rPr>
            <w:noProof/>
            <w:webHidden/>
          </w:rPr>
          <w:t>10</w:t>
        </w:r>
        <w:r w:rsidR="00981DA3">
          <w:rPr>
            <w:noProof/>
            <w:webHidden/>
          </w:rPr>
          <w:fldChar w:fldCharType="end"/>
        </w:r>
      </w:hyperlink>
    </w:p>
    <w:p w14:paraId="6154BCFD" w14:textId="44E31F31" w:rsidR="00981DA3" w:rsidRDefault="00D41323" w:rsidP="43D51ED8">
      <w:pPr>
        <w:pStyle w:val="TableofFigures"/>
        <w:tabs>
          <w:tab w:val="right" w:leader="dot" w:pos="9350"/>
        </w:tabs>
        <w:spacing w:line="360" w:lineRule="auto"/>
        <w:rPr>
          <w:rFonts w:eastAsiaTheme="minorEastAsia"/>
          <w:noProof/>
        </w:rPr>
      </w:pPr>
      <w:hyperlink w:anchor="_Toc70680348" w:history="1">
        <w:r w:rsidR="00981DA3" w:rsidRPr="00B27138">
          <w:rPr>
            <w:rStyle w:val="Hyperlink"/>
            <w:rFonts w:ascii="Times New Roman" w:hAnsi="Times New Roman" w:cs="Times New Roman"/>
            <w:noProof/>
          </w:rPr>
          <w:t>Table 5: Safety Requirements</w:t>
        </w:r>
        <w:r w:rsidR="00981DA3">
          <w:rPr>
            <w:noProof/>
            <w:webHidden/>
          </w:rPr>
          <w:tab/>
        </w:r>
        <w:r w:rsidR="00981DA3">
          <w:rPr>
            <w:noProof/>
            <w:webHidden/>
          </w:rPr>
          <w:fldChar w:fldCharType="begin"/>
        </w:r>
        <w:r w:rsidR="00981DA3">
          <w:rPr>
            <w:noProof/>
            <w:webHidden/>
          </w:rPr>
          <w:instrText xml:space="preserve"> PAGEREF _Toc70680348 \h </w:instrText>
        </w:r>
        <w:r w:rsidR="00981DA3">
          <w:rPr>
            <w:noProof/>
            <w:webHidden/>
          </w:rPr>
        </w:r>
        <w:r w:rsidR="00981DA3">
          <w:rPr>
            <w:noProof/>
            <w:webHidden/>
          </w:rPr>
          <w:fldChar w:fldCharType="separate"/>
        </w:r>
        <w:r w:rsidR="00981DA3">
          <w:rPr>
            <w:noProof/>
            <w:webHidden/>
          </w:rPr>
          <w:t>10</w:t>
        </w:r>
        <w:r w:rsidR="00981DA3">
          <w:rPr>
            <w:noProof/>
            <w:webHidden/>
          </w:rPr>
          <w:fldChar w:fldCharType="end"/>
        </w:r>
      </w:hyperlink>
    </w:p>
    <w:p w14:paraId="0AE31333" w14:textId="71D5918A" w:rsidR="00981DA3" w:rsidRDefault="00D41323" w:rsidP="43D51ED8">
      <w:pPr>
        <w:pStyle w:val="TableofFigures"/>
        <w:tabs>
          <w:tab w:val="right" w:leader="dot" w:pos="9350"/>
        </w:tabs>
        <w:spacing w:line="360" w:lineRule="auto"/>
        <w:rPr>
          <w:rFonts w:eastAsiaTheme="minorEastAsia"/>
          <w:noProof/>
        </w:rPr>
      </w:pPr>
      <w:hyperlink w:anchor="_Toc70680349" w:history="1">
        <w:r w:rsidR="00981DA3" w:rsidRPr="00B27138">
          <w:rPr>
            <w:rStyle w:val="Hyperlink"/>
            <w:rFonts w:ascii="Times New Roman" w:hAnsi="Times New Roman" w:cs="Times New Roman"/>
            <w:noProof/>
          </w:rPr>
          <w:t>Table 6: Generator Type Trade-off</w:t>
        </w:r>
        <w:r w:rsidR="00981DA3">
          <w:rPr>
            <w:noProof/>
            <w:webHidden/>
          </w:rPr>
          <w:tab/>
        </w:r>
        <w:r w:rsidR="00981DA3">
          <w:rPr>
            <w:noProof/>
            <w:webHidden/>
          </w:rPr>
          <w:fldChar w:fldCharType="begin"/>
        </w:r>
        <w:r w:rsidR="00981DA3">
          <w:rPr>
            <w:noProof/>
            <w:webHidden/>
          </w:rPr>
          <w:instrText xml:space="preserve"> PAGEREF _Toc70680349 \h </w:instrText>
        </w:r>
        <w:r w:rsidR="00981DA3">
          <w:rPr>
            <w:noProof/>
            <w:webHidden/>
          </w:rPr>
        </w:r>
        <w:r w:rsidR="00981DA3">
          <w:rPr>
            <w:noProof/>
            <w:webHidden/>
          </w:rPr>
          <w:fldChar w:fldCharType="separate"/>
        </w:r>
        <w:r w:rsidR="00981DA3">
          <w:rPr>
            <w:noProof/>
            <w:webHidden/>
          </w:rPr>
          <w:t>12</w:t>
        </w:r>
        <w:r w:rsidR="00981DA3">
          <w:rPr>
            <w:noProof/>
            <w:webHidden/>
          </w:rPr>
          <w:fldChar w:fldCharType="end"/>
        </w:r>
      </w:hyperlink>
    </w:p>
    <w:p w14:paraId="44644479" w14:textId="58CDB9A9" w:rsidR="00981DA3" w:rsidRDefault="00D41323" w:rsidP="43D51ED8">
      <w:pPr>
        <w:pStyle w:val="TableofFigures"/>
        <w:tabs>
          <w:tab w:val="right" w:leader="dot" w:pos="9350"/>
        </w:tabs>
        <w:spacing w:line="360" w:lineRule="auto"/>
        <w:rPr>
          <w:rFonts w:eastAsiaTheme="minorEastAsia"/>
          <w:noProof/>
        </w:rPr>
      </w:pPr>
      <w:hyperlink w:anchor="_Toc70680350" w:history="1">
        <w:r w:rsidR="00981DA3" w:rsidRPr="00B27138">
          <w:rPr>
            <w:rStyle w:val="Hyperlink"/>
            <w:rFonts w:ascii="Times New Roman" w:hAnsi="Times New Roman" w:cs="Times New Roman"/>
            <w:noProof/>
          </w:rPr>
          <w:t>Table 7: Location Trade-Off Matrix</w:t>
        </w:r>
        <w:r w:rsidR="00981DA3">
          <w:rPr>
            <w:noProof/>
            <w:webHidden/>
          </w:rPr>
          <w:tab/>
        </w:r>
        <w:r w:rsidR="00981DA3">
          <w:rPr>
            <w:noProof/>
            <w:webHidden/>
          </w:rPr>
          <w:fldChar w:fldCharType="begin"/>
        </w:r>
        <w:r w:rsidR="00981DA3">
          <w:rPr>
            <w:noProof/>
            <w:webHidden/>
          </w:rPr>
          <w:instrText xml:space="preserve"> PAGEREF _Toc70680350 \h </w:instrText>
        </w:r>
        <w:r w:rsidR="00981DA3">
          <w:rPr>
            <w:noProof/>
            <w:webHidden/>
          </w:rPr>
        </w:r>
        <w:r w:rsidR="00981DA3">
          <w:rPr>
            <w:noProof/>
            <w:webHidden/>
          </w:rPr>
          <w:fldChar w:fldCharType="separate"/>
        </w:r>
        <w:r w:rsidR="00981DA3">
          <w:rPr>
            <w:noProof/>
            <w:webHidden/>
          </w:rPr>
          <w:t>14</w:t>
        </w:r>
        <w:r w:rsidR="00981DA3">
          <w:rPr>
            <w:noProof/>
            <w:webHidden/>
          </w:rPr>
          <w:fldChar w:fldCharType="end"/>
        </w:r>
      </w:hyperlink>
    </w:p>
    <w:p w14:paraId="55A3B198" w14:textId="69EFF3D8" w:rsidR="00981DA3" w:rsidRDefault="00D41323" w:rsidP="43D51ED8">
      <w:pPr>
        <w:pStyle w:val="TableofFigures"/>
        <w:tabs>
          <w:tab w:val="right" w:leader="dot" w:pos="9350"/>
        </w:tabs>
        <w:spacing w:line="360" w:lineRule="auto"/>
        <w:rPr>
          <w:rFonts w:eastAsiaTheme="minorEastAsia"/>
          <w:noProof/>
        </w:rPr>
      </w:pPr>
      <w:hyperlink w:anchor="_Toc70680351" w:history="1">
        <w:r w:rsidR="00981DA3" w:rsidRPr="00B27138">
          <w:rPr>
            <w:rStyle w:val="Hyperlink"/>
            <w:rFonts w:ascii="Times New Roman" w:hAnsi="Times New Roman" w:cs="Times New Roman"/>
            <w:noProof/>
          </w:rPr>
          <w:t>Table 8: BWES Installation Location</w:t>
        </w:r>
        <w:r w:rsidR="00981DA3">
          <w:rPr>
            <w:noProof/>
            <w:webHidden/>
          </w:rPr>
          <w:tab/>
        </w:r>
        <w:r w:rsidR="00981DA3">
          <w:rPr>
            <w:noProof/>
            <w:webHidden/>
          </w:rPr>
          <w:fldChar w:fldCharType="begin"/>
        </w:r>
        <w:r w:rsidR="00981DA3">
          <w:rPr>
            <w:noProof/>
            <w:webHidden/>
          </w:rPr>
          <w:instrText xml:space="preserve"> PAGEREF _Toc70680351 \h </w:instrText>
        </w:r>
        <w:r w:rsidR="00981DA3">
          <w:rPr>
            <w:noProof/>
            <w:webHidden/>
          </w:rPr>
        </w:r>
        <w:r w:rsidR="00981DA3">
          <w:rPr>
            <w:noProof/>
            <w:webHidden/>
          </w:rPr>
          <w:fldChar w:fldCharType="separate"/>
        </w:r>
        <w:r w:rsidR="00981DA3">
          <w:rPr>
            <w:noProof/>
            <w:webHidden/>
          </w:rPr>
          <w:t>15</w:t>
        </w:r>
        <w:r w:rsidR="00981DA3">
          <w:rPr>
            <w:noProof/>
            <w:webHidden/>
          </w:rPr>
          <w:fldChar w:fldCharType="end"/>
        </w:r>
      </w:hyperlink>
    </w:p>
    <w:p w14:paraId="03E0F3AE" w14:textId="4BD8FBB8" w:rsidR="00981DA3" w:rsidRDefault="00D41323" w:rsidP="43D51ED8">
      <w:pPr>
        <w:pStyle w:val="TableofFigures"/>
        <w:tabs>
          <w:tab w:val="right" w:leader="dot" w:pos="9350"/>
        </w:tabs>
        <w:spacing w:line="360" w:lineRule="auto"/>
        <w:rPr>
          <w:rFonts w:eastAsiaTheme="minorEastAsia"/>
          <w:noProof/>
        </w:rPr>
      </w:pPr>
      <w:hyperlink w:anchor="_Toc70680352" w:history="1">
        <w:r w:rsidR="00981DA3" w:rsidRPr="00B27138">
          <w:rPr>
            <w:rStyle w:val="Hyperlink"/>
            <w:rFonts w:ascii="Times New Roman" w:hAnsi="Times New Roman" w:cs="Times New Roman"/>
            <w:noProof/>
          </w:rPr>
          <w:t>Table 9: Final System Test Data</w:t>
        </w:r>
        <w:r w:rsidR="00981DA3">
          <w:rPr>
            <w:noProof/>
            <w:webHidden/>
          </w:rPr>
          <w:tab/>
        </w:r>
        <w:r w:rsidR="00981DA3">
          <w:rPr>
            <w:noProof/>
            <w:webHidden/>
          </w:rPr>
          <w:fldChar w:fldCharType="begin"/>
        </w:r>
        <w:r w:rsidR="00981DA3">
          <w:rPr>
            <w:noProof/>
            <w:webHidden/>
          </w:rPr>
          <w:instrText xml:space="preserve"> PAGEREF _Toc70680352 \h </w:instrText>
        </w:r>
        <w:r w:rsidR="00981DA3">
          <w:rPr>
            <w:noProof/>
            <w:webHidden/>
          </w:rPr>
        </w:r>
        <w:r w:rsidR="00981DA3">
          <w:rPr>
            <w:noProof/>
            <w:webHidden/>
          </w:rPr>
          <w:fldChar w:fldCharType="separate"/>
        </w:r>
        <w:r w:rsidR="00981DA3">
          <w:rPr>
            <w:noProof/>
            <w:webHidden/>
          </w:rPr>
          <w:t>52</w:t>
        </w:r>
        <w:r w:rsidR="00981DA3">
          <w:rPr>
            <w:noProof/>
            <w:webHidden/>
          </w:rPr>
          <w:fldChar w:fldCharType="end"/>
        </w:r>
      </w:hyperlink>
    </w:p>
    <w:p w14:paraId="67F11D6B" w14:textId="2B7C711F" w:rsidR="00981DA3" w:rsidRDefault="00D41323" w:rsidP="43D51ED8">
      <w:pPr>
        <w:pStyle w:val="TableofFigures"/>
        <w:tabs>
          <w:tab w:val="right" w:leader="dot" w:pos="9350"/>
        </w:tabs>
        <w:spacing w:line="360" w:lineRule="auto"/>
        <w:rPr>
          <w:rFonts w:eastAsiaTheme="minorEastAsia"/>
          <w:noProof/>
        </w:rPr>
      </w:pPr>
      <w:hyperlink w:anchor="_Toc70680353" w:history="1">
        <w:r w:rsidR="00981DA3" w:rsidRPr="00B27138">
          <w:rPr>
            <w:rStyle w:val="Hyperlink"/>
            <w:rFonts w:ascii="Times New Roman" w:hAnsi="Times New Roman" w:cs="Times New Roman"/>
            <w:noProof/>
          </w:rPr>
          <w:t>Table 10: Calibrated North for Final Test</w:t>
        </w:r>
        <w:r w:rsidR="00981DA3">
          <w:rPr>
            <w:noProof/>
            <w:webHidden/>
          </w:rPr>
          <w:tab/>
        </w:r>
        <w:r w:rsidR="00981DA3">
          <w:rPr>
            <w:noProof/>
            <w:webHidden/>
          </w:rPr>
          <w:fldChar w:fldCharType="begin"/>
        </w:r>
        <w:r w:rsidR="00981DA3">
          <w:rPr>
            <w:noProof/>
            <w:webHidden/>
          </w:rPr>
          <w:instrText xml:space="preserve"> PAGEREF _Toc70680353 \h </w:instrText>
        </w:r>
        <w:r w:rsidR="00981DA3">
          <w:rPr>
            <w:noProof/>
            <w:webHidden/>
          </w:rPr>
        </w:r>
        <w:r w:rsidR="00981DA3">
          <w:rPr>
            <w:noProof/>
            <w:webHidden/>
          </w:rPr>
          <w:fldChar w:fldCharType="separate"/>
        </w:r>
        <w:r w:rsidR="00981DA3">
          <w:rPr>
            <w:noProof/>
            <w:webHidden/>
          </w:rPr>
          <w:t>54</w:t>
        </w:r>
        <w:r w:rsidR="00981DA3">
          <w:rPr>
            <w:noProof/>
            <w:webHidden/>
          </w:rPr>
          <w:fldChar w:fldCharType="end"/>
        </w:r>
      </w:hyperlink>
    </w:p>
    <w:p w14:paraId="28028F74" w14:textId="1B512DE8" w:rsidR="00981DA3" w:rsidRDefault="00D41323" w:rsidP="43D51ED8">
      <w:pPr>
        <w:pStyle w:val="TableofFigures"/>
        <w:tabs>
          <w:tab w:val="right" w:leader="dot" w:pos="9350"/>
        </w:tabs>
        <w:spacing w:line="360" w:lineRule="auto"/>
        <w:rPr>
          <w:rFonts w:eastAsiaTheme="minorEastAsia"/>
          <w:noProof/>
        </w:rPr>
      </w:pPr>
      <w:hyperlink w:anchor="_Toc70680354" w:history="1">
        <w:r w:rsidR="00981DA3" w:rsidRPr="00B27138">
          <w:rPr>
            <w:rStyle w:val="Hyperlink"/>
            <w:rFonts w:ascii="Times New Roman" w:hAnsi="Times New Roman" w:cs="Times New Roman"/>
            <w:noProof/>
          </w:rPr>
          <w:t>Table 11: BWES Budget</w:t>
        </w:r>
        <w:r w:rsidR="00981DA3">
          <w:rPr>
            <w:noProof/>
            <w:webHidden/>
          </w:rPr>
          <w:tab/>
        </w:r>
        <w:r w:rsidR="00981DA3">
          <w:rPr>
            <w:noProof/>
            <w:webHidden/>
          </w:rPr>
          <w:fldChar w:fldCharType="begin"/>
        </w:r>
        <w:r w:rsidR="00981DA3">
          <w:rPr>
            <w:noProof/>
            <w:webHidden/>
          </w:rPr>
          <w:instrText xml:space="preserve"> PAGEREF _Toc70680354 \h </w:instrText>
        </w:r>
        <w:r w:rsidR="00981DA3">
          <w:rPr>
            <w:noProof/>
            <w:webHidden/>
          </w:rPr>
        </w:r>
        <w:r w:rsidR="00981DA3">
          <w:rPr>
            <w:noProof/>
            <w:webHidden/>
          </w:rPr>
          <w:fldChar w:fldCharType="separate"/>
        </w:r>
        <w:r w:rsidR="00981DA3">
          <w:rPr>
            <w:noProof/>
            <w:webHidden/>
          </w:rPr>
          <w:t>60</w:t>
        </w:r>
        <w:r w:rsidR="00981DA3">
          <w:rPr>
            <w:noProof/>
            <w:webHidden/>
          </w:rPr>
          <w:fldChar w:fldCharType="end"/>
        </w:r>
      </w:hyperlink>
    </w:p>
    <w:p w14:paraId="0546191B" w14:textId="1771930D" w:rsidR="00981DA3" w:rsidRDefault="00D41323" w:rsidP="43D51ED8">
      <w:pPr>
        <w:pStyle w:val="TableofFigures"/>
        <w:tabs>
          <w:tab w:val="right" w:leader="dot" w:pos="9350"/>
        </w:tabs>
        <w:spacing w:line="360" w:lineRule="auto"/>
        <w:rPr>
          <w:rFonts w:eastAsiaTheme="minorEastAsia"/>
          <w:noProof/>
        </w:rPr>
      </w:pPr>
      <w:hyperlink w:anchor="_Toc70680355" w:history="1">
        <w:r w:rsidR="00981DA3" w:rsidRPr="00B27138">
          <w:rPr>
            <w:rStyle w:val="Hyperlink"/>
            <w:rFonts w:ascii="Times New Roman" w:hAnsi="Times New Roman" w:cs="Times New Roman"/>
            <w:noProof/>
          </w:rPr>
          <w:t>Table 12: System Risks and Mitigations</w:t>
        </w:r>
        <w:r w:rsidR="00981DA3">
          <w:rPr>
            <w:noProof/>
            <w:webHidden/>
          </w:rPr>
          <w:tab/>
        </w:r>
        <w:r w:rsidR="00981DA3">
          <w:rPr>
            <w:noProof/>
            <w:webHidden/>
          </w:rPr>
          <w:fldChar w:fldCharType="begin"/>
        </w:r>
        <w:r w:rsidR="00981DA3">
          <w:rPr>
            <w:noProof/>
            <w:webHidden/>
          </w:rPr>
          <w:instrText xml:space="preserve"> PAGEREF _Toc70680355 \h </w:instrText>
        </w:r>
        <w:r w:rsidR="00981DA3">
          <w:rPr>
            <w:noProof/>
            <w:webHidden/>
          </w:rPr>
        </w:r>
        <w:r w:rsidR="00981DA3">
          <w:rPr>
            <w:noProof/>
            <w:webHidden/>
          </w:rPr>
          <w:fldChar w:fldCharType="separate"/>
        </w:r>
        <w:r w:rsidR="00981DA3">
          <w:rPr>
            <w:noProof/>
            <w:webHidden/>
          </w:rPr>
          <w:t>61</w:t>
        </w:r>
        <w:r w:rsidR="00981DA3">
          <w:rPr>
            <w:noProof/>
            <w:webHidden/>
          </w:rPr>
          <w:fldChar w:fldCharType="end"/>
        </w:r>
      </w:hyperlink>
    </w:p>
    <w:p w14:paraId="68BD4BAE" w14:textId="7B538535" w:rsidR="00D275DD" w:rsidRPr="00A434E8" w:rsidRDefault="00DA0A36" w:rsidP="43D51ED8">
      <w:pPr>
        <w:pStyle w:val="paragraph"/>
        <w:spacing w:before="0" w:beforeAutospacing="0" w:after="0" w:afterAutospacing="0" w:line="360" w:lineRule="auto"/>
        <w:textAlignment w:val="baseline"/>
        <w:rPr>
          <w:rStyle w:val="eop"/>
        </w:rPr>
      </w:pPr>
      <w:r w:rsidRPr="00A434E8">
        <w:rPr>
          <w:rStyle w:val="eop"/>
        </w:rPr>
        <w:fldChar w:fldCharType="end"/>
      </w:r>
    </w:p>
    <w:p w14:paraId="623F258D" w14:textId="7B538535" w:rsidR="00361410" w:rsidRDefault="00361410" w:rsidP="43D51ED8">
      <w:pPr>
        <w:rPr>
          <w:rStyle w:val="normaltextrun"/>
          <w:rFonts w:ascii="Times New Roman" w:eastAsiaTheme="majorEastAsia" w:hAnsi="Times New Roman" w:cs="Times New Roman"/>
          <w:b/>
          <w:sz w:val="24"/>
          <w:szCs w:val="24"/>
        </w:rPr>
      </w:pPr>
    </w:p>
    <w:p w14:paraId="4DC42D6D" w14:textId="7B538535" w:rsidR="00384776" w:rsidRDefault="00384776">
      <w:pPr>
        <w:rPr>
          <w:rStyle w:val="normaltextrun"/>
          <w:rFonts w:ascii="Times New Roman" w:eastAsiaTheme="majorEastAsia" w:hAnsi="Times New Roman" w:cs="Times New Roman"/>
          <w:b/>
          <w:sz w:val="24"/>
          <w:szCs w:val="24"/>
        </w:rPr>
      </w:pPr>
      <w:bookmarkStart w:id="0" w:name="_Toc70613731"/>
      <w:bookmarkStart w:id="1" w:name="_Toc70678791"/>
      <w:r>
        <w:rPr>
          <w:rStyle w:val="normaltextrun"/>
          <w:rFonts w:ascii="Times New Roman" w:hAnsi="Times New Roman" w:cs="Times New Roman"/>
          <w:b/>
          <w:sz w:val="24"/>
          <w:szCs w:val="24"/>
        </w:rPr>
        <w:br w:type="page"/>
      </w:r>
    </w:p>
    <w:p w14:paraId="18D503E0" w14:textId="7B538535" w:rsidR="004A4F83" w:rsidRPr="00452CC7" w:rsidRDefault="00DF0E61" w:rsidP="00D17339">
      <w:pPr>
        <w:pStyle w:val="Heading1"/>
        <w:numPr>
          <w:ilvl w:val="0"/>
          <w:numId w:val="33"/>
        </w:numPr>
        <w:spacing w:line="480" w:lineRule="auto"/>
        <w:rPr>
          <w:rStyle w:val="normaltextrun"/>
          <w:rFonts w:ascii="Times New Roman" w:hAnsi="Times New Roman" w:cs="Times New Roman"/>
          <w:color w:val="000000" w:themeColor="text1"/>
          <w:sz w:val="24"/>
          <w:szCs w:val="24"/>
        </w:rPr>
      </w:pPr>
      <w:bookmarkStart w:id="2" w:name="_Toc70680390"/>
      <w:r w:rsidRPr="333B01DC">
        <w:rPr>
          <w:rStyle w:val="normaltextrun"/>
          <w:rFonts w:ascii="Times New Roman" w:hAnsi="Times New Roman" w:cs="Times New Roman"/>
          <w:b/>
          <w:color w:val="auto"/>
          <w:sz w:val="24"/>
          <w:szCs w:val="24"/>
        </w:rPr>
        <w:lastRenderedPageBreak/>
        <w:t>Introduction</w:t>
      </w:r>
      <w:bookmarkEnd w:id="0"/>
      <w:bookmarkEnd w:id="1"/>
      <w:bookmarkEnd w:id="2"/>
    </w:p>
    <w:p w14:paraId="482FC4A3" w14:textId="7B538535" w:rsidR="00FF320A" w:rsidRPr="00452CC7" w:rsidRDefault="00FF320A" w:rsidP="00384776">
      <w:pPr>
        <w:pStyle w:val="Heading2"/>
        <w:numPr>
          <w:ilvl w:val="1"/>
          <w:numId w:val="33"/>
        </w:numPr>
        <w:spacing w:line="480" w:lineRule="auto"/>
        <w:rPr>
          <w:rStyle w:val="eop"/>
          <w:rFonts w:ascii="Times New Roman" w:hAnsi="Times New Roman" w:cs="Times New Roman"/>
          <w:color w:val="000000" w:themeColor="text1"/>
          <w:sz w:val="24"/>
          <w:szCs w:val="24"/>
        </w:rPr>
      </w:pPr>
      <w:bookmarkStart w:id="3" w:name="_Toc70613732"/>
      <w:bookmarkStart w:id="4" w:name="_Toc70678792"/>
      <w:bookmarkStart w:id="5" w:name="_Toc70680391"/>
      <w:r w:rsidRPr="00452CC7">
        <w:rPr>
          <w:rStyle w:val="eop"/>
          <w:rFonts w:ascii="Times New Roman" w:hAnsi="Times New Roman" w:cs="Times New Roman"/>
          <w:color w:val="auto"/>
          <w:sz w:val="24"/>
          <w:szCs w:val="24"/>
        </w:rPr>
        <w:t>Mission and Purpose</w:t>
      </w:r>
      <w:bookmarkEnd w:id="3"/>
      <w:bookmarkEnd w:id="4"/>
      <w:bookmarkEnd w:id="5"/>
    </w:p>
    <w:p w14:paraId="16022AD0" w14:textId="1DF82494" w:rsidR="004A4F83" w:rsidRPr="006671EE" w:rsidRDefault="005C4719" w:rsidP="00384776">
      <w:pPr>
        <w:pStyle w:val="paragraph"/>
        <w:spacing w:before="0" w:beforeAutospacing="0" w:after="0" w:afterAutospacing="0" w:line="480" w:lineRule="auto"/>
        <w:ind w:firstLine="720"/>
        <w:textAlignment w:val="baseline"/>
        <w:rPr>
          <w:rStyle w:val="normaltextrun"/>
          <w:shd w:val="clear" w:color="auto" w:fill="FFFFFF"/>
        </w:rPr>
      </w:pPr>
      <w:r w:rsidRPr="006671EE">
        <w:rPr>
          <w:rStyle w:val="normaltextrun"/>
          <w:shd w:val="clear" w:color="auto" w:fill="FFFFFF"/>
        </w:rPr>
        <w:t xml:space="preserve">The Bladeless Wind Energy </w:t>
      </w:r>
      <w:r w:rsidR="2C4EC55F" w:rsidRPr="006671EE">
        <w:rPr>
          <w:rStyle w:val="normaltextrun"/>
          <w:shd w:val="clear" w:color="auto" w:fill="FFFFFF"/>
        </w:rPr>
        <w:t>S</w:t>
      </w:r>
      <w:r w:rsidRPr="006671EE">
        <w:rPr>
          <w:rStyle w:val="normaltextrun"/>
          <w:shd w:val="clear" w:color="auto" w:fill="FFFFFF"/>
        </w:rPr>
        <w:t xml:space="preserve">ystem (BWES) will provide a </w:t>
      </w:r>
      <w:r w:rsidR="00AF0023" w:rsidRPr="006671EE">
        <w:rPr>
          <w:rStyle w:val="normaltextrun"/>
          <w:shd w:val="clear" w:color="auto" w:fill="FFFFFF"/>
        </w:rPr>
        <w:t>proof of concept to SNHU to help them navigate eco-friendly energy generation options.</w:t>
      </w:r>
      <w:r w:rsidRPr="006671EE">
        <w:rPr>
          <w:rStyle w:val="normaltextrun"/>
          <w:shd w:val="clear" w:color="auto" w:fill="FFFFFF"/>
        </w:rPr>
        <w:t> The BWES,</w:t>
      </w:r>
      <w:r w:rsidR="008C765F" w:rsidRPr="006671EE">
        <w:rPr>
          <w:rStyle w:val="normaltextrun"/>
          <w:shd w:val="clear" w:color="auto" w:fill="FFFFFF"/>
        </w:rPr>
        <w:t xml:space="preserve"> </w:t>
      </w:r>
      <w:r w:rsidRPr="006671EE">
        <w:rPr>
          <w:rStyle w:val="normaltextrun"/>
          <w:shd w:val="clear" w:color="auto" w:fill="FFFFFF"/>
        </w:rPr>
        <w:t>unlike other conventional turbines, uses</w:t>
      </w:r>
      <w:r w:rsidR="00133852" w:rsidRPr="006671EE">
        <w:rPr>
          <w:rStyle w:val="normaltextrun"/>
          <w:shd w:val="clear" w:color="auto" w:fill="FFFFFF"/>
        </w:rPr>
        <w:t xml:space="preserve"> a different method to turn the turbine blades. Instead of pure wind strength in turning the blades, the BWES utilizes the creation of a </w:t>
      </w:r>
      <w:r w:rsidR="00EA1EFB" w:rsidRPr="006671EE">
        <w:rPr>
          <w:rStyle w:val="normaltextrun"/>
          <w:shd w:val="clear" w:color="auto" w:fill="FFFFFF"/>
        </w:rPr>
        <w:t>low-pressure</w:t>
      </w:r>
      <w:r w:rsidR="00133852" w:rsidRPr="006671EE">
        <w:rPr>
          <w:rStyle w:val="normaltextrun"/>
          <w:shd w:val="clear" w:color="auto" w:fill="FFFFFF"/>
        </w:rPr>
        <w:t xml:space="preserve"> zone from</w:t>
      </w:r>
      <w:r w:rsidR="00A27545" w:rsidRPr="006671EE">
        <w:rPr>
          <w:rStyle w:val="normaltextrun"/>
          <w:shd w:val="clear" w:color="auto" w:fill="FFFFFF"/>
        </w:rPr>
        <w:t xml:space="preserve"> the designed </w:t>
      </w:r>
      <w:r w:rsidR="00EA1EFB" w:rsidRPr="006671EE">
        <w:rPr>
          <w:rStyle w:val="normaltextrun"/>
          <w:shd w:val="clear" w:color="auto" w:fill="FFFFFF"/>
        </w:rPr>
        <w:t>airfoils</w:t>
      </w:r>
      <w:r w:rsidR="00A27545" w:rsidRPr="006671EE">
        <w:rPr>
          <w:rStyle w:val="normaltextrun"/>
          <w:shd w:val="clear" w:color="auto" w:fill="FFFFFF"/>
        </w:rPr>
        <w:t xml:space="preserve">. This </w:t>
      </w:r>
      <w:r w:rsidR="00EA1EFB" w:rsidRPr="006671EE">
        <w:rPr>
          <w:rStyle w:val="normaltextrun"/>
          <w:shd w:val="clear" w:color="auto" w:fill="FFFFFF"/>
        </w:rPr>
        <w:t>low-pressure</w:t>
      </w:r>
      <w:r w:rsidR="00A27545" w:rsidRPr="006671EE">
        <w:rPr>
          <w:rStyle w:val="normaltextrun"/>
          <w:shd w:val="clear" w:color="auto" w:fill="FFFFFF"/>
        </w:rPr>
        <w:t xml:space="preserve"> zone created by the airfoils pulls air through the manifold, where the turbine blades are stored. This flow of air causes the turbine to turn; thus, the BWES</w:t>
      </w:r>
      <w:r w:rsidR="00D73468" w:rsidRPr="006671EE">
        <w:rPr>
          <w:rStyle w:val="normaltextrun"/>
          <w:shd w:val="clear" w:color="auto" w:fill="FFFFFF"/>
        </w:rPr>
        <w:t xml:space="preserve"> is coined a “bladeless” system as there is no external blades that can harm wildlife. </w:t>
      </w:r>
      <w:r w:rsidRPr="006671EE">
        <w:rPr>
          <w:rStyle w:val="normaltextrun"/>
          <w:shd w:val="clear" w:color="auto" w:fill="FFFFFF"/>
        </w:rPr>
        <w:t xml:space="preserve">Traditional wind energy generation systems are commonly criticized for their size, noise production, </w:t>
      </w:r>
      <w:r w:rsidR="0042669B" w:rsidRPr="006671EE">
        <w:rPr>
          <w:rStyle w:val="normaltextrun"/>
          <w:shd w:val="clear" w:color="auto" w:fill="FFFFFF"/>
        </w:rPr>
        <w:t xml:space="preserve">and negative affect on wildlife. </w:t>
      </w:r>
      <w:r w:rsidR="008E2099" w:rsidRPr="006671EE">
        <w:rPr>
          <w:rStyle w:val="normaltextrun"/>
          <w:shd w:val="clear" w:color="auto" w:fill="FFFFFF"/>
        </w:rPr>
        <w:t>The</w:t>
      </w:r>
      <w:r w:rsidR="00E67E23" w:rsidRPr="006671EE">
        <w:rPr>
          <w:rStyle w:val="normaltextrun"/>
          <w:shd w:val="clear" w:color="auto" w:fill="FFFFFF"/>
        </w:rPr>
        <w:t xml:space="preserve"> BWES team hoped that this proof of concept w</w:t>
      </w:r>
      <w:r w:rsidR="009159A3">
        <w:rPr>
          <w:rStyle w:val="normaltextrun"/>
          <w:shd w:val="clear" w:color="auto" w:fill="FFFFFF"/>
        </w:rPr>
        <w:t>ould</w:t>
      </w:r>
      <w:r w:rsidR="00E67E23" w:rsidRPr="006671EE">
        <w:rPr>
          <w:rStyle w:val="normaltextrun"/>
          <w:shd w:val="clear" w:color="auto" w:fill="FFFFFF"/>
        </w:rPr>
        <w:t xml:space="preserve"> help SNHU </w:t>
      </w:r>
      <w:r w:rsidRPr="006671EE">
        <w:rPr>
          <w:rStyle w:val="normaltextrun"/>
          <w:shd w:val="clear" w:color="auto" w:fill="FFFFFF"/>
        </w:rPr>
        <w:t>in creating a carbon-neutral campus</w:t>
      </w:r>
      <w:r w:rsidR="008C765F" w:rsidRPr="006671EE">
        <w:rPr>
          <w:rStyle w:val="normaltextrun"/>
          <w:shd w:val="clear" w:color="auto" w:fill="FFFFFF"/>
        </w:rPr>
        <w:t xml:space="preserve"> </w:t>
      </w:r>
      <w:r w:rsidRPr="006671EE">
        <w:rPr>
          <w:rStyle w:val="normaltextrun"/>
          <w:shd w:val="clear" w:color="auto" w:fill="FFFFFF"/>
        </w:rPr>
        <w:t>by the year 2025. </w:t>
      </w:r>
    </w:p>
    <w:p w14:paraId="6A50FE3E" w14:textId="7B538535" w:rsidR="004A4F83" w:rsidRPr="00B6125B" w:rsidRDefault="00DF0E61" w:rsidP="00384776">
      <w:pPr>
        <w:pStyle w:val="Heading2"/>
        <w:numPr>
          <w:ilvl w:val="1"/>
          <w:numId w:val="33"/>
        </w:numPr>
        <w:spacing w:line="480" w:lineRule="auto"/>
        <w:rPr>
          <w:rStyle w:val="eop"/>
          <w:rFonts w:ascii="Times New Roman" w:hAnsi="Times New Roman" w:cs="Times New Roman"/>
          <w:color w:val="000000" w:themeColor="text1"/>
          <w:sz w:val="24"/>
          <w:szCs w:val="24"/>
        </w:rPr>
      </w:pPr>
      <w:bookmarkStart w:id="6" w:name="_Toc70613733"/>
      <w:bookmarkStart w:id="7" w:name="_Toc70678793"/>
      <w:bookmarkStart w:id="8" w:name="_Toc70680392"/>
      <w:r w:rsidRPr="00B6125B">
        <w:rPr>
          <w:rStyle w:val="normaltextrun"/>
          <w:rFonts w:ascii="Times New Roman" w:hAnsi="Times New Roman" w:cs="Times New Roman"/>
          <w:color w:val="auto"/>
          <w:sz w:val="24"/>
          <w:szCs w:val="24"/>
        </w:rPr>
        <w:t>Background</w:t>
      </w:r>
      <w:bookmarkEnd w:id="6"/>
      <w:bookmarkEnd w:id="7"/>
      <w:bookmarkEnd w:id="8"/>
      <w:r w:rsidRPr="00B6125B">
        <w:rPr>
          <w:rStyle w:val="eop"/>
          <w:rFonts w:ascii="Times New Roman" w:hAnsi="Times New Roman" w:cs="Times New Roman"/>
          <w:color w:val="auto"/>
          <w:sz w:val="24"/>
          <w:szCs w:val="24"/>
        </w:rPr>
        <w:t> </w:t>
      </w:r>
    </w:p>
    <w:p w14:paraId="67F537AA" w14:textId="7B538535" w:rsidR="0059240F" w:rsidRPr="006671EE" w:rsidRDefault="73913261" w:rsidP="00384776">
      <w:pPr>
        <w:spacing w:line="480" w:lineRule="auto"/>
        <w:ind w:firstLine="720"/>
        <w:rPr>
          <w:rFonts w:ascii="Times New Roman" w:hAnsi="Times New Roman" w:cs="Times New Roman"/>
          <w:sz w:val="24"/>
          <w:szCs w:val="24"/>
        </w:rPr>
      </w:pPr>
      <w:r w:rsidRPr="60349A34">
        <w:rPr>
          <w:rFonts w:ascii="Times New Roman" w:hAnsi="Times New Roman" w:cs="Times New Roman"/>
          <w:sz w:val="24"/>
          <w:szCs w:val="24"/>
        </w:rPr>
        <w:t>This project was inspired by the works of Dr. Westerg</w:t>
      </w:r>
      <w:r w:rsidR="5EFD2CDE" w:rsidRPr="60349A34">
        <w:rPr>
          <w:rFonts w:ascii="Times New Roman" w:hAnsi="Times New Roman" w:cs="Times New Roman"/>
          <w:sz w:val="24"/>
          <w:szCs w:val="24"/>
        </w:rPr>
        <w:t>a</w:t>
      </w:r>
      <w:r w:rsidRPr="60349A34">
        <w:rPr>
          <w:rFonts w:ascii="Times New Roman" w:hAnsi="Times New Roman" w:cs="Times New Roman"/>
          <w:sz w:val="24"/>
          <w:szCs w:val="24"/>
        </w:rPr>
        <w:t>ard and his</w:t>
      </w:r>
      <w:r w:rsidR="72ED93BA" w:rsidRPr="60349A34">
        <w:rPr>
          <w:rFonts w:ascii="Times New Roman" w:hAnsi="Times New Roman" w:cs="Times New Roman"/>
          <w:sz w:val="24"/>
          <w:szCs w:val="24"/>
        </w:rPr>
        <w:t xml:space="preserve"> unique wind energy system. The idea was brought forth by the customer as a capstone idea, and the team now known as BWES took on the project. The central idea of Dr. Westerg</w:t>
      </w:r>
      <w:r w:rsidR="497DE339" w:rsidRPr="60349A34">
        <w:rPr>
          <w:rFonts w:ascii="Times New Roman" w:hAnsi="Times New Roman" w:cs="Times New Roman"/>
          <w:sz w:val="24"/>
          <w:szCs w:val="24"/>
        </w:rPr>
        <w:t>a</w:t>
      </w:r>
      <w:r w:rsidR="72ED93BA" w:rsidRPr="60349A34">
        <w:rPr>
          <w:rFonts w:ascii="Times New Roman" w:hAnsi="Times New Roman" w:cs="Times New Roman"/>
          <w:sz w:val="24"/>
          <w:szCs w:val="24"/>
        </w:rPr>
        <w:t xml:space="preserve">ard’s system was that </w:t>
      </w:r>
      <w:r w:rsidR="69AA6B6F" w:rsidRPr="60349A34">
        <w:rPr>
          <w:rFonts w:ascii="Times New Roman" w:hAnsi="Times New Roman" w:cs="Times New Roman"/>
          <w:sz w:val="24"/>
          <w:szCs w:val="24"/>
        </w:rPr>
        <w:t>pressure was the key component in creating the wind speed for turning the turbine.</w:t>
      </w:r>
      <w:r w:rsidR="5359B9B0" w:rsidRPr="60349A34">
        <w:rPr>
          <w:rFonts w:ascii="Times New Roman" w:hAnsi="Times New Roman" w:cs="Times New Roman"/>
          <w:sz w:val="24"/>
          <w:szCs w:val="24"/>
        </w:rPr>
        <w:t xml:space="preserve"> Conventional wind energy turbines are </w:t>
      </w:r>
      <w:r w:rsidR="18E63950" w:rsidRPr="60349A34">
        <w:rPr>
          <w:rFonts w:ascii="Times New Roman" w:hAnsi="Times New Roman" w:cs="Times New Roman"/>
          <w:sz w:val="24"/>
          <w:szCs w:val="24"/>
        </w:rPr>
        <w:t>extremely</w:t>
      </w:r>
      <w:r w:rsidR="5359B9B0" w:rsidRPr="60349A34">
        <w:rPr>
          <w:rFonts w:ascii="Times New Roman" w:hAnsi="Times New Roman" w:cs="Times New Roman"/>
          <w:sz w:val="24"/>
          <w:szCs w:val="24"/>
        </w:rPr>
        <w:t xml:space="preserve"> large, noisy, and have been known to harm </w:t>
      </w:r>
      <w:r w:rsidR="422BE5E6" w:rsidRPr="60349A34">
        <w:rPr>
          <w:rFonts w:ascii="Times New Roman" w:hAnsi="Times New Roman" w:cs="Times New Roman"/>
          <w:sz w:val="24"/>
          <w:szCs w:val="24"/>
        </w:rPr>
        <w:t>wildlife.</w:t>
      </w:r>
      <w:r w:rsidR="25BE9147" w:rsidRPr="60349A34">
        <w:rPr>
          <w:rFonts w:ascii="Times New Roman" w:hAnsi="Times New Roman" w:cs="Times New Roman"/>
          <w:sz w:val="24"/>
          <w:szCs w:val="24"/>
        </w:rPr>
        <w:t xml:space="preserve"> The wind itself is what turns the large blades of these systems. That is why Dr. Westerg</w:t>
      </w:r>
      <w:r w:rsidR="5C3AAE18" w:rsidRPr="60349A34">
        <w:rPr>
          <w:rFonts w:ascii="Times New Roman" w:hAnsi="Times New Roman" w:cs="Times New Roman"/>
          <w:sz w:val="24"/>
          <w:szCs w:val="24"/>
        </w:rPr>
        <w:t>a</w:t>
      </w:r>
      <w:r w:rsidR="25BE9147" w:rsidRPr="60349A34">
        <w:rPr>
          <w:rFonts w:ascii="Times New Roman" w:hAnsi="Times New Roman" w:cs="Times New Roman"/>
          <w:sz w:val="24"/>
          <w:szCs w:val="24"/>
        </w:rPr>
        <w:t>ard</w:t>
      </w:r>
      <w:r w:rsidR="50AA7121" w:rsidRPr="60349A34">
        <w:rPr>
          <w:rFonts w:ascii="Times New Roman" w:hAnsi="Times New Roman" w:cs="Times New Roman"/>
          <w:sz w:val="24"/>
          <w:szCs w:val="24"/>
        </w:rPr>
        <w:t>’</w:t>
      </w:r>
      <w:r w:rsidR="25BE9147" w:rsidRPr="60349A34">
        <w:rPr>
          <w:rFonts w:ascii="Times New Roman" w:hAnsi="Times New Roman" w:cs="Times New Roman"/>
          <w:sz w:val="24"/>
          <w:szCs w:val="24"/>
        </w:rPr>
        <w:t xml:space="preserve">s idea and system can potentially </w:t>
      </w:r>
      <w:r w:rsidR="34C0B238" w:rsidRPr="60349A34">
        <w:rPr>
          <w:rFonts w:ascii="Times New Roman" w:hAnsi="Times New Roman" w:cs="Times New Roman"/>
          <w:sz w:val="24"/>
          <w:szCs w:val="24"/>
        </w:rPr>
        <w:t>alter the course</w:t>
      </w:r>
      <w:r w:rsidR="25BE9147" w:rsidRPr="60349A34">
        <w:rPr>
          <w:rFonts w:ascii="Times New Roman" w:hAnsi="Times New Roman" w:cs="Times New Roman"/>
          <w:sz w:val="24"/>
          <w:szCs w:val="24"/>
        </w:rPr>
        <w:t xml:space="preserve"> </w:t>
      </w:r>
      <w:r w:rsidR="475A6C51" w:rsidRPr="60349A34">
        <w:rPr>
          <w:rFonts w:ascii="Times New Roman" w:hAnsi="Times New Roman" w:cs="Times New Roman"/>
          <w:sz w:val="24"/>
          <w:szCs w:val="24"/>
        </w:rPr>
        <w:t xml:space="preserve">of </w:t>
      </w:r>
      <w:r w:rsidR="34C0B238" w:rsidRPr="60349A34">
        <w:rPr>
          <w:rFonts w:ascii="Times New Roman" w:hAnsi="Times New Roman" w:cs="Times New Roman"/>
          <w:sz w:val="24"/>
          <w:szCs w:val="24"/>
        </w:rPr>
        <w:t>wind energy generation development in the future. The BWES system is an attempt to model his system in a similar fashion</w:t>
      </w:r>
      <w:r w:rsidR="2E392D94" w:rsidRPr="60349A34">
        <w:rPr>
          <w:rFonts w:ascii="Times New Roman" w:hAnsi="Times New Roman" w:cs="Times New Roman"/>
          <w:sz w:val="24"/>
          <w:szCs w:val="24"/>
        </w:rPr>
        <w:t xml:space="preserve"> when it comes to using the idea of the pressure differential; </w:t>
      </w:r>
      <w:r w:rsidR="475A6C51" w:rsidRPr="60349A34">
        <w:rPr>
          <w:rFonts w:ascii="Times New Roman" w:hAnsi="Times New Roman" w:cs="Times New Roman"/>
          <w:sz w:val="24"/>
          <w:szCs w:val="24"/>
        </w:rPr>
        <w:t xml:space="preserve">however, </w:t>
      </w:r>
      <w:r w:rsidR="2E392D94" w:rsidRPr="60349A34">
        <w:rPr>
          <w:rFonts w:ascii="Times New Roman" w:hAnsi="Times New Roman" w:cs="Times New Roman"/>
          <w:sz w:val="24"/>
          <w:szCs w:val="24"/>
        </w:rPr>
        <w:t xml:space="preserve">the BWES </w:t>
      </w:r>
      <w:r w:rsidR="475A6C51" w:rsidRPr="60349A34">
        <w:rPr>
          <w:rFonts w:ascii="Times New Roman" w:hAnsi="Times New Roman" w:cs="Times New Roman"/>
          <w:sz w:val="24"/>
          <w:szCs w:val="24"/>
        </w:rPr>
        <w:t>team design</w:t>
      </w:r>
      <w:r w:rsidR="767DF523" w:rsidRPr="60349A34">
        <w:rPr>
          <w:rFonts w:ascii="Times New Roman" w:hAnsi="Times New Roman" w:cs="Times New Roman"/>
          <w:sz w:val="24"/>
          <w:szCs w:val="24"/>
        </w:rPr>
        <w:t xml:space="preserve">ed different airfoils, </w:t>
      </w:r>
      <w:r w:rsidR="01FDAA22" w:rsidRPr="60349A34">
        <w:rPr>
          <w:rFonts w:ascii="Times New Roman" w:hAnsi="Times New Roman" w:cs="Times New Roman"/>
          <w:sz w:val="24"/>
          <w:szCs w:val="24"/>
        </w:rPr>
        <w:t>manifolds</w:t>
      </w:r>
      <w:r w:rsidR="767DF523" w:rsidRPr="60349A34">
        <w:rPr>
          <w:rFonts w:ascii="Times New Roman" w:hAnsi="Times New Roman" w:cs="Times New Roman"/>
          <w:sz w:val="24"/>
          <w:szCs w:val="24"/>
        </w:rPr>
        <w:t xml:space="preserve">, </w:t>
      </w:r>
      <w:r w:rsidR="01FDAA22" w:rsidRPr="60349A34">
        <w:rPr>
          <w:rFonts w:ascii="Times New Roman" w:hAnsi="Times New Roman" w:cs="Times New Roman"/>
          <w:sz w:val="24"/>
          <w:szCs w:val="24"/>
        </w:rPr>
        <w:t>and turbine blades</w:t>
      </w:r>
      <w:r w:rsidR="00323210" w:rsidRPr="60349A34">
        <w:rPr>
          <w:rFonts w:ascii="Times New Roman" w:hAnsi="Times New Roman" w:cs="Times New Roman"/>
          <w:sz w:val="24"/>
          <w:szCs w:val="24"/>
        </w:rPr>
        <w:t>.</w:t>
      </w:r>
    </w:p>
    <w:p w14:paraId="1D0EE3A8" w14:textId="7B538535" w:rsidR="00DD6806" w:rsidRPr="00B6125B" w:rsidRDefault="00DF0E61" w:rsidP="00B6125B">
      <w:pPr>
        <w:pStyle w:val="Heading2"/>
        <w:numPr>
          <w:ilvl w:val="1"/>
          <w:numId w:val="33"/>
        </w:numPr>
        <w:spacing w:line="480" w:lineRule="auto"/>
        <w:rPr>
          <w:rStyle w:val="eop"/>
          <w:rFonts w:ascii="Times New Roman" w:hAnsi="Times New Roman" w:cs="Times New Roman"/>
          <w:color w:val="000000" w:themeColor="text1"/>
          <w:sz w:val="24"/>
          <w:szCs w:val="24"/>
        </w:rPr>
      </w:pPr>
      <w:bookmarkStart w:id="9" w:name="_Toc70613734"/>
      <w:bookmarkStart w:id="10" w:name="_Toc70678794"/>
      <w:bookmarkStart w:id="11" w:name="_Toc70680393"/>
      <w:r w:rsidRPr="00B6125B">
        <w:rPr>
          <w:rStyle w:val="normaltextrun"/>
          <w:rFonts w:ascii="Times New Roman" w:hAnsi="Times New Roman" w:cs="Times New Roman"/>
          <w:color w:val="auto"/>
          <w:sz w:val="24"/>
          <w:szCs w:val="24"/>
        </w:rPr>
        <w:lastRenderedPageBreak/>
        <w:t>Concept of Operations</w:t>
      </w:r>
      <w:bookmarkEnd w:id="9"/>
      <w:bookmarkEnd w:id="10"/>
      <w:bookmarkEnd w:id="11"/>
      <w:r w:rsidRPr="00B6125B">
        <w:rPr>
          <w:rStyle w:val="eop"/>
          <w:rFonts w:ascii="Times New Roman" w:hAnsi="Times New Roman" w:cs="Times New Roman"/>
          <w:color w:val="auto"/>
          <w:sz w:val="24"/>
          <w:szCs w:val="24"/>
        </w:rPr>
        <w:t> </w:t>
      </w:r>
    </w:p>
    <w:p w14:paraId="4B8A5C76" w14:textId="7B538535" w:rsidR="00777108" w:rsidRPr="001F2500" w:rsidRDefault="009B5C9C" w:rsidP="00871A81">
      <w:pPr>
        <w:spacing w:line="480" w:lineRule="auto"/>
        <w:ind w:firstLine="720"/>
        <w:rPr>
          <w:rFonts w:ascii="Times New Roman" w:hAnsi="Times New Roman" w:cs="Times New Roman"/>
          <w:sz w:val="24"/>
          <w:szCs w:val="24"/>
        </w:rPr>
      </w:pPr>
      <w:r w:rsidRPr="00F54D21">
        <w:rPr>
          <w:rFonts w:ascii="Times New Roman" w:hAnsi="Times New Roman" w:cs="Times New Roman"/>
          <w:sz w:val="24"/>
          <w:szCs w:val="24"/>
        </w:rPr>
        <w:t>The conceptual operation of th</w:t>
      </w:r>
      <w:r w:rsidRPr="00DD6806">
        <w:rPr>
          <w:rFonts w:ascii="Times New Roman" w:hAnsi="Times New Roman" w:cs="Times New Roman"/>
          <w:sz w:val="24"/>
          <w:szCs w:val="24"/>
        </w:rPr>
        <w:t>e BWES is to cause wind flow through the manifold caused by the low pressure change near the airfoils.</w:t>
      </w:r>
      <w:r w:rsidR="00C17A18" w:rsidRPr="00DD6806">
        <w:rPr>
          <w:rFonts w:ascii="Times New Roman" w:hAnsi="Times New Roman" w:cs="Times New Roman"/>
          <w:sz w:val="24"/>
          <w:szCs w:val="24"/>
        </w:rPr>
        <w:t xml:space="preserve"> The system itself has five subsystems: airfoils, manifolds,</w:t>
      </w:r>
      <w:r w:rsidR="0093212B" w:rsidRPr="00DD6806">
        <w:rPr>
          <w:rFonts w:ascii="Times New Roman" w:hAnsi="Times New Roman" w:cs="Times New Roman"/>
          <w:sz w:val="24"/>
          <w:szCs w:val="24"/>
        </w:rPr>
        <w:t xml:space="preserve"> turbine, generator circuit, and code. </w:t>
      </w:r>
      <w:r w:rsidR="007C7EF0" w:rsidRPr="00DD6806">
        <w:rPr>
          <w:rFonts w:ascii="Times New Roman" w:hAnsi="Times New Roman" w:cs="Times New Roman"/>
          <w:sz w:val="24"/>
          <w:szCs w:val="24"/>
        </w:rPr>
        <w:t xml:space="preserve">While all the listed </w:t>
      </w:r>
      <w:r w:rsidR="00011DB9" w:rsidRPr="00DD6806">
        <w:rPr>
          <w:rFonts w:ascii="Times New Roman" w:hAnsi="Times New Roman" w:cs="Times New Roman"/>
          <w:sz w:val="24"/>
          <w:szCs w:val="24"/>
        </w:rPr>
        <w:t>subsystems</w:t>
      </w:r>
      <w:r w:rsidR="007C7EF0" w:rsidRPr="00DD6806">
        <w:rPr>
          <w:rFonts w:ascii="Times New Roman" w:hAnsi="Times New Roman" w:cs="Times New Roman"/>
          <w:sz w:val="24"/>
          <w:szCs w:val="24"/>
        </w:rPr>
        <w:t xml:space="preserve"> play an important role in the system, the airfoils</w:t>
      </w:r>
      <w:r w:rsidR="003114FD" w:rsidRPr="00DD6806">
        <w:rPr>
          <w:rFonts w:ascii="Times New Roman" w:hAnsi="Times New Roman" w:cs="Times New Roman"/>
          <w:sz w:val="24"/>
          <w:szCs w:val="24"/>
        </w:rPr>
        <w:t xml:space="preserve"> </w:t>
      </w:r>
      <w:r w:rsidR="009B534B" w:rsidRPr="00DD6806">
        <w:rPr>
          <w:rFonts w:ascii="Times New Roman" w:hAnsi="Times New Roman" w:cs="Times New Roman"/>
          <w:sz w:val="24"/>
          <w:szCs w:val="24"/>
        </w:rPr>
        <w:t xml:space="preserve">are </w:t>
      </w:r>
      <w:r w:rsidR="003114FD" w:rsidRPr="00DD6806">
        <w:rPr>
          <w:rFonts w:ascii="Times New Roman" w:hAnsi="Times New Roman" w:cs="Times New Roman"/>
          <w:sz w:val="24"/>
          <w:szCs w:val="24"/>
        </w:rPr>
        <w:t xml:space="preserve">the most complex when it </w:t>
      </w:r>
      <w:r w:rsidR="00011DB9" w:rsidRPr="00DD6806">
        <w:rPr>
          <w:rFonts w:ascii="Times New Roman" w:hAnsi="Times New Roman" w:cs="Times New Roman"/>
          <w:sz w:val="24"/>
          <w:szCs w:val="24"/>
        </w:rPr>
        <w:t>comes</w:t>
      </w:r>
      <w:r w:rsidR="003114FD" w:rsidRPr="00DD6806">
        <w:rPr>
          <w:rFonts w:ascii="Times New Roman" w:hAnsi="Times New Roman" w:cs="Times New Roman"/>
          <w:sz w:val="24"/>
          <w:szCs w:val="24"/>
        </w:rPr>
        <w:t xml:space="preserve"> to simulation, </w:t>
      </w:r>
      <w:r w:rsidR="00F24CB7">
        <w:rPr>
          <w:rFonts w:ascii="Times New Roman" w:hAnsi="Times New Roman" w:cs="Times New Roman"/>
          <w:sz w:val="24"/>
          <w:szCs w:val="24"/>
        </w:rPr>
        <w:t xml:space="preserve">fabrication, </w:t>
      </w:r>
      <w:r w:rsidR="003114FD" w:rsidRPr="00DD6806">
        <w:rPr>
          <w:rFonts w:ascii="Times New Roman" w:hAnsi="Times New Roman" w:cs="Times New Roman"/>
          <w:sz w:val="24"/>
          <w:szCs w:val="24"/>
        </w:rPr>
        <w:t xml:space="preserve">analysis, and performance. Later in this report, the analysis of these </w:t>
      </w:r>
      <w:r w:rsidR="00011DB9" w:rsidRPr="00DD6806">
        <w:rPr>
          <w:rFonts w:ascii="Times New Roman" w:hAnsi="Times New Roman" w:cs="Times New Roman"/>
          <w:sz w:val="24"/>
          <w:szCs w:val="24"/>
        </w:rPr>
        <w:t>airfoils</w:t>
      </w:r>
      <w:r w:rsidR="003114FD" w:rsidRPr="00DD6806">
        <w:rPr>
          <w:rFonts w:ascii="Times New Roman" w:hAnsi="Times New Roman" w:cs="Times New Roman"/>
          <w:sz w:val="24"/>
          <w:szCs w:val="24"/>
        </w:rPr>
        <w:t xml:space="preserve"> will be discussed </w:t>
      </w:r>
      <w:r w:rsidR="00F24CB7">
        <w:rPr>
          <w:rFonts w:ascii="Times New Roman" w:hAnsi="Times New Roman" w:cs="Times New Roman"/>
          <w:sz w:val="24"/>
          <w:szCs w:val="24"/>
        </w:rPr>
        <w:t>in</w:t>
      </w:r>
      <w:r w:rsidR="00011DB9" w:rsidRPr="00DD6806">
        <w:rPr>
          <w:rFonts w:ascii="Times New Roman" w:hAnsi="Times New Roman" w:cs="Times New Roman"/>
          <w:sz w:val="24"/>
          <w:szCs w:val="24"/>
        </w:rPr>
        <w:t xml:space="preserve"> detail, along with the other subsystems and their designs and analysis.</w:t>
      </w:r>
    </w:p>
    <w:p w14:paraId="20CF997E" w14:textId="7B538535" w:rsidR="0010773A" w:rsidRDefault="00777108" w:rsidP="0010773A">
      <w:pPr>
        <w:pStyle w:val="paragraph"/>
        <w:keepNext/>
        <w:spacing w:before="0" w:beforeAutospacing="0" w:after="0" w:afterAutospacing="0"/>
        <w:ind w:left="1080"/>
        <w:textAlignment w:val="baseline"/>
      </w:pPr>
      <w:r>
        <w:rPr>
          <w:noProof/>
        </w:rPr>
        <w:drawing>
          <wp:inline distT="0" distB="0" distL="0" distR="0" wp14:anchorId="7D3B2327" wp14:editId="75261CA7">
            <wp:extent cx="4489657" cy="3918857"/>
            <wp:effectExtent l="0" t="0" r="635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15">
                      <a:extLst>
                        <a:ext uri="{28A0092B-C50C-407E-A947-70E740481C1C}">
                          <a14:useLocalDpi xmlns:a14="http://schemas.microsoft.com/office/drawing/2010/main" val="0"/>
                        </a:ext>
                      </a:extLst>
                    </a:blip>
                    <a:stretch>
                      <a:fillRect/>
                    </a:stretch>
                  </pic:blipFill>
                  <pic:spPr>
                    <a:xfrm>
                      <a:off x="0" y="0"/>
                      <a:ext cx="4489657" cy="3918857"/>
                    </a:xfrm>
                    <a:prstGeom prst="rect">
                      <a:avLst/>
                    </a:prstGeom>
                  </pic:spPr>
                </pic:pic>
              </a:graphicData>
            </a:graphic>
          </wp:inline>
        </w:drawing>
      </w:r>
    </w:p>
    <w:p w14:paraId="1710A612" w14:textId="7B538535" w:rsidR="00777108" w:rsidRPr="0017625B" w:rsidRDefault="0010773A" w:rsidP="0010773A">
      <w:pPr>
        <w:pStyle w:val="Caption"/>
        <w:jc w:val="center"/>
        <w:rPr>
          <w:rFonts w:ascii="Times New Roman" w:hAnsi="Times New Roman" w:cs="Times New Roman"/>
          <w:color w:val="auto"/>
          <w:sz w:val="24"/>
          <w:szCs w:val="24"/>
        </w:rPr>
      </w:pPr>
      <w:bookmarkStart w:id="12" w:name="_Toc70680356"/>
      <w:r w:rsidRPr="0017625B">
        <w:rPr>
          <w:rFonts w:ascii="Times New Roman" w:hAnsi="Times New Roman" w:cs="Times New Roman"/>
          <w:color w:val="auto"/>
          <w:sz w:val="24"/>
          <w:szCs w:val="24"/>
        </w:rPr>
        <w:t xml:space="preserve">Figure </w:t>
      </w:r>
      <w:r w:rsidRPr="0017625B">
        <w:rPr>
          <w:rFonts w:ascii="Times New Roman" w:hAnsi="Times New Roman" w:cs="Times New Roman"/>
          <w:color w:val="auto"/>
          <w:sz w:val="24"/>
          <w:szCs w:val="24"/>
        </w:rPr>
        <w:fldChar w:fldCharType="begin"/>
      </w:r>
      <w:r w:rsidRPr="0017625B">
        <w:rPr>
          <w:rFonts w:ascii="Times New Roman" w:hAnsi="Times New Roman" w:cs="Times New Roman"/>
          <w:color w:val="auto"/>
          <w:sz w:val="24"/>
          <w:szCs w:val="24"/>
        </w:rPr>
        <w:instrText xml:space="preserve"> SEQ Figure \* ARABIC </w:instrText>
      </w:r>
      <w:r w:rsidRPr="0017625B">
        <w:rPr>
          <w:rFonts w:ascii="Times New Roman" w:hAnsi="Times New Roman" w:cs="Times New Roman"/>
          <w:color w:val="auto"/>
          <w:sz w:val="24"/>
          <w:szCs w:val="24"/>
        </w:rPr>
        <w:fldChar w:fldCharType="separate"/>
      </w:r>
      <w:r w:rsidR="00B45E52">
        <w:rPr>
          <w:rFonts w:ascii="Times New Roman" w:hAnsi="Times New Roman" w:cs="Times New Roman"/>
          <w:noProof/>
          <w:color w:val="auto"/>
          <w:sz w:val="24"/>
          <w:szCs w:val="24"/>
        </w:rPr>
        <w:t>1</w:t>
      </w:r>
      <w:r w:rsidRPr="0017625B">
        <w:rPr>
          <w:rFonts w:ascii="Times New Roman" w:hAnsi="Times New Roman" w:cs="Times New Roman"/>
          <w:color w:val="auto"/>
          <w:sz w:val="24"/>
          <w:szCs w:val="24"/>
        </w:rPr>
        <w:fldChar w:fldCharType="end"/>
      </w:r>
      <w:r w:rsidRPr="0017625B">
        <w:rPr>
          <w:rFonts w:ascii="Times New Roman" w:hAnsi="Times New Roman" w:cs="Times New Roman"/>
          <w:color w:val="auto"/>
          <w:sz w:val="24"/>
          <w:szCs w:val="24"/>
        </w:rPr>
        <w:t>: CONOPS</w:t>
      </w:r>
      <w:bookmarkEnd w:id="12"/>
    </w:p>
    <w:p w14:paraId="14AE4F91" w14:textId="7B538535" w:rsidR="003607B6" w:rsidRPr="00871A81" w:rsidRDefault="00011DB9" w:rsidP="00D75B64">
      <w:pPr>
        <w:spacing w:line="480" w:lineRule="auto"/>
        <w:ind w:firstLine="360"/>
        <w:rPr>
          <w:rFonts w:ascii="Times New Roman" w:hAnsi="Times New Roman" w:cs="Times New Roman"/>
          <w:sz w:val="24"/>
          <w:szCs w:val="24"/>
        </w:rPr>
      </w:pPr>
      <w:r w:rsidRPr="00C7277A">
        <w:rPr>
          <w:rFonts w:ascii="Times New Roman" w:hAnsi="Times New Roman" w:cs="Times New Roman"/>
          <w:sz w:val="24"/>
          <w:szCs w:val="24"/>
        </w:rPr>
        <w:t xml:space="preserve">The diagram </w:t>
      </w:r>
      <w:r w:rsidR="00777108">
        <w:rPr>
          <w:rFonts w:ascii="Times New Roman" w:hAnsi="Times New Roman" w:cs="Times New Roman"/>
          <w:sz w:val="24"/>
          <w:szCs w:val="24"/>
        </w:rPr>
        <w:t>above</w:t>
      </w:r>
      <w:r w:rsidRPr="00C7277A">
        <w:rPr>
          <w:rFonts w:ascii="Times New Roman" w:hAnsi="Times New Roman" w:cs="Times New Roman"/>
          <w:sz w:val="24"/>
          <w:szCs w:val="24"/>
        </w:rPr>
        <w:t xml:space="preserve"> shows the </w:t>
      </w:r>
      <w:r w:rsidR="00BB099D" w:rsidRPr="00C7277A">
        <w:rPr>
          <w:rFonts w:ascii="Times New Roman" w:hAnsi="Times New Roman" w:cs="Times New Roman"/>
          <w:sz w:val="24"/>
          <w:szCs w:val="24"/>
        </w:rPr>
        <w:t xml:space="preserve">system with the different elements labeled. The airfoils create </w:t>
      </w:r>
      <w:r w:rsidR="212F70B1" w:rsidRPr="19A277BF">
        <w:rPr>
          <w:rFonts w:ascii="Times New Roman" w:hAnsi="Times New Roman" w:cs="Times New Roman"/>
          <w:sz w:val="24"/>
          <w:szCs w:val="24"/>
        </w:rPr>
        <w:t>a</w:t>
      </w:r>
      <w:r w:rsidR="00BB099D" w:rsidRPr="00C7277A">
        <w:rPr>
          <w:rFonts w:ascii="Times New Roman" w:hAnsi="Times New Roman" w:cs="Times New Roman"/>
          <w:sz w:val="24"/>
          <w:szCs w:val="24"/>
        </w:rPr>
        <w:t xml:space="preserve"> </w:t>
      </w:r>
      <w:r w:rsidR="00C7277A" w:rsidRPr="00C7277A">
        <w:rPr>
          <w:rFonts w:ascii="Times New Roman" w:hAnsi="Times New Roman" w:cs="Times New Roman"/>
          <w:sz w:val="24"/>
          <w:szCs w:val="24"/>
        </w:rPr>
        <w:t>low-pressure</w:t>
      </w:r>
      <w:r w:rsidR="00BB099D" w:rsidRPr="00C7277A">
        <w:rPr>
          <w:rFonts w:ascii="Times New Roman" w:hAnsi="Times New Roman" w:cs="Times New Roman"/>
          <w:sz w:val="24"/>
          <w:szCs w:val="24"/>
        </w:rPr>
        <w:t xml:space="preserve"> zone from the incident wind flowing past them, which then causes wind to be pulled through the lower manifolds</w:t>
      </w:r>
      <w:r w:rsidR="00E33759" w:rsidRPr="00C7277A">
        <w:rPr>
          <w:rFonts w:ascii="Times New Roman" w:hAnsi="Times New Roman" w:cs="Times New Roman"/>
          <w:sz w:val="24"/>
          <w:szCs w:val="24"/>
        </w:rPr>
        <w:t xml:space="preserve">. The generator is mounted in this flow path, utilizing the </w:t>
      </w:r>
      <w:r w:rsidR="00C7277A" w:rsidRPr="00C7277A">
        <w:rPr>
          <w:rFonts w:ascii="Times New Roman" w:hAnsi="Times New Roman" w:cs="Times New Roman"/>
          <w:sz w:val="24"/>
          <w:szCs w:val="24"/>
        </w:rPr>
        <w:t>pressurized airflow to turn the turbine blades.</w:t>
      </w:r>
    </w:p>
    <w:p w14:paraId="3246046C" w14:textId="1332867B" w:rsidR="00871A81" w:rsidRPr="00871A81" w:rsidRDefault="00DF0E61" w:rsidP="00871A81">
      <w:pPr>
        <w:pStyle w:val="Heading1"/>
        <w:numPr>
          <w:ilvl w:val="0"/>
          <w:numId w:val="33"/>
        </w:numPr>
        <w:rPr>
          <w:rStyle w:val="normaltextrun"/>
          <w:rFonts w:ascii="Times New Roman" w:hAnsi="Times New Roman" w:cs="Times New Roman"/>
          <w:b/>
          <w:color w:val="000000" w:themeColor="text1"/>
          <w:sz w:val="24"/>
          <w:szCs w:val="24"/>
        </w:rPr>
      </w:pPr>
      <w:bookmarkStart w:id="13" w:name="_Toc70613735"/>
      <w:bookmarkStart w:id="14" w:name="_Toc70678795"/>
      <w:bookmarkStart w:id="15" w:name="_Toc70680394"/>
      <w:r w:rsidRPr="1E675592">
        <w:rPr>
          <w:rStyle w:val="normaltextrun"/>
          <w:rFonts w:ascii="Times New Roman" w:hAnsi="Times New Roman" w:cs="Times New Roman"/>
          <w:b/>
          <w:color w:val="000000" w:themeColor="text1"/>
          <w:sz w:val="24"/>
          <w:szCs w:val="24"/>
        </w:rPr>
        <w:lastRenderedPageBreak/>
        <w:t>System Requirements</w:t>
      </w:r>
      <w:bookmarkEnd w:id="13"/>
      <w:bookmarkEnd w:id="14"/>
      <w:bookmarkEnd w:id="15"/>
    </w:p>
    <w:tbl>
      <w:tblPr>
        <w:tblW w:w="11610" w:type="dxa"/>
        <w:tblInd w:w="-1095"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10"/>
        <w:gridCol w:w="1350"/>
        <w:gridCol w:w="1710"/>
        <w:gridCol w:w="2520"/>
        <w:gridCol w:w="1260"/>
        <w:gridCol w:w="1455"/>
        <w:gridCol w:w="1605"/>
      </w:tblGrid>
      <w:tr w:rsidR="00760D4F" w:rsidRPr="00760D4F" w14:paraId="1ECF728D" w14:textId="77777777" w:rsidTr="60349A34">
        <w:trPr>
          <w:trHeight w:val="1133"/>
        </w:trPr>
        <w:tc>
          <w:tcPr>
            <w:tcW w:w="1710" w:type="dxa"/>
            <w:tcBorders>
              <w:top w:val="single" w:sz="12" w:space="0" w:color="FFFFFF" w:themeColor="background1"/>
              <w:left w:val="single" w:sz="12" w:space="0" w:color="FFFFFF" w:themeColor="background1"/>
              <w:bottom w:val="single" w:sz="36" w:space="0" w:color="FFFFFF" w:themeColor="background1"/>
              <w:right w:val="single" w:sz="12" w:space="0" w:color="FFFFFF" w:themeColor="background1"/>
            </w:tcBorders>
            <w:shd w:val="clear" w:color="auto" w:fill="B01513"/>
            <w:vAlign w:val="center"/>
            <w:hideMark/>
          </w:tcPr>
          <w:p w14:paraId="49AFABB4" w14:textId="77777777" w:rsidR="00760D4F" w:rsidRPr="00760D4F" w:rsidRDefault="00760D4F" w:rsidP="00760D4F">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Requirement</w:t>
            </w:r>
            <w:r w:rsidRPr="30A8E563">
              <w:rPr>
                <w:rFonts w:ascii="Times New Roman" w:eastAsia="Times New Roman" w:hAnsi="Times New Roman" w:cs="Times New Roman"/>
                <w:color w:val="FFFFFF" w:themeColor="background1"/>
                <w:sz w:val="24"/>
                <w:szCs w:val="24"/>
              </w:rPr>
              <w:t>​</w:t>
            </w:r>
          </w:p>
          <w:p w14:paraId="735AEC62" w14:textId="77777777" w:rsidR="00760D4F" w:rsidRPr="00760D4F" w:rsidRDefault="00760D4F" w:rsidP="00760D4F">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Group​</w:t>
            </w:r>
            <w:r w:rsidRPr="30A8E563">
              <w:rPr>
                <w:rFonts w:ascii="Times New Roman" w:eastAsia="Times New Roman" w:hAnsi="Times New Roman" w:cs="Times New Roman"/>
                <w:color w:val="FFFFFF" w:themeColor="background1"/>
                <w:sz w:val="24"/>
                <w:szCs w:val="24"/>
              </w:rPr>
              <w:t>​​</w:t>
            </w:r>
          </w:p>
        </w:tc>
        <w:tc>
          <w:tcPr>
            <w:tcW w:w="1350" w:type="dxa"/>
            <w:tcBorders>
              <w:top w:val="single" w:sz="12" w:space="0" w:color="FFFFFF" w:themeColor="background1"/>
              <w:left w:val="single" w:sz="12" w:space="0" w:color="FFFFFF" w:themeColor="background1"/>
              <w:bottom w:val="single" w:sz="36" w:space="0" w:color="FFFFFF" w:themeColor="background1"/>
              <w:right w:val="single" w:sz="12" w:space="0" w:color="FFFFFF" w:themeColor="background1"/>
            </w:tcBorders>
            <w:shd w:val="clear" w:color="auto" w:fill="B01513"/>
            <w:vAlign w:val="center"/>
            <w:hideMark/>
          </w:tcPr>
          <w:p w14:paraId="022B5D32" w14:textId="77777777" w:rsidR="00760D4F" w:rsidRPr="00760D4F" w:rsidRDefault="00760D4F" w:rsidP="00760D4F">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Item ID​</w:t>
            </w:r>
            <w:r w:rsidRPr="30A8E563">
              <w:rPr>
                <w:rFonts w:ascii="Times New Roman" w:eastAsia="Times New Roman" w:hAnsi="Times New Roman" w:cs="Times New Roman"/>
                <w:color w:val="FFFFFF" w:themeColor="background1"/>
                <w:sz w:val="24"/>
                <w:szCs w:val="24"/>
              </w:rPr>
              <w:t>​​</w:t>
            </w:r>
          </w:p>
        </w:tc>
        <w:tc>
          <w:tcPr>
            <w:tcW w:w="1710" w:type="dxa"/>
            <w:tcBorders>
              <w:top w:val="single" w:sz="12" w:space="0" w:color="FFFFFF" w:themeColor="background1"/>
              <w:left w:val="single" w:sz="12" w:space="0" w:color="FFFFFF" w:themeColor="background1"/>
              <w:bottom w:val="single" w:sz="36" w:space="0" w:color="FFFFFF" w:themeColor="background1"/>
              <w:right w:val="single" w:sz="12" w:space="0" w:color="FFFFFF" w:themeColor="background1"/>
            </w:tcBorders>
            <w:shd w:val="clear" w:color="auto" w:fill="B01513"/>
            <w:vAlign w:val="center"/>
            <w:hideMark/>
          </w:tcPr>
          <w:p w14:paraId="54A308BA" w14:textId="77777777" w:rsidR="00760D4F" w:rsidRPr="00760D4F" w:rsidRDefault="00760D4F" w:rsidP="00760D4F">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Title​</w:t>
            </w:r>
            <w:r w:rsidRPr="30A8E563">
              <w:rPr>
                <w:rFonts w:ascii="Times New Roman" w:eastAsia="Times New Roman" w:hAnsi="Times New Roman" w:cs="Times New Roman"/>
                <w:color w:val="FFFFFF" w:themeColor="background1"/>
                <w:sz w:val="24"/>
                <w:szCs w:val="24"/>
              </w:rPr>
              <w:t>​​</w:t>
            </w:r>
          </w:p>
        </w:tc>
        <w:tc>
          <w:tcPr>
            <w:tcW w:w="2520" w:type="dxa"/>
            <w:tcBorders>
              <w:top w:val="single" w:sz="12" w:space="0" w:color="FFFFFF" w:themeColor="background1"/>
              <w:left w:val="single" w:sz="12" w:space="0" w:color="FFFFFF" w:themeColor="background1"/>
              <w:bottom w:val="single" w:sz="36" w:space="0" w:color="FFFFFF" w:themeColor="background1"/>
              <w:right w:val="single" w:sz="12" w:space="0" w:color="FFFFFF" w:themeColor="background1"/>
            </w:tcBorders>
            <w:shd w:val="clear" w:color="auto" w:fill="B01513"/>
            <w:vAlign w:val="center"/>
            <w:hideMark/>
          </w:tcPr>
          <w:p w14:paraId="0D929EF1" w14:textId="77777777" w:rsidR="00760D4F" w:rsidRPr="00760D4F" w:rsidRDefault="00760D4F" w:rsidP="00760D4F">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Statement​</w:t>
            </w:r>
            <w:r w:rsidRPr="30A8E563">
              <w:rPr>
                <w:rFonts w:ascii="Times New Roman" w:eastAsia="Times New Roman" w:hAnsi="Times New Roman" w:cs="Times New Roman"/>
                <w:color w:val="FFFFFF" w:themeColor="background1"/>
                <w:sz w:val="24"/>
                <w:szCs w:val="24"/>
              </w:rPr>
              <w:t>​​</w:t>
            </w:r>
          </w:p>
        </w:tc>
        <w:tc>
          <w:tcPr>
            <w:tcW w:w="1260" w:type="dxa"/>
            <w:tcBorders>
              <w:top w:val="single" w:sz="12" w:space="0" w:color="FFFFFF" w:themeColor="background1"/>
              <w:left w:val="single" w:sz="12" w:space="0" w:color="FFFFFF" w:themeColor="background1"/>
              <w:bottom w:val="single" w:sz="36" w:space="0" w:color="FFFFFF" w:themeColor="background1"/>
              <w:right w:val="single" w:sz="12" w:space="0" w:color="FFFFFF" w:themeColor="background1"/>
            </w:tcBorders>
            <w:shd w:val="clear" w:color="auto" w:fill="B01513"/>
            <w:vAlign w:val="center"/>
            <w:hideMark/>
          </w:tcPr>
          <w:p w14:paraId="4CE84616" w14:textId="77777777" w:rsidR="00760D4F" w:rsidRPr="00760D4F" w:rsidRDefault="00760D4F" w:rsidP="00760D4F">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Parent </w:t>
            </w:r>
            <w:r w:rsidRPr="30A8E563">
              <w:rPr>
                <w:rFonts w:ascii="Times New Roman" w:eastAsia="Times New Roman" w:hAnsi="Times New Roman" w:cs="Times New Roman"/>
                <w:color w:val="FFFFFF" w:themeColor="background1"/>
                <w:sz w:val="24"/>
                <w:szCs w:val="24"/>
              </w:rPr>
              <w:t>​</w:t>
            </w:r>
          </w:p>
          <w:p w14:paraId="05D59F39" w14:textId="77777777" w:rsidR="00760D4F" w:rsidRPr="00760D4F" w:rsidRDefault="00760D4F" w:rsidP="00760D4F">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Source​</w:t>
            </w:r>
            <w:r w:rsidRPr="30A8E563">
              <w:rPr>
                <w:rFonts w:ascii="Times New Roman" w:eastAsia="Times New Roman" w:hAnsi="Times New Roman" w:cs="Times New Roman"/>
                <w:color w:val="FFFFFF" w:themeColor="background1"/>
                <w:sz w:val="24"/>
                <w:szCs w:val="24"/>
              </w:rPr>
              <w:t>​​</w:t>
            </w:r>
          </w:p>
        </w:tc>
        <w:tc>
          <w:tcPr>
            <w:tcW w:w="1455" w:type="dxa"/>
            <w:tcBorders>
              <w:top w:val="single" w:sz="12" w:space="0" w:color="FFFFFF" w:themeColor="background1"/>
              <w:left w:val="single" w:sz="12" w:space="0" w:color="FFFFFF" w:themeColor="background1"/>
              <w:bottom w:val="single" w:sz="36" w:space="0" w:color="FFFFFF" w:themeColor="background1"/>
              <w:right w:val="single" w:sz="12" w:space="0" w:color="FFFFFF" w:themeColor="background1"/>
            </w:tcBorders>
            <w:shd w:val="clear" w:color="auto" w:fill="B01513"/>
            <w:vAlign w:val="center"/>
            <w:hideMark/>
          </w:tcPr>
          <w:p w14:paraId="6F4A1064" w14:textId="49A6F244" w:rsidR="00760D4F" w:rsidRPr="00760D4F" w:rsidRDefault="00760D4F" w:rsidP="00760D4F">
            <w:pPr>
              <w:spacing w:after="0" w:line="240" w:lineRule="auto"/>
              <w:jc w:val="center"/>
              <w:textAlignment w:val="baseline"/>
              <w:rPr>
                <w:rFonts w:ascii="Times New Roman" w:eastAsia="Times New Roman" w:hAnsi="Times New Roman" w:cs="Times New Roman"/>
                <w:b/>
                <w:color w:val="FFFFFF"/>
                <w:sz w:val="24"/>
                <w:szCs w:val="24"/>
              </w:rPr>
            </w:pPr>
            <w:r w:rsidRPr="30A8E563">
              <w:rPr>
                <w:rFonts w:ascii="Times New Roman" w:eastAsia="Times New Roman" w:hAnsi="Times New Roman" w:cs="Times New Roman"/>
                <w:b/>
                <w:color w:val="FFFFFF" w:themeColor="background1"/>
                <w:sz w:val="24"/>
                <w:szCs w:val="24"/>
              </w:rPr>
              <w:t>Verification</w:t>
            </w:r>
          </w:p>
          <w:p w14:paraId="0763BF7F" w14:textId="77777777" w:rsidR="00760D4F" w:rsidRPr="00760D4F" w:rsidRDefault="00760D4F" w:rsidP="00760D4F">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Method​</w:t>
            </w:r>
            <w:r w:rsidRPr="30A8E563">
              <w:rPr>
                <w:rFonts w:ascii="Times New Roman" w:eastAsia="Times New Roman" w:hAnsi="Times New Roman" w:cs="Times New Roman"/>
                <w:color w:val="FFFFFF" w:themeColor="background1"/>
                <w:sz w:val="24"/>
                <w:szCs w:val="24"/>
              </w:rPr>
              <w:t>​​</w:t>
            </w:r>
          </w:p>
        </w:tc>
        <w:tc>
          <w:tcPr>
            <w:tcW w:w="1605" w:type="dxa"/>
            <w:tcBorders>
              <w:top w:val="single" w:sz="12" w:space="0" w:color="FFFFFF" w:themeColor="background1"/>
              <w:left w:val="single" w:sz="12" w:space="0" w:color="FFFFFF" w:themeColor="background1"/>
              <w:bottom w:val="single" w:sz="36" w:space="0" w:color="FFFFFF" w:themeColor="background1"/>
              <w:right w:val="single" w:sz="12" w:space="0" w:color="FFFFFF" w:themeColor="background1"/>
            </w:tcBorders>
            <w:shd w:val="clear" w:color="auto" w:fill="B01513"/>
            <w:vAlign w:val="center"/>
            <w:hideMark/>
          </w:tcPr>
          <w:p w14:paraId="18B625A9" w14:textId="77777777" w:rsidR="00760D4F" w:rsidRPr="00760D4F" w:rsidRDefault="00760D4F" w:rsidP="00760D4F">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Status</w:t>
            </w:r>
            <w:r w:rsidRPr="30A8E563">
              <w:rPr>
                <w:rFonts w:ascii="Times New Roman" w:eastAsia="Times New Roman" w:hAnsi="Times New Roman" w:cs="Times New Roman"/>
                <w:color w:val="FFFFFF" w:themeColor="background1"/>
                <w:sz w:val="24"/>
                <w:szCs w:val="24"/>
              </w:rPr>
              <w:t>​</w:t>
            </w:r>
          </w:p>
        </w:tc>
      </w:tr>
      <w:tr w:rsidR="00760D4F" w:rsidRPr="00760D4F" w14:paraId="24AE72DE" w14:textId="77777777" w:rsidTr="60349A34">
        <w:trPr>
          <w:trHeight w:val="1107"/>
        </w:trPr>
        <w:tc>
          <w:tcPr>
            <w:tcW w:w="1710"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B01513"/>
            <w:vAlign w:val="center"/>
            <w:hideMark/>
          </w:tcPr>
          <w:p w14:paraId="176A60DE" w14:textId="77777777" w:rsidR="00760D4F" w:rsidRPr="00760D4F" w:rsidRDefault="00760D4F" w:rsidP="00760D4F">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BWES</w:t>
            </w:r>
            <w:r w:rsidRPr="30A8E563">
              <w:rPr>
                <w:rFonts w:ascii="Times New Roman" w:eastAsia="Times New Roman" w:hAnsi="Times New Roman" w:cs="Times New Roman"/>
                <w:color w:val="FFFFFF" w:themeColor="background1"/>
                <w:sz w:val="24"/>
                <w:szCs w:val="24"/>
              </w:rPr>
              <w:t>​</w:t>
            </w:r>
          </w:p>
          <w:p w14:paraId="6712EFB9" w14:textId="77777777" w:rsidR="00760D4F" w:rsidRPr="00760D4F" w:rsidRDefault="00760D4F" w:rsidP="00760D4F">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Performance​</w:t>
            </w:r>
            <w:r w:rsidRPr="30A8E563">
              <w:rPr>
                <w:rFonts w:ascii="Times New Roman" w:eastAsia="Times New Roman" w:hAnsi="Times New Roman" w:cs="Times New Roman"/>
                <w:color w:val="FFFFFF" w:themeColor="background1"/>
                <w:sz w:val="24"/>
                <w:szCs w:val="24"/>
              </w:rPr>
              <w:t>​​</w:t>
            </w:r>
          </w:p>
          <w:p w14:paraId="5C838C8F" w14:textId="77777777" w:rsidR="00760D4F" w:rsidRPr="00760D4F" w:rsidRDefault="00760D4F" w:rsidP="00760D4F">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Requirements​</w:t>
            </w:r>
            <w:r w:rsidRPr="30A8E563">
              <w:rPr>
                <w:rFonts w:ascii="Times New Roman" w:eastAsia="Times New Roman" w:hAnsi="Times New Roman" w:cs="Times New Roman"/>
                <w:color w:val="FFFFFF" w:themeColor="background1"/>
                <w:sz w:val="24"/>
                <w:szCs w:val="24"/>
              </w:rPr>
              <w:t>​​</w:t>
            </w:r>
          </w:p>
        </w:tc>
        <w:tc>
          <w:tcPr>
            <w:tcW w:w="1350"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3DB4298F" w14:textId="77777777" w:rsidR="00760D4F" w:rsidRPr="00760D4F" w:rsidRDefault="00760D4F" w:rsidP="00760D4F">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w:t>
            </w:r>
            <w:r w:rsidRPr="30A8E563">
              <w:rPr>
                <w:rFonts w:ascii="Times New Roman" w:eastAsia="Times New Roman" w:hAnsi="Times New Roman" w:cs="Times New Roman"/>
                <w:color w:val="FFFFFF" w:themeColor="background1"/>
                <w:sz w:val="24"/>
                <w:szCs w:val="24"/>
              </w:rPr>
              <w:t>​​</w:t>
            </w:r>
          </w:p>
        </w:tc>
        <w:tc>
          <w:tcPr>
            <w:tcW w:w="1710"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43AB2419" w14:textId="77777777" w:rsidR="00760D4F" w:rsidRPr="00760D4F" w:rsidRDefault="00760D4F" w:rsidP="00760D4F">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w:t>
            </w:r>
            <w:r w:rsidRPr="30A8E563">
              <w:rPr>
                <w:rFonts w:ascii="Times New Roman" w:eastAsia="Times New Roman" w:hAnsi="Times New Roman" w:cs="Times New Roman"/>
                <w:color w:val="FFFFFF" w:themeColor="background1"/>
                <w:sz w:val="24"/>
                <w:szCs w:val="24"/>
              </w:rPr>
              <w:t>​​</w:t>
            </w:r>
          </w:p>
        </w:tc>
        <w:tc>
          <w:tcPr>
            <w:tcW w:w="2520"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1794A20F" w14:textId="77777777" w:rsidR="00760D4F" w:rsidRPr="00760D4F" w:rsidRDefault="00760D4F" w:rsidP="00760D4F">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w:t>
            </w:r>
            <w:r w:rsidRPr="30A8E563">
              <w:rPr>
                <w:rFonts w:ascii="Times New Roman" w:eastAsia="Times New Roman" w:hAnsi="Times New Roman" w:cs="Times New Roman"/>
                <w:color w:val="FFFFFF" w:themeColor="background1"/>
                <w:sz w:val="24"/>
                <w:szCs w:val="24"/>
              </w:rPr>
              <w:t>​​</w:t>
            </w:r>
          </w:p>
        </w:tc>
        <w:tc>
          <w:tcPr>
            <w:tcW w:w="1260"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3C19DE29" w14:textId="77777777" w:rsidR="00760D4F" w:rsidRPr="00760D4F" w:rsidRDefault="00760D4F" w:rsidP="00760D4F">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w:t>
            </w:r>
            <w:r w:rsidRPr="30A8E563">
              <w:rPr>
                <w:rFonts w:ascii="Times New Roman" w:eastAsia="Times New Roman" w:hAnsi="Times New Roman" w:cs="Times New Roman"/>
                <w:color w:val="FFFFFF" w:themeColor="background1"/>
                <w:sz w:val="24"/>
                <w:szCs w:val="24"/>
              </w:rPr>
              <w:t>​​</w:t>
            </w:r>
          </w:p>
        </w:tc>
        <w:tc>
          <w:tcPr>
            <w:tcW w:w="1455"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476C9406" w14:textId="77777777" w:rsidR="00760D4F" w:rsidRPr="00760D4F" w:rsidRDefault="00760D4F" w:rsidP="00760D4F">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w:t>
            </w:r>
            <w:r w:rsidRPr="30A8E563">
              <w:rPr>
                <w:rFonts w:ascii="Times New Roman" w:eastAsia="Times New Roman" w:hAnsi="Times New Roman" w:cs="Times New Roman"/>
                <w:color w:val="FFFFFF" w:themeColor="background1"/>
                <w:sz w:val="24"/>
                <w:szCs w:val="24"/>
              </w:rPr>
              <w:t>​​</w:t>
            </w:r>
          </w:p>
        </w:tc>
        <w:tc>
          <w:tcPr>
            <w:tcW w:w="1605"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2B778ECF" w14:textId="77777777" w:rsidR="00760D4F" w:rsidRPr="00760D4F" w:rsidRDefault="00760D4F" w:rsidP="00760D4F">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w:t>
            </w:r>
            <w:r w:rsidRPr="30A8E563">
              <w:rPr>
                <w:rFonts w:ascii="Times New Roman" w:eastAsia="Times New Roman" w:hAnsi="Times New Roman" w:cs="Times New Roman"/>
                <w:color w:val="FFFFFF" w:themeColor="background1"/>
                <w:sz w:val="24"/>
                <w:szCs w:val="24"/>
              </w:rPr>
              <w:t>​​</w:t>
            </w:r>
          </w:p>
        </w:tc>
      </w:tr>
      <w:tr w:rsidR="00760D4F" w:rsidRPr="00760D4F" w14:paraId="7AFB1297" w14:textId="77777777" w:rsidTr="60349A34">
        <w:trPr>
          <w:trHeight w:val="1941"/>
        </w:trPr>
        <w:tc>
          <w:tcPr>
            <w:tcW w:w="17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B01513"/>
            <w:vAlign w:val="center"/>
            <w:hideMark/>
          </w:tcPr>
          <w:p w14:paraId="5379760E" w14:textId="77777777" w:rsidR="00760D4F" w:rsidRPr="00760D4F" w:rsidRDefault="00760D4F" w:rsidP="00760D4F">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Performance​</w:t>
            </w:r>
            <w:r w:rsidRPr="30A8E563">
              <w:rPr>
                <w:rFonts w:ascii="Times New Roman" w:eastAsia="Times New Roman" w:hAnsi="Times New Roman" w:cs="Times New Roman"/>
                <w:color w:val="FFFFFF" w:themeColor="background1"/>
                <w:sz w:val="24"/>
                <w:szCs w:val="24"/>
              </w:rPr>
              <w:t>​​</w:t>
            </w:r>
          </w:p>
        </w:tc>
        <w:tc>
          <w:tcPr>
            <w:tcW w:w="135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E7E7"/>
            <w:vAlign w:val="center"/>
            <w:hideMark/>
          </w:tcPr>
          <w:p w14:paraId="75B2D4E5" w14:textId="77777777" w:rsidR="00760D4F" w:rsidRPr="00760D4F" w:rsidRDefault="00760D4F" w:rsidP="00760D4F">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BWES-01​</w:t>
            </w:r>
            <w:r w:rsidRPr="30A8E563">
              <w:rPr>
                <w:rFonts w:ascii="Times New Roman" w:eastAsia="Times New Roman" w:hAnsi="Times New Roman" w:cs="Times New Roman"/>
                <w:color w:val="FFFFFF" w:themeColor="background1"/>
                <w:sz w:val="24"/>
                <w:szCs w:val="24"/>
              </w:rPr>
              <w:t>​​</w:t>
            </w:r>
          </w:p>
        </w:tc>
        <w:tc>
          <w:tcPr>
            <w:tcW w:w="17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E7E7"/>
            <w:vAlign w:val="center"/>
            <w:hideMark/>
          </w:tcPr>
          <w:p w14:paraId="689E3EEA" w14:textId="77777777" w:rsidR="00760D4F" w:rsidRPr="00760D4F" w:rsidRDefault="00760D4F" w:rsidP="00760D4F">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BWES Wind Intake​</w:t>
            </w:r>
            <w:r w:rsidRPr="30A8E563">
              <w:rPr>
                <w:rFonts w:ascii="Times New Roman" w:eastAsia="Times New Roman" w:hAnsi="Times New Roman" w:cs="Times New Roman"/>
                <w:color w:val="FFFFFF" w:themeColor="background1"/>
                <w:sz w:val="24"/>
                <w:szCs w:val="24"/>
              </w:rPr>
              <w:t>​​</w:t>
            </w:r>
          </w:p>
        </w:tc>
        <w:tc>
          <w:tcPr>
            <w:tcW w:w="252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E7E7"/>
            <w:vAlign w:val="center"/>
            <w:hideMark/>
          </w:tcPr>
          <w:p w14:paraId="63BD1D06" w14:textId="287135CA" w:rsidR="00760D4F" w:rsidRPr="00760D4F" w:rsidRDefault="00760D4F" w:rsidP="06992E7D">
            <w:pPr>
              <w:spacing w:after="0" w:line="240" w:lineRule="auto"/>
              <w:textAlignment w:val="baseline"/>
              <w:rPr>
                <w:rFonts w:ascii="Times New Roman" w:eastAsia="Times New Roman" w:hAnsi="Times New Roman" w:cs="Times New Roman"/>
                <w:color w:val="FFFFFF" w:themeColor="background1"/>
                <w:sz w:val="24"/>
                <w:szCs w:val="24"/>
              </w:rPr>
            </w:pPr>
            <w:r w:rsidRPr="30A8E563">
              <w:rPr>
                <w:rFonts w:ascii="Times New Roman" w:eastAsia="Times New Roman" w:hAnsi="Times New Roman" w:cs="Times New Roman"/>
                <w:color w:val="000000" w:themeColor="text1"/>
                <w:sz w:val="24"/>
                <w:szCs w:val="24"/>
              </w:rPr>
              <w:t>The BWES shall be capable of</w:t>
            </w:r>
          </w:p>
          <w:p w14:paraId="19E07C3D" w14:textId="1668820F" w:rsidR="00760D4F" w:rsidRPr="00760D4F" w:rsidRDefault="7F5E6925" w:rsidP="00760D4F">
            <w:pPr>
              <w:spacing w:after="0" w:line="240" w:lineRule="auto"/>
              <w:textAlignment w:val="baseline"/>
              <w:rPr>
                <w:rFonts w:ascii="Times New Roman" w:eastAsia="Times New Roman" w:hAnsi="Times New Roman" w:cs="Times New Roman"/>
                <w:color w:val="FFFFFF"/>
                <w:sz w:val="24"/>
                <w:szCs w:val="24"/>
              </w:rPr>
            </w:pPr>
            <w:r w:rsidRPr="60349A34">
              <w:rPr>
                <w:rFonts w:ascii="Times New Roman" w:eastAsia="Times New Roman" w:hAnsi="Times New Roman" w:cs="Times New Roman"/>
                <w:color w:val="000000" w:themeColor="text1"/>
                <w:sz w:val="24"/>
                <w:szCs w:val="24"/>
              </w:rPr>
              <w:t>generating electrical </w:t>
            </w:r>
            <w:r w:rsidRPr="60349A34">
              <w:rPr>
                <w:rFonts w:ascii="Times New Roman" w:eastAsia="Times New Roman" w:hAnsi="Times New Roman" w:cs="Times New Roman"/>
                <w:color w:val="FFFFFF" w:themeColor="background1"/>
                <w:sz w:val="24"/>
                <w:szCs w:val="24"/>
              </w:rPr>
              <w:t>​</w:t>
            </w:r>
          </w:p>
          <w:p w14:paraId="540AF2D8" w14:textId="77777777" w:rsidR="00760D4F" w:rsidRPr="00760D4F" w:rsidRDefault="00760D4F" w:rsidP="00760D4F">
            <w:pPr>
              <w:spacing w:after="0" w:line="240" w:lineRule="auto"/>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energy with a </w:t>
            </w:r>
            <w:r w:rsidRPr="30A8E563">
              <w:rPr>
                <w:rFonts w:ascii="Times New Roman" w:eastAsia="Times New Roman" w:hAnsi="Times New Roman" w:cs="Times New Roman"/>
                <w:color w:val="FFFFFF" w:themeColor="background1"/>
                <w:sz w:val="24"/>
                <w:szCs w:val="24"/>
              </w:rPr>
              <w:t>​</w:t>
            </w:r>
          </w:p>
          <w:p w14:paraId="43133BA2" w14:textId="77777777" w:rsidR="00760D4F" w:rsidRPr="00760D4F" w:rsidRDefault="00760D4F" w:rsidP="00760D4F">
            <w:pPr>
              <w:spacing w:after="0" w:line="240" w:lineRule="auto"/>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minimum atmospheric </w:t>
            </w:r>
            <w:r w:rsidRPr="30A8E563">
              <w:rPr>
                <w:rFonts w:ascii="Times New Roman" w:eastAsia="Times New Roman" w:hAnsi="Times New Roman" w:cs="Times New Roman"/>
                <w:color w:val="FFFFFF" w:themeColor="background1"/>
                <w:sz w:val="24"/>
                <w:szCs w:val="24"/>
              </w:rPr>
              <w:t>​</w:t>
            </w:r>
          </w:p>
          <w:p w14:paraId="53E396A8" w14:textId="77777777" w:rsidR="00760D4F" w:rsidRPr="00760D4F" w:rsidRDefault="00760D4F" w:rsidP="00760D4F">
            <w:pPr>
              <w:spacing w:after="0" w:line="240" w:lineRule="auto"/>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wind strength of 2.5 m/s.​</w:t>
            </w:r>
            <w:r w:rsidRPr="30A8E563">
              <w:rPr>
                <w:rFonts w:ascii="Times New Roman" w:eastAsia="Times New Roman" w:hAnsi="Times New Roman" w:cs="Times New Roman"/>
                <w:color w:val="FFFFFF" w:themeColor="background1"/>
                <w:sz w:val="24"/>
                <w:szCs w:val="24"/>
              </w:rPr>
              <w:t>​​</w:t>
            </w:r>
          </w:p>
        </w:tc>
        <w:tc>
          <w:tcPr>
            <w:tcW w:w="12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E7E7"/>
            <w:vAlign w:val="center"/>
            <w:hideMark/>
          </w:tcPr>
          <w:p w14:paraId="5D179EF2" w14:textId="77777777" w:rsidR="00760D4F" w:rsidRPr="00760D4F" w:rsidRDefault="00760D4F" w:rsidP="00760D4F">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Research​</w:t>
            </w:r>
            <w:r w:rsidRPr="30A8E563">
              <w:rPr>
                <w:rFonts w:ascii="Times New Roman" w:eastAsia="Times New Roman" w:hAnsi="Times New Roman" w:cs="Times New Roman"/>
                <w:color w:val="FFFFFF" w:themeColor="background1"/>
                <w:sz w:val="24"/>
                <w:szCs w:val="24"/>
              </w:rPr>
              <w:t>​​</w:t>
            </w:r>
          </w:p>
        </w:tc>
        <w:tc>
          <w:tcPr>
            <w:tcW w:w="145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E7E7"/>
            <w:vAlign w:val="center"/>
            <w:hideMark/>
          </w:tcPr>
          <w:p w14:paraId="6E3983AD" w14:textId="77777777" w:rsidR="00760D4F" w:rsidRPr="00760D4F" w:rsidRDefault="00760D4F" w:rsidP="00760D4F">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Test​</w:t>
            </w:r>
            <w:r w:rsidRPr="30A8E563">
              <w:rPr>
                <w:rFonts w:ascii="Times New Roman" w:eastAsia="Times New Roman" w:hAnsi="Times New Roman" w:cs="Times New Roman"/>
                <w:color w:val="FFFFFF" w:themeColor="background1"/>
                <w:sz w:val="24"/>
                <w:szCs w:val="24"/>
              </w:rPr>
              <w:t>​​</w:t>
            </w:r>
          </w:p>
        </w:tc>
        <w:tc>
          <w:tcPr>
            <w:tcW w:w="160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E7E7"/>
            <w:vAlign w:val="center"/>
            <w:hideMark/>
          </w:tcPr>
          <w:p w14:paraId="2F7D74EA" w14:textId="77777777" w:rsidR="00760D4F" w:rsidRPr="00760D4F" w:rsidRDefault="00760D4F" w:rsidP="00760D4F">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Met</w:t>
            </w:r>
            <w:r w:rsidRPr="30A8E563">
              <w:rPr>
                <w:rFonts w:ascii="Times New Roman" w:eastAsia="Times New Roman" w:hAnsi="Times New Roman" w:cs="Times New Roman"/>
                <w:color w:val="FFFFFF" w:themeColor="background1"/>
                <w:sz w:val="24"/>
                <w:szCs w:val="24"/>
              </w:rPr>
              <w:t>​</w:t>
            </w:r>
          </w:p>
        </w:tc>
      </w:tr>
      <w:tr w:rsidR="00760D4F" w:rsidRPr="00760D4F" w14:paraId="5BB9EDDD" w14:textId="77777777" w:rsidTr="60349A34">
        <w:trPr>
          <w:trHeight w:val="1527"/>
        </w:trPr>
        <w:tc>
          <w:tcPr>
            <w:tcW w:w="17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B01513"/>
            <w:vAlign w:val="center"/>
            <w:hideMark/>
          </w:tcPr>
          <w:p w14:paraId="0D05260A" w14:textId="77777777" w:rsidR="00760D4F" w:rsidRPr="00760D4F" w:rsidRDefault="00760D4F" w:rsidP="00760D4F">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Performance​</w:t>
            </w:r>
            <w:r w:rsidRPr="30A8E563">
              <w:rPr>
                <w:rFonts w:ascii="Times New Roman" w:eastAsia="Times New Roman" w:hAnsi="Times New Roman" w:cs="Times New Roman"/>
                <w:color w:val="FFFFFF" w:themeColor="background1"/>
                <w:sz w:val="24"/>
                <w:szCs w:val="24"/>
              </w:rPr>
              <w:t>​​</w:t>
            </w:r>
          </w:p>
        </w:tc>
        <w:tc>
          <w:tcPr>
            <w:tcW w:w="135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199118CA" w14:textId="77777777" w:rsidR="00760D4F" w:rsidRPr="00760D4F" w:rsidRDefault="00760D4F" w:rsidP="00760D4F">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BWES-02​</w:t>
            </w:r>
            <w:r w:rsidRPr="30A8E563">
              <w:rPr>
                <w:rFonts w:ascii="Times New Roman" w:eastAsia="Times New Roman" w:hAnsi="Times New Roman" w:cs="Times New Roman"/>
                <w:color w:val="FFFFFF" w:themeColor="background1"/>
                <w:sz w:val="24"/>
                <w:szCs w:val="24"/>
              </w:rPr>
              <w:t>​​</w:t>
            </w:r>
          </w:p>
        </w:tc>
        <w:tc>
          <w:tcPr>
            <w:tcW w:w="17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6E70B7F9" w14:textId="3C27605B" w:rsidR="00760D4F" w:rsidRPr="00760D4F" w:rsidRDefault="00760D4F" w:rsidP="00760D4F">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BWES Electrical </w:t>
            </w:r>
          </w:p>
          <w:p w14:paraId="754ECD4E" w14:textId="77777777" w:rsidR="00760D4F" w:rsidRPr="00760D4F" w:rsidRDefault="00760D4F" w:rsidP="00760D4F">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Output​</w:t>
            </w:r>
            <w:r w:rsidRPr="30A8E563">
              <w:rPr>
                <w:rFonts w:ascii="Times New Roman" w:eastAsia="Times New Roman" w:hAnsi="Times New Roman" w:cs="Times New Roman"/>
                <w:color w:val="FFFFFF" w:themeColor="background1"/>
                <w:sz w:val="24"/>
                <w:szCs w:val="24"/>
              </w:rPr>
              <w:t>​​</w:t>
            </w:r>
          </w:p>
        </w:tc>
        <w:tc>
          <w:tcPr>
            <w:tcW w:w="252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2108E793" w14:textId="1A295343" w:rsidR="00932F0A" w:rsidRDefault="00760D4F" w:rsidP="00760D4F">
            <w:pPr>
              <w:spacing w:after="0" w:line="240" w:lineRule="auto"/>
              <w:textAlignment w:val="baseline"/>
              <w:rPr>
                <w:rFonts w:ascii="Times New Roman" w:eastAsia="Times New Roman" w:hAnsi="Times New Roman" w:cs="Times New Roman"/>
                <w:color w:val="000000" w:themeColor="text1"/>
                <w:sz w:val="24"/>
                <w:szCs w:val="24"/>
              </w:rPr>
            </w:pPr>
            <w:r w:rsidRPr="30A8E563">
              <w:rPr>
                <w:rFonts w:ascii="Times New Roman" w:eastAsia="Times New Roman" w:hAnsi="Times New Roman" w:cs="Times New Roman"/>
                <w:color w:val="000000" w:themeColor="text1"/>
                <w:sz w:val="24"/>
                <w:szCs w:val="24"/>
              </w:rPr>
              <w:t>The BWES shall be capable of</w:t>
            </w:r>
          </w:p>
          <w:p w14:paraId="6B27214B" w14:textId="3AD21F08" w:rsidR="00760D4F" w:rsidRPr="00760D4F" w:rsidRDefault="00760D4F" w:rsidP="00760D4F">
            <w:pPr>
              <w:spacing w:after="0" w:line="240" w:lineRule="auto"/>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 xml:space="preserve">generating 50W-400W of </w:t>
            </w:r>
            <w:r w:rsidR="00670668" w:rsidRPr="30A8E563">
              <w:rPr>
                <w:rFonts w:ascii="Times New Roman" w:eastAsia="Times New Roman" w:hAnsi="Times New Roman" w:cs="Times New Roman"/>
                <w:color w:val="000000" w:themeColor="text1"/>
                <w:sz w:val="24"/>
                <w:szCs w:val="24"/>
              </w:rPr>
              <w:t>power. ​</w:t>
            </w:r>
            <w:r w:rsidRPr="30A8E563">
              <w:rPr>
                <w:rFonts w:ascii="Times New Roman" w:eastAsia="Times New Roman" w:hAnsi="Times New Roman" w:cs="Times New Roman"/>
                <w:color w:val="FFFFFF" w:themeColor="background1"/>
                <w:sz w:val="24"/>
                <w:szCs w:val="24"/>
              </w:rPr>
              <w:t>​​</w:t>
            </w:r>
          </w:p>
        </w:tc>
        <w:tc>
          <w:tcPr>
            <w:tcW w:w="126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5735331B" w14:textId="77777777" w:rsidR="00760D4F" w:rsidRPr="00760D4F" w:rsidRDefault="00760D4F" w:rsidP="00760D4F">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Research​</w:t>
            </w:r>
            <w:r w:rsidRPr="30A8E563">
              <w:rPr>
                <w:rFonts w:ascii="Times New Roman" w:eastAsia="Times New Roman" w:hAnsi="Times New Roman" w:cs="Times New Roman"/>
                <w:color w:val="FFFFFF" w:themeColor="background1"/>
                <w:sz w:val="24"/>
                <w:szCs w:val="24"/>
              </w:rPr>
              <w:t>​​</w:t>
            </w:r>
          </w:p>
        </w:tc>
        <w:tc>
          <w:tcPr>
            <w:tcW w:w="145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2EF66C33" w14:textId="77777777" w:rsidR="00760D4F" w:rsidRPr="00760D4F" w:rsidRDefault="00760D4F" w:rsidP="00760D4F">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Test​</w:t>
            </w:r>
            <w:r w:rsidRPr="30A8E563">
              <w:rPr>
                <w:rFonts w:ascii="Times New Roman" w:eastAsia="Times New Roman" w:hAnsi="Times New Roman" w:cs="Times New Roman"/>
                <w:color w:val="FFFFFF" w:themeColor="background1"/>
                <w:sz w:val="24"/>
                <w:szCs w:val="24"/>
              </w:rPr>
              <w:t>​​</w:t>
            </w:r>
          </w:p>
        </w:tc>
        <w:tc>
          <w:tcPr>
            <w:tcW w:w="160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3EA1AEC1" w14:textId="1231AFD8" w:rsidR="00760D4F" w:rsidRPr="00670668" w:rsidRDefault="00670668" w:rsidP="00670668">
            <w:pPr>
              <w:spacing w:after="0" w:line="240" w:lineRule="auto"/>
              <w:jc w:val="center"/>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Not m</w:t>
            </w:r>
            <w:r w:rsidR="00760D4F" w:rsidRPr="30A8E563">
              <w:rPr>
                <w:rFonts w:ascii="Times New Roman" w:eastAsia="Times New Roman" w:hAnsi="Times New Roman" w:cs="Times New Roman"/>
                <w:color w:val="000000" w:themeColor="text1"/>
                <w:sz w:val="24"/>
                <w:szCs w:val="24"/>
              </w:rPr>
              <w:t>et </w:t>
            </w:r>
            <w:r>
              <w:rPr>
                <w:rFonts w:ascii="Times New Roman" w:eastAsia="Times New Roman" w:hAnsi="Times New Roman" w:cs="Times New Roman"/>
                <w:color w:val="000000" w:themeColor="text1"/>
                <w:sz w:val="24"/>
                <w:szCs w:val="24"/>
              </w:rPr>
              <w:t>(modified system)</w:t>
            </w:r>
          </w:p>
        </w:tc>
      </w:tr>
    </w:tbl>
    <w:p w14:paraId="0F736B8A" w14:textId="5496A545" w:rsidR="002465AF" w:rsidRPr="00707A74" w:rsidRDefault="00707A74" w:rsidP="00707A74">
      <w:pPr>
        <w:pStyle w:val="Caption"/>
        <w:jc w:val="center"/>
        <w:rPr>
          <w:rStyle w:val="eop"/>
          <w:rFonts w:ascii="Times New Roman" w:hAnsi="Times New Roman" w:cs="Times New Roman"/>
          <w:color w:val="auto"/>
          <w:sz w:val="24"/>
          <w:szCs w:val="24"/>
        </w:rPr>
      </w:pPr>
      <w:bookmarkStart w:id="16" w:name="_Toc70680344"/>
      <w:r w:rsidRPr="00707A74">
        <w:rPr>
          <w:rFonts w:ascii="Times New Roman" w:hAnsi="Times New Roman" w:cs="Times New Roman"/>
          <w:color w:val="auto"/>
          <w:sz w:val="24"/>
          <w:szCs w:val="24"/>
        </w:rPr>
        <w:t xml:space="preserve">Table </w:t>
      </w:r>
      <w:r w:rsidR="00947781">
        <w:rPr>
          <w:rFonts w:ascii="Times New Roman" w:hAnsi="Times New Roman" w:cs="Times New Roman"/>
          <w:color w:val="auto"/>
          <w:sz w:val="24"/>
          <w:szCs w:val="24"/>
        </w:rPr>
        <w:fldChar w:fldCharType="begin"/>
      </w:r>
      <w:r w:rsidR="00947781">
        <w:rPr>
          <w:rFonts w:ascii="Times New Roman" w:hAnsi="Times New Roman" w:cs="Times New Roman"/>
          <w:color w:val="auto"/>
          <w:sz w:val="24"/>
          <w:szCs w:val="24"/>
        </w:rPr>
        <w:instrText xml:space="preserve"> SEQ Table \* ARABIC </w:instrText>
      </w:r>
      <w:r w:rsidR="00947781">
        <w:rPr>
          <w:rFonts w:ascii="Times New Roman" w:hAnsi="Times New Roman" w:cs="Times New Roman"/>
          <w:color w:val="auto"/>
          <w:sz w:val="24"/>
          <w:szCs w:val="24"/>
        </w:rPr>
        <w:fldChar w:fldCharType="separate"/>
      </w:r>
      <w:r w:rsidR="00947781">
        <w:rPr>
          <w:rFonts w:ascii="Times New Roman" w:hAnsi="Times New Roman" w:cs="Times New Roman"/>
          <w:noProof/>
          <w:color w:val="auto"/>
          <w:sz w:val="24"/>
          <w:szCs w:val="24"/>
        </w:rPr>
        <w:t>1</w:t>
      </w:r>
      <w:r w:rsidR="00947781">
        <w:rPr>
          <w:rFonts w:ascii="Times New Roman" w:hAnsi="Times New Roman" w:cs="Times New Roman"/>
          <w:color w:val="auto"/>
          <w:sz w:val="24"/>
          <w:szCs w:val="24"/>
        </w:rPr>
        <w:fldChar w:fldCharType="end"/>
      </w:r>
      <w:r w:rsidRPr="00707A74">
        <w:rPr>
          <w:rFonts w:ascii="Times New Roman" w:hAnsi="Times New Roman" w:cs="Times New Roman"/>
          <w:color w:val="auto"/>
          <w:sz w:val="24"/>
          <w:szCs w:val="24"/>
        </w:rPr>
        <w:t>: Performance Requirements</w:t>
      </w:r>
      <w:bookmarkEnd w:id="16"/>
    </w:p>
    <w:tbl>
      <w:tblPr>
        <w:tblW w:w="11535" w:type="dxa"/>
        <w:tblInd w:w="-1005"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483"/>
        <w:gridCol w:w="1127"/>
        <w:gridCol w:w="1890"/>
        <w:gridCol w:w="2880"/>
        <w:gridCol w:w="1620"/>
        <w:gridCol w:w="1530"/>
        <w:gridCol w:w="1005"/>
      </w:tblGrid>
      <w:tr w:rsidR="002465AF" w:rsidRPr="002465AF" w14:paraId="6FE594C3" w14:textId="77777777" w:rsidTr="00A776EE">
        <w:trPr>
          <w:trHeight w:val="1170"/>
        </w:trPr>
        <w:tc>
          <w:tcPr>
            <w:tcW w:w="1483" w:type="dxa"/>
            <w:tcBorders>
              <w:top w:val="single" w:sz="12" w:space="0" w:color="FFFFFF" w:themeColor="background1"/>
              <w:left w:val="single" w:sz="12" w:space="0" w:color="FFFFFF" w:themeColor="background1"/>
              <w:bottom w:val="single" w:sz="36" w:space="0" w:color="FFFFFF" w:themeColor="background1"/>
              <w:right w:val="single" w:sz="12" w:space="0" w:color="FFFFFF" w:themeColor="background1"/>
            </w:tcBorders>
            <w:shd w:val="clear" w:color="auto" w:fill="B01513"/>
            <w:vAlign w:val="center"/>
            <w:hideMark/>
          </w:tcPr>
          <w:p w14:paraId="6B7BAE08" w14:textId="77777777" w:rsidR="002465AF" w:rsidRPr="002465AF" w:rsidRDefault="002465AF" w:rsidP="002465AF">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Requirement Group​</w:t>
            </w:r>
            <w:r w:rsidRPr="30A8E563">
              <w:rPr>
                <w:rFonts w:ascii="Times New Roman" w:eastAsia="Times New Roman" w:hAnsi="Times New Roman" w:cs="Times New Roman"/>
                <w:color w:val="FFFFFF" w:themeColor="background1"/>
                <w:sz w:val="24"/>
                <w:szCs w:val="24"/>
              </w:rPr>
              <w:t>​​</w:t>
            </w:r>
          </w:p>
        </w:tc>
        <w:tc>
          <w:tcPr>
            <w:tcW w:w="1127" w:type="dxa"/>
            <w:tcBorders>
              <w:top w:val="single" w:sz="12" w:space="0" w:color="FFFFFF" w:themeColor="background1"/>
              <w:left w:val="single" w:sz="12" w:space="0" w:color="FFFFFF" w:themeColor="background1"/>
              <w:bottom w:val="single" w:sz="36" w:space="0" w:color="FFFFFF" w:themeColor="background1"/>
              <w:right w:val="single" w:sz="12" w:space="0" w:color="FFFFFF" w:themeColor="background1"/>
            </w:tcBorders>
            <w:shd w:val="clear" w:color="auto" w:fill="B01513"/>
            <w:vAlign w:val="center"/>
            <w:hideMark/>
          </w:tcPr>
          <w:p w14:paraId="02D0466C" w14:textId="77777777" w:rsidR="002465AF" w:rsidRPr="002465AF" w:rsidRDefault="002465AF" w:rsidP="002465AF">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 Item ID​</w:t>
            </w:r>
            <w:r w:rsidRPr="30A8E563">
              <w:rPr>
                <w:rFonts w:ascii="Times New Roman" w:eastAsia="Times New Roman" w:hAnsi="Times New Roman" w:cs="Times New Roman"/>
                <w:color w:val="FFFFFF" w:themeColor="background1"/>
                <w:sz w:val="24"/>
                <w:szCs w:val="24"/>
              </w:rPr>
              <w:t>​​</w:t>
            </w:r>
          </w:p>
        </w:tc>
        <w:tc>
          <w:tcPr>
            <w:tcW w:w="1890" w:type="dxa"/>
            <w:tcBorders>
              <w:top w:val="single" w:sz="12" w:space="0" w:color="FFFFFF" w:themeColor="background1"/>
              <w:left w:val="single" w:sz="12" w:space="0" w:color="FFFFFF" w:themeColor="background1"/>
              <w:bottom w:val="single" w:sz="36" w:space="0" w:color="FFFFFF" w:themeColor="background1"/>
              <w:right w:val="single" w:sz="12" w:space="0" w:color="FFFFFF" w:themeColor="background1"/>
            </w:tcBorders>
            <w:shd w:val="clear" w:color="auto" w:fill="B01513"/>
            <w:vAlign w:val="center"/>
            <w:hideMark/>
          </w:tcPr>
          <w:p w14:paraId="0B2A44BA" w14:textId="77777777" w:rsidR="002465AF" w:rsidRPr="002465AF" w:rsidRDefault="002465AF" w:rsidP="002465AF">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 Title​</w:t>
            </w:r>
            <w:r w:rsidRPr="30A8E563">
              <w:rPr>
                <w:rFonts w:ascii="Times New Roman" w:eastAsia="Times New Roman" w:hAnsi="Times New Roman" w:cs="Times New Roman"/>
                <w:color w:val="FFFFFF" w:themeColor="background1"/>
                <w:sz w:val="24"/>
                <w:szCs w:val="24"/>
              </w:rPr>
              <w:t>​​</w:t>
            </w:r>
          </w:p>
        </w:tc>
        <w:tc>
          <w:tcPr>
            <w:tcW w:w="2880" w:type="dxa"/>
            <w:tcBorders>
              <w:top w:val="single" w:sz="12" w:space="0" w:color="FFFFFF" w:themeColor="background1"/>
              <w:left w:val="single" w:sz="12" w:space="0" w:color="FFFFFF" w:themeColor="background1"/>
              <w:bottom w:val="single" w:sz="36" w:space="0" w:color="FFFFFF" w:themeColor="background1"/>
              <w:right w:val="single" w:sz="12" w:space="0" w:color="FFFFFF" w:themeColor="background1"/>
            </w:tcBorders>
            <w:shd w:val="clear" w:color="auto" w:fill="B01513"/>
            <w:vAlign w:val="center"/>
            <w:hideMark/>
          </w:tcPr>
          <w:p w14:paraId="6F9B3C7B" w14:textId="77777777" w:rsidR="002465AF" w:rsidRPr="002465AF" w:rsidRDefault="002465AF" w:rsidP="002465AF">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 Statement​</w:t>
            </w:r>
            <w:r w:rsidRPr="30A8E563">
              <w:rPr>
                <w:rFonts w:ascii="Times New Roman" w:eastAsia="Times New Roman" w:hAnsi="Times New Roman" w:cs="Times New Roman"/>
                <w:color w:val="FFFFFF" w:themeColor="background1"/>
                <w:sz w:val="24"/>
                <w:szCs w:val="24"/>
              </w:rPr>
              <w:t>​​</w:t>
            </w:r>
          </w:p>
        </w:tc>
        <w:tc>
          <w:tcPr>
            <w:tcW w:w="1620" w:type="dxa"/>
            <w:tcBorders>
              <w:top w:val="single" w:sz="12" w:space="0" w:color="FFFFFF" w:themeColor="background1"/>
              <w:left w:val="single" w:sz="12" w:space="0" w:color="FFFFFF" w:themeColor="background1"/>
              <w:bottom w:val="single" w:sz="36" w:space="0" w:color="FFFFFF" w:themeColor="background1"/>
              <w:right w:val="single" w:sz="12" w:space="0" w:color="FFFFFF" w:themeColor="background1"/>
            </w:tcBorders>
            <w:shd w:val="clear" w:color="auto" w:fill="B01513"/>
            <w:vAlign w:val="center"/>
            <w:hideMark/>
          </w:tcPr>
          <w:p w14:paraId="316C3243" w14:textId="77777777" w:rsidR="002465AF" w:rsidRPr="002465AF" w:rsidRDefault="002465AF" w:rsidP="002465AF">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 Parent Source​</w:t>
            </w:r>
            <w:r w:rsidRPr="30A8E563">
              <w:rPr>
                <w:rFonts w:ascii="Times New Roman" w:eastAsia="Times New Roman" w:hAnsi="Times New Roman" w:cs="Times New Roman"/>
                <w:color w:val="FFFFFF" w:themeColor="background1"/>
                <w:sz w:val="24"/>
                <w:szCs w:val="24"/>
              </w:rPr>
              <w:t>​​</w:t>
            </w:r>
          </w:p>
        </w:tc>
        <w:tc>
          <w:tcPr>
            <w:tcW w:w="1530" w:type="dxa"/>
            <w:tcBorders>
              <w:top w:val="single" w:sz="12" w:space="0" w:color="FFFFFF" w:themeColor="background1"/>
              <w:left w:val="single" w:sz="12" w:space="0" w:color="FFFFFF" w:themeColor="background1"/>
              <w:bottom w:val="single" w:sz="36" w:space="0" w:color="FFFFFF" w:themeColor="background1"/>
              <w:right w:val="single" w:sz="12" w:space="0" w:color="FFFFFF" w:themeColor="background1"/>
            </w:tcBorders>
            <w:shd w:val="clear" w:color="auto" w:fill="B01513"/>
            <w:vAlign w:val="center"/>
            <w:hideMark/>
          </w:tcPr>
          <w:p w14:paraId="1ED0FB26" w14:textId="77777777" w:rsidR="002465AF" w:rsidRPr="002465AF" w:rsidRDefault="002465AF" w:rsidP="002465AF">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 Verification Method​</w:t>
            </w:r>
            <w:r w:rsidRPr="30A8E563">
              <w:rPr>
                <w:rFonts w:ascii="Times New Roman" w:eastAsia="Times New Roman" w:hAnsi="Times New Roman" w:cs="Times New Roman"/>
                <w:color w:val="FFFFFF" w:themeColor="background1"/>
                <w:sz w:val="24"/>
                <w:szCs w:val="24"/>
              </w:rPr>
              <w:t>​​</w:t>
            </w:r>
          </w:p>
        </w:tc>
        <w:tc>
          <w:tcPr>
            <w:tcW w:w="1005" w:type="dxa"/>
            <w:tcBorders>
              <w:top w:val="single" w:sz="12" w:space="0" w:color="FFFFFF" w:themeColor="background1"/>
              <w:left w:val="single" w:sz="12" w:space="0" w:color="FFFFFF" w:themeColor="background1"/>
              <w:bottom w:val="single" w:sz="36" w:space="0" w:color="FFFFFF" w:themeColor="background1"/>
              <w:right w:val="single" w:sz="12" w:space="0" w:color="FFFFFF" w:themeColor="background1"/>
            </w:tcBorders>
            <w:shd w:val="clear" w:color="auto" w:fill="B01513"/>
            <w:vAlign w:val="center"/>
            <w:hideMark/>
          </w:tcPr>
          <w:p w14:paraId="523FAD3B" w14:textId="77777777" w:rsidR="002465AF" w:rsidRPr="002465AF" w:rsidRDefault="002465AF" w:rsidP="002465AF">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 Status</w:t>
            </w:r>
            <w:r w:rsidRPr="30A8E563">
              <w:rPr>
                <w:rFonts w:ascii="Times New Roman" w:eastAsia="Times New Roman" w:hAnsi="Times New Roman" w:cs="Times New Roman"/>
                <w:color w:val="FFFFFF" w:themeColor="background1"/>
                <w:sz w:val="24"/>
                <w:szCs w:val="24"/>
              </w:rPr>
              <w:t>​</w:t>
            </w:r>
          </w:p>
        </w:tc>
      </w:tr>
      <w:tr w:rsidR="002465AF" w:rsidRPr="002465AF" w14:paraId="19EE1B13" w14:textId="77777777" w:rsidTr="00A776EE">
        <w:trPr>
          <w:trHeight w:val="1089"/>
        </w:trPr>
        <w:tc>
          <w:tcPr>
            <w:tcW w:w="1483"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B01513"/>
            <w:vAlign w:val="center"/>
            <w:hideMark/>
          </w:tcPr>
          <w:p w14:paraId="19884CBF" w14:textId="77777777" w:rsidR="002465AF" w:rsidRDefault="002465AF" w:rsidP="002465AF">
            <w:pPr>
              <w:spacing w:after="0" w:line="240" w:lineRule="auto"/>
              <w:jc w:val="center"/>
              <w:textAlignment w:val="baseline"/>
              <w:rPr>
                <w:rFonts w:ascii="Times New Roman" w:eastAsia="Times New Roman" w:hAnsi="Times New Roman" w:cs="Times New Roman"/>
                <w:b/>
                <w:color w:val="FFFFFF"/>
                <w:sz w:val="24"/>
                <w:szCs w:val="24"/>
              </w:rPr>
            </w:pPr>
            <w:r w:rsidRPr="30A8E563">
              <w:rPr>
                <w:rFonts w:ascii="Times New Roman" w:eastAsia="Times New Roman" w:hAnsi="Times New Roman" w:cs="Times New Roman"/>
                <w:b/>
                <w:color w:val="FFFFFF" w:themeColor="background1"/>
                <w:sz w:val="24"/>
                <w:szCs w:val="24"/>
              </w:rPr>
              <w:t>BWES </w:t>
            </w:r>
          </w:p>
          <w:p w14:paraId="5588DEFF" w14:textId="150FC86A" w:rsidR="002465AF" w:rsidRPr="002465AF" w:rsidRDefault="002465AF" w:rsidP="002465AF">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Physical ​</w:t>
            </w:r>
            <w:r w:rsidRPr="30A8E563">
              <w:rPr>
                <w:rFonts w:ascii="Times New Roman" w:eastAsia="Times New Roman" w:hAnsi="Times New Roman" w:cs="Times New Roman"/>
                <w:color w:val="FFFFFF" w:themeColor="background1"/>
                <w:sz w:val="24"/>
                <w:szCs w:val="24"/>
              </w:rPr>
              <w:t>​​</w:t>
            </w:r>
          </w:p>
          <w:p w14:paraId="7EDFB4AD" w14:textId="77777777" w:rsidR="002465AF" w:rsidRPr="002465AF" w:rsidRDefault="002465AF" w:rsidP="002465AF">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Requirements​</w:t>
            </w:r>
            <w:r w:rsidRPr="30A8E563">
              <w:rPr>
                <w:rFonts w:ascii="Times New Roman" w:eastAsia="Times New Roman" w:hAnsi="Times New Roman" w:cs="Times New Roman"/>
                <w:color w:val="FFFFFF" w:themeColor="background1"/>
                <w:sz w:val="24"/>
                <w:szCs w:val="24"/>
              </w:rPr>
              <w:t>​​</w:t>
            </w:r>
          </w:p>
        </w:tc>
        <w:tc>
          <w:tcPr>
            <w:tcW w:w="1127"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67233B18" w14:textId="77777777" w:rsidR="002465AF" w:rsidRPr="002465AF" w:rsidRDefault="002465AF" w:rsidP="002465AF">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w:t>
            </w:r>
            <w:r w:rsidRPr="30A8E563">
              <w:rPr>
                <w:rFonts w:ascii="Times New Roman" w:eastAsia="Times New Roman" w:hAnsi="Times New Roman" w:cs="Times New Roman"/>
                <w:color w:val="FFFFFF" w:themeColor="background1"/>
                <w:sz w:val="24"/>
                <w:szCs w:val="24"/>
              </w:rPr>
              <w:t>​​</w:t>
            </w:r>
          </w:p>
        </w:tc>
        <w:tc>
          <w:tcPr>
            <w:tcW w:w="1890"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4D9EF770" w14:textId="77777777" w:rsidR="002465AF" w:rsidRPr="002465AF" w:rsidRDefault="002465AF" w:rsidP="002465AF">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w:t>
            </w:r>
            <w:r w:rsidRPr="30A8E563">
              <w:rPr>
                <w:rFonts w:ascii="Times New Roman" w:eastAsia="Times New Roman" w:hAnsi="Times New Roman" w:cs="Times New Roman"/>
                <w:color w:val="FFFFFF" w:themeColor="background1"/>
                <w:sz w:val="24"/>
                <w:szCs w:val="24"/>
              </w:rPr>
              <w:t>​​</w:t>
            </w:r>
          </w:p>
        </w:tc>
        <w:tc>
          <w:tcPr>
            <w:tcW w:w="2880"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668756DB" w14:textId="77777777" w:rsidR="002465AF" w:rsidRPr="002465AF" w:rsidRDefault="002465AF" w:rsidP="002465AF">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w:t>
            </w:r>
            <w:r w:rsidRPr="30A8E563">
              <w:rPr>
                <w:rFonts w:ascii="Times New Roman" w:eastAsia="Times New Roman" w:hAnsi="Times New Roman" w:cs="Times New Roman"/>
                <w:color w:val="FFFFFF" w:themeColor="background1"/>
                <w:sz w:val="24"/>
                <w:szCs w:val="24"/>
              </w:rPr>
              <w:t>​​</w:t>
            </w:r>
          </w:p>
        </w:tc>
        <w:tc>
          <w:tcPr>
            <w:tcW w:w="1620"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711C0139" w14:textId="77777777" w:rsidR="002465AF" w:rsidRPr="002465AF" w:rsidRDefault="002465AF" w:rsidP="002465AF">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w:t>
            </w:r>
            <w:r w:rsidRPr="30A8E563">
              <w:rPr>
                <w:rFonts w:ascii="Times New Roman" w:eastAsia="Times New Roman" w:hAnsi="Times New Roman" w:cs="Times New Roman"/>
                <w:color w:val="FFFFFF" w:themeColor="background1"/>
                <w:sz w:val="24"/>
                <w:szCs w:val="24"/>
              </w:rPr>
              <w:t>​​</w:t>
            </w:r>
          </w:p>
        </w:tc>
        <w:tc>
          <w:tcPr>
            <w:tcW w:w="1530"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5A67D69A" w14:textId="77777777" w:rsidR="002465AF" w:rsidRPr="002465AF" w:rsidRDefault="002465AF" w:rsidP="002465AF">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w:t>
            </w:r>
            <w:r w:rsidRPr="30A8E563">
              <w:rPr>
                <w:rFonts w:ascii="Times New Roman" w:eastAsia="Times New Roman" w:hAnsi="Times New Roman" w:cs="Times New Roman"/>
                <w:color w:val="FFFFFF" w:themeColor="background1"/>
                <w:sz w:val="24"/>
                <w:szCs w:val="24"/>
              </w:rPr>
              <w:t>​​</w:t>
            </w:r>
          </w:p>
        </w:tc>
        <w:tc>
          <w:tcPr>
            <w:tcW w:w="1005"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5CA0A530" w14:textId="77777777" w:rsidR="002465AF" w:rsidRPr="002465AF" w:rsidRDefault="002465AF" w:rsidP="002465AF">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w:t>
            </w:r>
            <w:r w:rsidRPr="30A8E563">
              <w:rPr>
                <w:rFonts w:ascii="Times New Roman" w:eastAsia="Times New Roman" w:hAnsi="Times New Roman" w:cs="Times New Roman"/>
                <w:color w:val="FFFFFF" w:themeColor="background1"/>
                <w:sz w:val="24"/>
                <w:szCs w:val="24"/>
              </w:rPr>
              <w:t>​​</w:t>
            </w:r>
          </w:p>
        </w:tc>
      </w:tr>
      <w:tr w:rsidR="002465AF" w:rsidRPr="002465AF" w14:paraId="124AF2E4" w14:textId="77777777" w:rsidTr="00A776EE">
        <w:trPr>
          <w:trHeight w:val="1410"/>
        </w:trPr>
        <w:tc>
          <w:tcPr>
            <w:tcW w:w="1483"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B01513"/>
            <w:vAlign w:val="center"/>
            <w:hideMark/>
          </w:tcPr>
          <w:p w14:paraId="5E916C4F" w14:textId="77777777" w:rsidR="002465AF" w:rsidRPr="002465AF" w:rsidRDefault="002465AF" w:rsidP="002465AF">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Physical​</w:t>
            </w:r>
            <w:r w:rsidRPr="30A8E563">
              <w:rPr>
                <w:rFonts w:ascii="Times New Roman" w:eastAsia="Times New Roman" w:hAnsi="Times New Roman" w:cs="Times New Roman"/>
                <w:color w:val="FFFFFF" w:themeColor="background1"/>
                <w:sz w:val="24"/>
                <w:szCs w:val="24"/>
              </w:rPr>
              <w:t>​​</w:t>
            </w:r>
          </w:p>
        </w:tc>
        <w:tc>
          <w:tcPr>
            <w:tcW w:w="1127"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E7E7"/>
            <w:vAlign w:val="center"/>
            <w:hideMark/>
          </w:tcPr>
          <w:p w14:paraId="0BF50CB0" w14:textId="77777777" w:rsidR="002465AF" w:rsidRPr="002465AF" w:rsidRDefault="002465AF" w:rsidP="002465AF">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BWES-03​</w:t>
            </w:r>
            <w:r w:rsidRPr="30A8E563">
              <w:rPr>
                <w:rFonts w:ascii="Times New Roman" w:eastAsia="Times New Roman" w:hAnsi="Times New Roman" w:cs="Times New Roman"/>
                <w:color w:val="FFFFFF" w:themeColor="background1"/>
                <w:sz w:val="24"/>
                <w:szCs w:val="24"/>
              </w:rPr>
              <w:t>​​</w:t>
            </w:r>
          </w:p>
        </w:tc>
        <w:tc>
          <w:tcPr>
            <w:tcW w:w="189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E7E7"/>
            <w:vAlign w:val="center"/>
            <w:hideMark/>
          </w:tcPr>
          <w:p w14:paraId="52F46453" w14:textId="77777777" w:rsidR="002465AF" w:rsidRPr="002465AF" w:rsidRDefault="002465AF" w:rsidP="002465AF">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BWES Airflow </w:t>
            </w:r>
            <w:r w:rsidRPr="30A8E563">
              <w:rPr>
                <w:rFonts w:ascii="Times New Roman" w:eastAsia="Times New Roman" w:hAnsi="Times New Roman" w:cs="Times New Roman"/>
                <w:color w:val="FFFFFF" w:themeColor="background1"/>
                <w:sz w:val="24"/>
                <w:szCs w:val="24"/>
              </w:rPr>
              <w:t>​</w:t>
            </w:r>
          </w:p>
          <w:p w14:paraId="04B99A53" w14:textId="77777777" w:rsidR="002465AF" w:rsidRPr="002465AF" w:rsidRDefault="002465AF" w:rsidP="002465AF">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Manifold Design​</w:t>
            </w:r>
            <w:r w:rsidRPr="30A8E563">
              <w:rPr>
                <w:rFonts w:ascii="Times New Roman" w:eastAsia="Times New Roman" w:hAnsi="Times New Roman" w:cs="Times New Roman"/>
                <w:color w:val="FFFFFF" w:themeColor="background1"/>
                <w:sz w:val="24"/>
                <w:szCs w:val="24"/>
              </w:rPr>
              <w:t>​​</w:t>
            </w:r>
          </w:p>
        </w:tc>
        <w:tc>
          <w:tcPr>
            <w:tcW w:w="2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E7E7"/>
            <w:vAlign w:val="center"/>
            <w:hideMark/>
          </w:tcPr>
          <w:p w14:paraId="34D314EE" w14:textId="132005B5" w:rsidR="002465AF" w:rsidRPr="002465AF" w:rsidRDefault="002465AF" w:rsidP="30A8E563">
            <w:pPr>
              <w:spacing w:after="0" w:line="240" w:lineRule="auto"/>
              <w:textAlignment w:val="baseline"/>
              <w:rPr>
                <w:rFonts w:ascii="Times New Roman" w:eastAsia="Times New Roman" w:hAnsi="Times New Roman" w:cs="Times New Roman"/>
                <w:color w:val="FFFFFF" w:themeColor="background1"/>
                <w:sz w:val="24"/>
                <w:szCs w:val="24"/>
              </w:rPr>
            </w:pPr>
            <w:r w:rsidRPr="30A8E563">
              <w:rPr>
                <w:rFonts w:ascii="Times New Roman" w:eastAsia="Times New Roman" w:hAnsi="Times New Roman" w:cs="Times New Roman"/>
                <w:color w:val="000000" w:themeColor="text1"/>
                <w:sz w:val="24"/>
                <w:szCs w:val="24"/>
              </w:rPr>
              <w:t>The BWES shall utilize</w:t>
            </w:r>
          </w:p>
          <w:p w14:paraId="5EFC3B51" w14:textId="4E879C49" w:rsidR="002465AF" w:rsidRPr="002465AF" w:rsidRDefault="002972AA" w:rsidP="30A8E563">
            <w:pPr>
              <w:spacing w:after="0" w:line="240" w:lineRule="auto"/>
              <w:textAlignment w:val="baseline"/>
              <w:rPr>
                <w:rFonts w:ascii="Times New Roman" w:eastAsia="Times New Roman" w:hAnsi="Times New Roman" w:cs="Times New Roman"/>
                <w:color w:val="FFFFFF" w:themeColor="background1"/>
                <w:sz w:val="24"/>
                <w:szCs w:val="24"/>
              </w:rPr>
            </w:pPr>
            <w:r>
              <w:rPr>
                <w:rFonts w:ascii="Times New Roman" w:eastAsia="Times New Roman" w:hAnsi="Times New Roman" w:cs="Times New Roman"/>
                <w:color w:val="000000" w:themeColor="text1"/>
                <w:sz w:val="24"/>
                <w:szCs w:val="24"/>
              </w:rPr>
              <w:t>a</w:t>
            </w:r>
            <w:r w:rsidR="72FAF5D7" w:rsidRPr="30A8E563">
              <w:rPr>
                <w:rFonts w:ascii="Times New Roman" w:eastAsia="Times New Roman" w:hAnsi="Times New Roman" w:cs="Times New Roman"/>
                <w:color w:val="000000" w:themeColor="text1"/>
                <w:sz w:val="24"/>
                <w:szCs w:val="24"/>
              </w:rPr>
              <w:t>irfoils</w:t>
            </w:r>
            <w:r w:rsidR="002465AF" w:rsidRPr="30A8E563">
              <w:rPr>
                <w:rFonts w:ascii="Times New Roman" w:eastAsia="Times New Roman" w:hAnsi="Times New Roman" w:cs="Times New Roman"/>
                <w:color w:val="000000" w:themeColor="text1"/>
                <w:sz w:val="24"/>
                <w:szCs w:val="24"/>
              </w:rPr>
              <w:t> that connect to the</w:t>
            </w:r>
          </w:p>
          <w:p w14:paraId="5F621148" w14:textId="09D73F2C" w:rsidR="002465AF" w:rsidRPr="002465AF" w:rsidRDefault="002465AF" w:rsidP="002465AF">
            <w:pPr>
              <w:spacing w:after="0" w:line="240" w:lineRule="auto"/>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manifolds. ​</w:t>
            </w:r>
            <w:r w:rsidRPr="30A8E563">
              <w:rPr>
                <w:rFonts w:ascii="Times New Roman" w:eastAsia="Times New Roman" w:hAnsi="Times New Roman" w:cs="Times New Roman"/>
                <w:color w:val="FFFFFF" w:themeColor="background1"/>
                <w:sz w:val="24"/>
                <w:szCs w:val="24"/>
              </w:rPr>
              <w:t>​​</w:t>
            </w:r>
          </w:p>
        </w:tc>
        <w:tc>
          <w:tcPr>
            <w:tcW w:w="162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E7E7"/>
            <w:vAlign w:val="center"/>
            <w:hideMark/>
          </w:tcPr>
          <w:p w14:paraId="503DDAA9" w14:textId="77777777" w:rsidR="002465AF" w:rsidRPr="002465AF" w:rsidRDefault="002465AF" w:rsidP="002465AF">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ConOps​</w:t>
            </w:r>
            <w:r w:rsidRPr="30A8E563">
              <w:rPr>
                <w:rFonts w:ascii="Times New Roman" w:eastAsia="Times New Roman" w:hAnsi="Times New Roman" w:cs="Times New Roman"/>
                <w:color w:val="FFFFFF" w:themeColor="background1"/>
                <w:sz w:val="24"/>
                <w:szCs w:val="24"/>
              </w:rPr>
              <w:t>​​</w:t>
            </w:r>
          </w:p>
        </w:tc>
        <w:tc>
          <w:tcPr>
            <w:tcW w:w="153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E7E7"/>
            <w:vAlign w:val="center"/>
            <w:hideMark/>
          </w:tcPr>
          <w:p w14:paraId="6FFA679F" w14:textId="77777777" w:rsidR="002465AF" w:rsidRPr="002465AF" w:rsidRDefault="002465AF" w:rsidP="002465AF">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Inspection​</w:t>
            </w:r>
            <w:r w:rsidRPr="30A8E563">
              <w:rPr>
                <w:rFonts w:ascii="Times New Roman" w:eastAsia="Times New Roman" w:hAnsi="Times New Roman" w:cs="Times New Roman"/>
                <w:color w:val="FFFFFF" w:themeColor="background1"/>
                <w:sz w:val="24"/>
                <w:szCs w:val="24"/>
              </w:rPr>
              <w:t>​​</w:t>
            </w:r>
          </w:p>
        </w:tc>
        <w:tc>
          <w:tcPr>
            <w:tcW w:w="100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E7E7"/>
            <w:vAlign w:val="center"/>
            <w:hideMark/>
          </w:tcPr>
          <w:p w14:paraId="746643FB" w14:textId="77777777" w:rsidR="002465AF" w:rsidRPr="002465AF" w:rsidRDefault="002465AF" w:rsidP="002465AF">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Met</w:t>
            </w:r>
            <w:r w:rsidRPr="30A8E563">
              <w:rPr>
                <w:rFonts w:ascii="Times New Roman" w:eastAsia="Times New Roman" w:hAnsi="Times New Roman" w:cs="Times New Roman"/>
                <w:color w:val="FFFFFF" w:themeColor="background1"/>
                <w:sz w:val="24"/>
                <w:szCs w:val="24"/>
              </w:rPr>
              <w:t>​</w:t>
            </w:r>
          </w:p>
        </w:tc>
      </w:tr>
      <w:tr w:rsidR="002465AF" w:rsidRPr="002465AF" w14:paraId="04A07766" w14:textId="77777777" w:rsidTr="00A776EE">
        <w:trPr>
          <w:trHeight w:val="1770"/>
        </w:trPr>
        <w:tc>
          <w:tcPr>
            <w:tcW w:w="1483"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B01513"/>
            <w:vAlign w:val="center"/>
            <w:hideMark/>
          </w:tcPr>
          <w:p w14:paraId="6054CE4C" w14:textId="77777777" w:rsidR="002465AF" w:rsidRPr="002465AF" w:rsidRDefault="002465AF" w:rsidP="002465AF">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Physical​</w:t>
            </w:r>
            <w:r w:rsidRPr="30A8E563">
              <w:rPr>
                <w:rFonts w:ascii="Times New Roman" w:eastAsia="Times New Roman" w:hAnsi="Times New Roman" w:cs="Times New Roman"/>
                <w:color w:val="FFFFFF" w:themeColor="background1"/>
                <w:sz w:val="24"/>
                <w:szCs w:val="24"/>
              </w:rPr>
              <w:t>​​</w:t>
            </w:r>
          </w:p>
        </w:tc>
        <w:tc>
          <w:tcPr>
            <w:tcW w:w="1127"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307B1FAA" w14:textId="77777777" w:rsidR="002465AF" w:rsidRPr="002465AF" w:rsidRDefault="002465AF" w:rsidP="002465AF">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BWES-04​</w:t>
            </w:r>
            <w:r w:rsidRPr="30A8E563">
              <w:rPr>
                <w:rFonts w:ascii="Times New Roman" w:eastAsia="Times New Roman" w:hAnsi="Times New Roman" w:cs="Times New Roman"/>
                <w:color w:val="FFFFFF" w:themeColor="background1"/>
                <w:sz w:val="24"/>
                <w:szCs w:val="24"/>
              </w:rPr>
              <w:t>​​</w:t>
            </w:r>
          </w:p>
        </w:tc>
        <w:tc>
          <w:tcPr>
            <w:tcW w:w="189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7E7A7F5E" w14:textId="77777777" w:rsidR="002465AF" w:rsidRPr="002465AF" w:rsidRDefault="002465AF" w:rsidP="002465AF">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BWES Dimensions​</w:t>
            </w:r>
            <w:r w:rsidRPr="30A8E563">
              <w:rPr>
                <w:rFonts w:ascii="Times New Roman" w:eastAsia="Times New Roman" w:hAnsi="Times New Roman" w:cs="Times New Roman"/>
                <w:color w:val="FFFFFF" w:themeColor="background1"/>
                <w:sz w:val="24"/>
                <w:szCs w:val="24"/>
              </w:rPr>
              <w:t>​​</w:t>
            </w:r>
          </w:p>
        </w:tc>
        <w:tc>
          <w:tcPr>
            <w:tcW w:w="28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3C92FE52" w14:textId="43838AD0" w:rsidR="002465AF" w:rsidRPr="002465AF" w:rsidRDefault="002465AF" w:rsidP="30A8E563">
            <w:pPr>
              <w:spacing w:after="0" w:line="240" w:lineRule="auto"/>
              <w:textAlignment w:val="baseline"/>
              <w:rPr>
                <w:rFonts w:ascii="Times New Roman" w:eastAsia="Times New Roman" w:hAnsi="Times New Roman" w:cs="Times New Roman"/>
                <w:color w:val="000000" w:themeColor="text1"/>
                <w:sz w:val="24"/>
                <w:szCs w:val="24"/>
              </w:rPr>
            </w:pPr>
            <w:r w:rsidRPr="30A8E563">
              <w:rPr>
                <w:rFonts w:ascii="Times New Roman" w:eastAsia="Times New Roman" w:hAnsi="Times New Roman" w:cs="Times New Roman"/>
                <w:color w:val="000000" w:themeColor="text1"/>
                <w:sz w:val="24"/>
                <w:szCs w:val="24"/>
              </w:rPr>
              <w:t>The BWES system's outline</w:t>
            </w:r>
          </w:p>
          <w:p w14:paraId="3C752558" w14:textId="1C1CDFA6" w:rsidR="002465AF" w:rsidRPr="002465AF" w:rsidRDefault="002465AF" w:rsidP="002465AF">
            <w:pPr>
              <w:spacing w:after="0" w:line="240" w:lineRule="auto"/>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dimensions shall not exceed 5m (X) x 5m (Y) x 3m (Z)​</w:t>
            </w:r>
            <w:r w:rsidRPr="30A8E563">
              <w:rPr>
                <w:rFonts w:ascii="Times New Roman" w:eastAsia="Times New Roman" w:hAnsi="Times New Roman" w:cs="Times New Roman"/>
                <w:color w:val="FFFFFF" w:themeColor="background1"/>
                <w:sz w:val="24"/>
                <w:szCs w:val="24"/>
              </w:rPr>
              <w:t>​​</w:t>
            </w:r>
          </w:p>
        </w:tc>
        <w:tc>
          <w:tcPr>
            <w:tcW w:w="162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752685E5" w14:textId="77777777" w:rsidR="002465AF" w:rsidRPr="002465AF" w:rsidRDefault="002465AF" w:rsidP="002465AF">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ConOps​</w:t>
            </w:r>
            <w:r w:rsidRPr="30A8E563">
              <w:rPr>
                <w:rFonts w:ascii="Times New Roman" w:eastAsia="Times New Roman" w:hAnsi="Times New Roman" w:cs="Times New Roman"/>
                <w:color w:val="FFFFFF" w:themeColor="background1"/>
                <w:sz w:val="24"/>
                <w:szCs w:val="24"/>
              </w:rPr>
              <w:t>​​</w:t>
            </w:r>
          </w:p>
        </w:tc>
        <w:tc>
          <w:tcPr>
            <w:tcW w:w="153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61EB95BB" w14:textId="77777777" w:rsidR="002465AF" w:rsidRPr="002465AF" w:rsidRDefault="002465AF" w:rsidP="002465AF">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Inspection​</w:t>
            </w:r>
            <w:r w:rsidRPr="30A8E563">
              <w:rPr>
                <w:rFonts w:ascii="Times New Roman" w:eastAsia="Times New Roman" w:hAnsi="Times New Roman" w:cs="Times New Roman"/>
                <w:color w:val="FFFFFF" w:themeColor="background1"/>
                <w:sz w:val="24"/>
                <w:szCs w:val="24"/>
              </w:rPr>
              <w:t>​​</w:t>
            </w:r>
          </w:p>
        </w:tc>
        <w:tc>
          <w:tcPr>
            <w:tcW w:w="100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25DC045F" w14:textId="77777777" w:rsidR="002465AF" w:rsidRPr="002465AF" w:rsidRDefault="002465AF" w:rsidP="002465AF">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Met​</w:t>
            </w:r>
            <w:r w:rsidRPr="30A8E563">
              <w:rPr>
                <w:rFonts w:ascii="Times New Roman" w:eastAsia="Times New Roman" w:hAnsi="Times New Roman" w:cs="Times New Roman"/>
                <w:color w:val="FFFFFF" w:themeColor="background1"/>
                <w:sz w:val="24"/>
                <w:szCs w:val="24"/>
              </w:rPr>
              <w:t>​​</w:t>
            </w:r>
          </w:p>
        </w:tc>
      </w:tr>
    </w:tbl>
    <w:p w14:paraId="6777D876" w14:textId="7BB81815" w:rsidR="000E2969" w:rsidRDefault="000E2969" w:rsidP="001C1C7B">
      <w:pPr>
        <w:pStyle w:val="paragraph"/>
        <w:spacing w:before="0" w:beforeAutospacing="0" w:after="0" w:afterAutospacing="0"/>
        <w:textAlignment w:val="baseline"/>
        <w:rPr>
          <w:rStyle w:val="eop"/>
          <w:rFonts w:ascii="Calibri" w:hAnsi="Calibri" w:cs="Calibri"/>
        </w:rPr>
      </w:pPr>
    </w:p>
    <w:p w14:paraId="7EE9EB38" w14:textId="21EE6FAD" w:rsidR="00671852" w:rsidRPr="00707A74" w:rsidRDefault="00707A74" w:rsidP="00707A74">
      <w:pPr>
        <w:pStyle w:val="Caption"/>
        <w:jc w:val="center"/>
        <w:rPr>
          <w:rStyle w:val="eop"/>
          <w:rFonts w:ascii="Times New Roman" w:hAnsi="Times New Roman" w:cs="Times New Roman"/>
          <w:color w:val="auto"/>
          <w:sz w:val="24"/>
          <w:szCs w:val="24"/>
        </w:rPr>
      </w:pPr>
      <w:bookmarkStart w:id="17" w:name="_Toc70680345"/>
      <w:r w:rsidRPr="00707A74">
        <w:rPr>
          <w:rFonts w:ascii="Times New Roman" w:hAnsi="Times New Roman" w:cs="Times New Roman"/>
          <w:color w:val="auto"/>
          <w:sz w:val="24"/>
          <w:szCs w:val="24"/>
        </w:rPr>
        <w:t xml:space="preserve">Table </w:t>
      </w:r>
      <w:r w:rsidR="00947781">
        <w:rPr>
          <w:rFonts w:ascii="Times New Roman" w:hAnsi="Times New Roman" w:cs="Times New Roman"/>
          <w:color w:val="auto"/>
          <w:sz w:val="24"/>
          <w:szCs w:val="24"/>
        </w:rPr>
        <w:fldChar w:fldCharType="begin"/>
      </w:r>
      <w:r w:rsidR="00947781">
        <w:rPr>
          <w:rFonts w:ascii="Times New Roman" w:hAnsi="Times New Roman" w:cs="Times New Roman"/>
          <w:color w:val="auto"/>
          <w:sz w:val="24"/>
          <w:szCs w:val="24"/>
        </w:rPr>
        <w:instrText xml:space="preserve"> SEQ Table \* ARABIC </w:instrText>
      </w:r>
      <w:r w:rsidR="00947781">
        <w:rPr>
          <w:rFonts w:ascii="Times New Roman" w:hAnsi="Times New Roman" w:cs="Times New Roman"/>
          <w:color w:val="auto"/>
          <w:sz w:val="24"/>
          <w:szCs w:val="24"/>
        </w:rPr>
        <w:fldChar w:fldCharType="separate"/>
      </w:r>
      <w:r w:rsidR="00947781">
        <w:rPr>
          <w:rFonts w:ascii="Times New Roman" w:hAnsi="Times New Roman" w:cs="Times New Roman"/>
          <w:noProof/>
          <w:color w:val="auto"/>
          <w:sz w:val="24"/>
          <w:szCs w:val="24"/>
        </w:rPr>
        <w:t>2</w:t>
      </w:r>
      <w:r w:rsidR="00947781">
        <w:rPr>
          <w:rFonts w:ascii="Times New Roman" w:hAnsi="Times New Roman" w:cs="Times New Roman"/>
          <w:color w:val="auto"/>
          <w:sz w:val="24"/>
          <w:szCs w:val="24"/>
        </w:rPr>
        <w:fldChar w:fldCharType="end"/>
      </w:r>
      <w:r w:rsidRPr="00707A74">
        <w:rPr>
          <w:rFonts w:ascii="Times New Roman" w:hAnsi="Times New Roman" w:cs="Times New Roman"/>
          <w:color w:val="auto"/>
          <w:sz w:val="24"/>
          <w:szCs w:val="24"/>
        </w:rPr>
        <w:t>: Physical Requirements</w:t>
      </w:r>
      <w:bookmarkEnd w:id="17"/>
    </w:p>
    <w:p w14:paraId="6640FA7D" w14:textId="77777777" w:rsidR="00671852" w:rsidRDefault="00671852" w:rsidP="001C1C7B">
      <w:pPr>
        <w:pStyle w:val="paragraph"/>
        <w:spacing w:before="0" w:beforeAutospacing="0" w:after="0" w:afterAutospacing="0"/>
        <w:textAlignment w:val="baseline"/>
        <w:rPr>
          <w:rStyle w:val="eop"/>
          <w:rFonts w:ascii="Calibri" w:hAnsi="Calibri" w:cs="Calibri"/>
        </w:rPr>
      </w:pPr>
    </w:p>
    <w:tbl>
      <w:tblPr>
        <w:tblW w:w="11610" w:type="dxa"/>
        <w:tblInd w:w="-1095"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710"/>
        <w:gridCol w:w="1440"/>
        <w:gridCol w:w="1515"/>
        <w:gridCol w:w="2445"/>
        <w:gridCol w:w="1080"/>
        <w:gridCol w:w="1530"/>
        <w:gridCol w:w="1890"/>
      </w:tblGrid>
      <w:tr w:rsidR="00671852" w:rsidRPr="001C1C7B" w14:paraId="455353B8" w14:textId="77777777" w:rsidTr="00FA7D99">
        <w:trPr>
          <w:trHeight w:val="732"/>
        </w:trPr>
        <w:tc>
          <w:tcPr>
            <w:tcW w:w="1710" w:type="dxa"/>
            <w:tcBorders>
              <w:top w:val="single" w:sz="12" w:space="0" w:color="FFFFFF" w:themeColor="background1"/>
              <w:left w:val="single" w:sz="12" w:space="0" w:color="FFFFFF" w:themeColor="background1"/>
              <w:bottom w:val="single" w:sz="36" w:space="0" w:color="FFFFFF" w:themeColor="background1"/>
              <w:right w:val="single" w:sz="12" w:space="0" w:color="FFFFFF" w:themeColor="background1"/>
            </w:tcBorders>
            <w:shd w:val="clear" w:color="auto" w:fill="B01513"/>
            <w:vAlign w:val="center"/>
            <w:hideMark/>
          </w:tcPr>
          <w:p w14:paraId="7FAC1DBC" w14:textId="77777777" w:rsidR="00671852" w:rsidRPr="001C1C7B" w:rsidRDefault="00671852" w:rsidP="00FA7D9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Requirement Group​</w:t>
            </w:r>
            <w:r w:rsidRPr="30A8E563">
              <w:rPr>
                <w:rFonts w:ascii="Times New Roman" w:eastAsia="Times New Roman" w:hAnsi="Times New Roman" w:cs="Times New Roman"/>
                <w:color w:val="FFFFFF" w:themeColor="background1"/>
                <w:sz w:val="24"/>
                <w:szCs w:val="24"/>
              </w:rPr>
              <w:t>​​</w:t>
            </w:r>
          </w:p>
        </w:tc>
        <w:tc>
          <w:tcPr>
            <w:tcW w:w="1440" w:type="dxa"/>
            <w:tcBorders>
              <w:top w:val="single" w:sz="12" w:space="0" w:color="FFFFFF" w:themeColor="background1"/>
              <w:left w:val="single" w:sz="12" w:space="0" w:color="FFFFFF" w:themeColor="background1"/>
              <w:bottom w:val="single" w:sz="36" w:space="0" w:color="FFFFFF" w:themeColor="background1"/>
              <w:right w:val="single" w:sz="12" w:space="0" w:color="FFFFFF" w:themeColor="background1"/>
            </w:tcBorders>
            <w:shd w:val="clear" w:color="auto" w:fill="B01513"/>
            <w:vAlign w:val="center"/>
            <w:hideMark/>
          </w:tcPr>
          <w:p w14:paraId="08FDB055" w14:textId="77777777" w:rsidR="00671852" w:rsidRPr="001C1C7B" w:rsidRDefault="00671852" w:rsidP="00FA7D9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Item ID​</w:t>
            </w:r>
            <w:r w:rsidRPr="30A8E563">
              <w:rPr>
                <w:rFonts w:ascii="Times New Roman" w:eastAsia="Times New Roman" w:hAnsi="Times New Roman" w:cs="Times New Roman"/>
                <w:color w:val="FFFFFF" w:themeColor="background1"/>
                <w:sz w:val="24"/>
                <w:szCs w:val="24"/>
              </w:rPr>
              <w:t>​​</w:t>
            </w:r>
          </w:p>
        </w:tc>
        <w:tc>
          <w:tcPr>
            <w:tcW w:w="1515" w:type="dxa"/>
            <w:tcBorders>
              <w:top w:val="single" w:sz="12" w:space="0" w:color="FFFFFF" w:themeColor="background1"/>
              <w:left w:val="single" w:sz="12" w:space="0" w:color="FFFFFF" w:themeColor="background1"/>
              <w:bottom w:val="single" w:sz="36" w:space="0" w:color="FFFFFF" w:themeColor="background1"/>
              <w:right w:val="single" w:sz="12" w:space="0" w:color="FFFFFF" w:themeColor="background1"/>
            </w:tcBorders>
            <w:shd w:val="clear" w:color="auto" w:fill="B01513"/>
            <w:vAlign w:val="center"/>
            <w:hideMark/>
          </w:tcPr>
          <w:p w14:paraId="07626A40" w14:textId="77777777" w:rsidR="00671852" w:rsidRPr="001C1C7B" w:rsidRDefault="00671852" w:rsidP="00FA7D9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Title​</w:t>
            </w:r>
            <w:r w:rsidRPr="30A8E563">
              <w:rPr>
                <w:rFonts w:ascii="Times New Roman" w:eastAsia="Times New Roman" w:hAnsi="Times New Roman" w:cs="Times New Roman"/>
                <w:color w:val="FFFFFF" w:themeColor="background1"/>
                <w:sz w:val="24"/>
                <w:szCs w:val="24"/>
              </w:rPr>
              <w:t>​​</w:t>
            </w:r>
          </w:p>
        </w:tc>
        <w:tc>
          <w:tcPr>
            <w:tcW w:w="2445" w:type="dxa"/>
            <w:tcBorders>
              <w:top w:val="single" w:sz="12" w:space="0" w:color="FFFFFF" w:themeColor="background1"/>
              <w:left w:val="single" w:sz="12" w:space="0" w:color="FFFFFF" w:themeColor="background1"/>
              <w:bottom w:val="single" w:sz="36" w:space="0" w:color="FFFFFF" w:themeColor="background1"/>
              <w:right w:val="single" w:sz="12" w:space="0" w:color="FFFFFF" w:themeColor="background1"/>
            </w:tcBorders>
            <w:shd w:val="clear" w:color="auto" w:fill="B01513"/>
            <w:vAlign w:val="center"/>
            <w:hideMark/>
          </w:tcPr>
          <w:p w14:paraId="6592C3A8" w14:textId="77777777" w:rsidR="00671852" w:rsidRPr="001C1C7B" w:rsidRDefault="00671852" w:rsidP="00FA7D9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Statement​</w:t>
            </w:r>
            <w:r w:rsidRPr="30A8E563">
              <w:rPr>
                <w:rFonts w:ascii="Times New Roman" w:eastAsia="Times New Roman" w:hAnsi="Times New Roman" w:cs="Times New Roman"/>
                <w:color w:val="FFFFFF" w:themeColor="background1"/>
                <w:sz w:val="24"/>
                <w:szCs w:val="24"/>
              </w:rPr>
              <w:t>​​</w:t>
            </w:r>
          </w:p>
        </w:tc>
        <w:tc>
          <w:tcPr>
            <w:tcW w:w="1080" w:type="dxa"/>
            <w:tcBorders>
              <w:top w:val="single" w:sz="12" w:space="0" w:color="FFFFFF" w:themeColor="background1"/>
              <w:left w:val="single" w:sz="12" w:space="0" w:color="FFFFFF" w:themeColor="background1"/>
              <w:bottom w:val="single" w:sz="36" w:space="0" w:color="FFFFFF" w:themeColor="background1"/>
              <w:right w:val="single" w:sz="12" w:space="0" w:color="FFFFFF" w:themeColor="background1"/>
            </w:tcBorders>
            <w:shd w:val="clear" w:color="auto" w:fill="B01513"/>
            <w:vAlign w:val="center"/>
            <w:hideMark/>
          </w:tcPr>
          <w:p w14:paraId="4A68FCE4" w14:textId="77777777" w:rsidR="00671852" w:rsidRPr="001C1C7B" w:rsidRDefault="00671852" w:rsidP="00FA7D99">
            <w:pPr>
              <w:spacing w:after="0" w:line="240" w:lineRule="auto"/>
              <w:jc w:val="center"/>
              <w:textAlignment w:val="baseline"/>
              <w:rPr>
                <w:rFonts w:ascii="Times New Roman" w:eastAsia="Times New Roman" w:hAnsi="Times New Roman" w:cs="Times New Roman"/>
                <w:b/>
                <w:bCs/>
                <w:color w:val="FFFFFF" w:themeColor="background1"/>
                <w:sz w:val="24"/>
                <w:szCs w:val="24"/>
              </w:rPr>
            </w:pPr>
            <w:r w:rsidRPr="30A8E563">
              <w:rPr>
                <w:rFonts w:ascii="Times New Roman" w:eastAsia="Times New Roman" w:hAnsi="Times New Roman" w:cs="Times New Roman"/>
                <w:b/>
                <w:color w:val="FFFFFF" w:themeColor="background1"/>
                <w:sz w:val="24"/>
                <w:szCs w:val="24"/>
              </w:rPr>
              <w:t>Parent </w:t>
            </w:r>
          </w:p>
          <w:p w14:paraId="38BA9025" w14:textId="77777777" w:rsidR="00671852" w:rsidRPr="001C1C7B" w:rsidRDefault="00671852" w:rsidP="00FA7D9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Source​</w:t>
            </w:r>
            <w:r w:rsidRPr="30A8E563">
              <w:rPr>
                <w:rFonts w:ascii="Times New Roman" w:eastAsia="Times New Roman" w:hAnsi="Times New Roman" w:cs="Times New Roman"/>
                <w:color w:val="FFFFFF" w:themeColor="background1"/>
                <w:sz w:val="24"/>
                <w:szCs w:val="24"/>
              </w:rPr>
              <w:t>​​</w:t>
            </w:r>
          </w:p>
        </w:tc>
        <w:tc>
          <w:tcPr>
            <w:tcW w:w="1530" w:type="dxa"/>
            <w:tcBorders>
              <w:top w:val="single" w:sz="12" w:space="0" w:color="FFFFFF" w:themeColor="background1"/>
              <w:left w:val="single" w:sz="12" w:space="0" w:color="FFFFFF" w:themeColor="background1"/>
              <w:bottom w:val="single" w:sz="36" w:space="0" w:color="FFFFFF" w:themeColor="background1"/>
              <w:right w:val="single" w:sz="12" w:space="0" w:color="FFFFFF" w:themeColor="background1"/>
            </w:tcBorders>
            <w:shd w:val="clear" w:color="auto" w:fill="B01513"/>
            <w:vAlign w:val="center"/>
            <w:hideMark/>
          </w:tcPr>
          <w:p w14:paraId="6838A2B2" w14:textId="77777777" w:rsidR="00671852" w:rsidRPr="001C1C7B" w:rsidRDefault="00671852" w:rsidP="00FA7D9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Verification </w:t>
            </w:r>
            <w:r w:rsidRPr="30A8E563">
              <w:rPr>
                <w:rFonts w:ascii="Times New Roman" w:eastAsia="Times New Roman" w:hAnsi="Times New Roman" w:cs="Times New Roman"/>
                <w:color w:val="FFFFFF" w:themeColor="background1"/>
                <w:sz w:val="24"/>
                <w:szCs w:val="24"/>
              </w:rPr>
              <w:t>​</w:t>
            </w:r>
          </w:p>
          <w:p w14:paraId="5FC67CE6" w14:textId="77777777" w:rsidR="00671852" w:rsidRPr="001C1C7B" w:rsidRDefault="00671852" w:rsidP="00FA7D9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Method​</w:t>
            </w:r>
            <w:r w:rsidRPr="30A8E563">
              <w:rPr>
                <w:rFonts w:ascii="Times New Roman" w:eastAsia="Times New Roman" w:hAnsi="Times New Roman" w:cs="Times New Roman"/>
                <w:color w:val="FFFFFF" w:themeColor="background1"/>
                <w:sz w:val="24"/>
                <w:szCs w:val="24"/>
              </w:rPr>
              <w:t>​​</w:t>
            </w:r>
          </w:p>
        </w:tc>
        <w:tc>
          <w:tcPr>
            <w:tcW w:w="1890" w:type="dxa"/>
            <w:tcBorders>
              <w:top w:val="single" w:sz="12" w:space="0" w:color="FFFFFF" w:themeColor="background1"/>
              <w:left w:val="single" w:sz="12" w:space="0" w:color="FFFFFF" w:themeColor="background1"/>
              <w:bottom w:val="single" w:sz="36" w:space="0" w:color="FFFFFF" w:themeColor="background1"/>
              <w:right w:val="single" w:sz="12" w:space="0" w:color="FFFFFF" w:themeColor="background1"/>
            </w:tcBorders>
            <w:shd w:val="clear" w:color="auto" w:fill="B01513"/>
            <w:vAlign w:val="center"/>
            <w:hideMark/>
          </w:tcPr>
          <w:p w14:paraId="5CB27585" w14:textId="77777777" w:rsidR="00671852" w:rsidRPr="001C1C7B" w:rsidRDefault="00671852" w:rsidP="00FA7D9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Status</w:t>
            </w:r>
            <w:r w:rsidRPr="30A8E563">
              <w:rPr>
                <w:rFonts w:ascii="Times New Roman" w:eastAsia="Times New Roman" w:hAnsi="Times New Roman" w:cs="Times New Roman"/>
                <w:color w:val="FFFFFF" w:themeColor="background1"/>
                <w:sz w:val="24"/>
                <w:szCs w:val="24"/>
              </w:rPr>
              <w:t>​</w:t>
            </w:r>
          </w:p>
        </w:tc>
      </w:tr>
      <w:tr w:rsidR="00671852" w:rsidRPr="001C1C7B" w14:paraId="028D4006" w14:textId="77777777" w:rsidTr="00FA7D99">
        <w:trPr>
          <w:trHeight w:val="846"/>
        </w:trPr>
        <w:tc>
          <w:tcPr>
            <w:tcW w:w="1710"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B01513"/>
            <w:vAlign w:val="center"/>
            <w:hideMark/>
          </w:tcPr>
          <w:p w14:paraId="28BFA2F8" w14:textId="77777777" w:rsidR="00671852" w:rsidRPr="001C1C7B" w:rsidRDefault="00671852" w:rsidP="00FA7D9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BWES Functional ​</w:t>
            </w:r>
            <w:r w:rsidRPr="30A8E563">
              <w:rPr>
                <w:rFonts w:ascii="Times New Roman" w:eastAsia="Times New Roman" w:hAnsi="Times New Roman" w:cs="Times New Roman"/>
                <w:color w:val="FFFFFF" w:themeColor="background1"/>
                <w:sz w:val="24"/>
                <w:szCs w:val="24"/>
              </w:rPr>
              <w:t>​​</w:t>
            </w:r>
          </w:p>
          <w:p w14:paraId="5ADBD7DD" w14:textId="77777777" w:rsidR="00671852" w:rsidRPr="001C1C7B" w:rsidRDefault="00671852" w:rsidP="00FA7D9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Requirements​</w:t>
            </w:r>
            <w:r w:rsidRPr="30A8E563">
              <w:rPr>
                <w:rFonts w:ascii="Times New Roman" w:eastAsia="Times New Roman" w:hAnsi="Times New Roman" w:cs="Times New Roman"/>
                <w:color w:val="FFFFFF" w:themeColor="background1"/>
                <w:sz w:val="24"/>
                <w:szCs w:val="24"/>
              </w:rPr>
              <w:t>​​</w:t>
            </w:r>
          </w:p>
        </w:tc>
        <w:tc>
          <w:tcPr>
            <w:tcW w:w="1440"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3EF515F9" w14:textId="77777777" w:rsidR="00671852" w:rsidRPr="001C1C7B" w:rsidRDefault="00671852" w:rsidP="00FA7D9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w:t>
            </w:r>
            <w:r w:rsidRPr="30A8E563">
              <w:rPr>
                <w:rFonts w:ascii="Times New Roman" w:eastAsia="Times New Roman" w:hAnsi="Times New Roman" w:cs="Times New Roman"/>
                <w:color w:val="FFFFFF" w:themeColor="background1"/>
                <w:sz w:val="24"/>
                <w:szCs w:val="24"/>
              </w:rPr>
              <w:t>​​</w:t>
            </w:r>
          </w:p>
        </w:tc>
        <w:tc>
          <w:tcPr>
            <w:tcW w:w="1515"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5B58BF62" w14:textId="77777777" w:rsidR="00671852" w:rsidRPr="001C1C7B" w:rsidRDefault="00671852" w:rsidP="00FA7D9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w:t>
            </w:r>
            <w:r w:rsidRPr="30A8E563">
              <w:rPr>
                <w:rFonts w:ascii="Times New Roman" w:eastAsia="Times New Roman" w:hAnsi="Times New Roman" w:cs="Times New Roman"/>
                <w:color w:val="FFFFFF" w:themeColor="background1"/>
                <w:sz w:val="24"/>
                <w:szCs w:val="24"/>
              </w:rPr>
              <w:t>​​</w:t>
            </w:r>
          </w:p>
        </w:tc>
        <w:tc>
          <w:tcPr>
            <w:tcW w:w="2445"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76B2E8D7" w14:textId="77777777" w:rsidR="00671852" w:rsidRPr="001C1C7B" w:rsidRDefault="00671852" w:rsidP="00FA7D9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w:t>
            </w:r>
            <w:r w:rsidRPr="30A8E563">
              <w:rPr>
                <w:rFonts w:ascii="Times New Roman" w:eastAsia="Times New Roman" w:hAnsi="Times New Roman" w:cs="Times New Roman"/>
                <w:color w:val="FFFFFF" w:themeColor="background1"/>
                <w:sz w:val="24"/>
                <w:szCs w:val="24"/>
              </w:rPr>
              <w:t>​​</w:t>
            </w:r>
          </w:p>
        </w:tc>
        <w:tc>
          <w:tcPr>
            <w:tcW w:w="1080"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489B82EE" w14:textId="77777777" w:rsidR="00671852" w:rsidRPr="001C1C7B" w:rsidRDefault="00671852" w:rsidP="00FA7D9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w:t>
            </w:r>
            <w:r w:rsidRPr="30A8E563">
              <w:rPr>
                <w:rFonts w:ascii="Times New Roman" w:eastAsia="Times New Roman" w:hAnsi="Times New Roman" w:cs="Times New Roman"/>
                <w:color w:val="FFFFFF" w:themeColor="background1"/>
                <w:sz w:val="24"/>
                <w:szCs w:val="24"/>
              </w:rPr>
              <w:t>​​</w:t>
            </w:r>
          </w:p>
        </w:tc>
        <w:tc>
          <w:tcPr>
            <w:tcW w:w="1530"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10FAC3FF" w14:textId="77777777" w:rsidR="00671852" w:rsidRPr="001C1C7B" w:rsidRDefault="00671852" w:rsidP="00FA7D9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w:t>
            </w:r>
            <w:r w:rsidRPr="30A8E563">
              <w:rPr>
                <w:rFonts w:ascii="Times New Roman" w:eastAsia="Times New Roman" w:hAnsi="Times New Roman" w:cs="Times New Roman"/>
                <w:color w:val="FFFFFF" w:themeColor="background1"/>
                <w:sz w:val="24"/>
                <w:szCs w:val="24"/>
              </w:rPr>
              <w:t>​​</w:t>
            </w:r>
          </w:p>
        </w:tc>
        <w:tc>
          <w:tcPr>
            <w:tcW w:w="1890"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7F3DD7D0" w14:textId="77777777" w:rsidR="00671852" w:rsidRPr="001C1C7B" w:rsidRDefault="00671852" w:rsidP="00FA7D9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FFFFFF" w:themeColor="background1"/>
                <w:sz w:val="24"/>
                <w:szCs w:val="24"/>
              </w:rPr>
              <w:t>​</w:t>
            </w:r>
          </w:p>
        </w:tc>
      </w:tr>
      <w:tr w:rsidR="00671852" w:rsidRPr="001C1C7B" w14:paraId="719A1B06" w14:textId="77777777" w:rsidTr="00FA7D99">
        <w:trPr>
          <w:trHeight w:val="1437"/>
        </w:trPr>
        <w:tc>
          <w:tcPr>
            <w:tcW w:w="17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B01513"/>
            <w:vAlign w:val="center"/>
            <w:hideMark/>
          </w:tcPr>
          <w:p w14:paraId="7FDDEA96" w14:textId="77777777" w:rsidR="00671852" w:rsidRPr="001C1C7B" w:rsidRDefault="00671852" w:rsidP="00FA7D9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Functional​</w:t>
            </w:r>
            <w:r w:rsidRPr="30A8E563">
              <w:rPr>
                <w:rFonts w:ascii="Times New Roman" w:eastAsia="Times New Roman" w:hAnsi="Times New Roman" w:cs="Times New Roman"/>
                <w:color w:val="FFFFFF" w:themeColor="background1"/>
                <w:sz w:val="24"/>
                <w:szCs w:val="24"/>
              </w:rPr>
              <w:t>​​</w:t>
            </w:r>
          </w:p>
        </w:tc>
        <w:tc>
          <w:tcPr>
            <w:tcW w:w="144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E7E7"/>
            <w:vAlign w:val="center"/>
            <w:hideMark/>
          </w:tcPr>
          <w:p w14:paraId="7F7D7679" w14:textId="77777777" w:rsidR="00671852" w:rsidRPr="001C1C7B" w:rsidRDefault="00671852" w:rsidP="00FA7D9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BWES-05​</w:t>
            </w:r>
            <w:r w:rsidRPr="30A8E563">
              <w:rPr>
                <w:rFonts w:ascii="Times New Roman" w:eastAsia="Times New Roman" w:hAnsi="Times New Roman" w:cs="Times New Roman"/>
                <w:color w:val="FFFFFF" w:themeColor="background1"/>
                <w:sz w:val="24"/>
                <w:szCs w:val="24"/>
              </w:rPr>
              <w:t>​​</w:t>
            </w:r>
          </w:p>
        </w:tc>
        <w:tc>
          <w:tcPr>
            <w:tcW w:w="15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E7E7"/>
            <w:vAlign w:val="center"/>
            <w:hideMark/>
          </w:tcPr>
          <w:p w14:paraId="0B370C27" w14:textId="77777777" w:rsidR="00671852" w:rsidRPr="001C1C7B" w:rsidRDefault="00671852" w:rsidP="00FA7D9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BWES "Bladeless" </w:t>
            </w:r>
            <w:r>
              <w:br/>
            </w:r>
            <w:r w:rsidRPr="30A8E563">
              <w:rPr>
                <w:rFonts w:ascii="Times New Roman" w:eastAsia="Times New Roman" w:hAnsi="Times New Roman" w:cs="Times New Roman"/>
                <w:color w:val="000000" w:themeColor="text1"/>
                <w:sz w:val="24"/>
                <w:szCs w:val="24"/>
              </w:rPr>
              <w:t>Design​</w:t>
            </w:r>
            <w:r w:rsidRPr="30A8E563">
              <w:rPr>
                <w:rFonts w:ascii="Times New Roman" w:eastAsia="Times New Roman" w:hAnsi="Times New Roman" w:cs="Times New Roman"/>
                <w:color w:val="FFFFFF" w:themeColor="background1"/>
                <w:sz w:val="24"/>
                <w:szCs w:val="24"/>
              </w:rPr>
              <w:t>​​</w:t>
            </w:r>
          </w:p>
        </w:tc>
        <w:tc>
          <w:tcPr>
            <w:tcW w:w="244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E7E7"/>
            <w:vAlign w:val="center"/>
            <w:hideMark/>
          </w:tcPr>
          <w:p w14:paraId="59D9E1F3" w14:textId="77777777" w:rsidR="00671852" w:rsidRPr="001C1C7B" w:rsidRDefault="00671852" w:rsidP="00FA7D99">
            <w:pPr>
              <w:spacing w:after="0" w:line="240" w:lineRule="auto"/>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The BWES shall be designed such that air flows through the </w:t>
            </w:r>
            <w:r w:rsidRPr="30A8E563">
              <w:rPr>
                <w:rFonts w:ascii="Times New Roman" w:eastAsia="Times New Roman" w:hAnsi="Times New Roman" w:cs="Times New Roman"/>
                <w:color w:val="FFFFFF" w:themeColor="background1"/>
                <w:sz w:val="24"/>
                <w:szCs w:val="24"/>
              </w:rPr>
              <w:t>​</w:t>
            </w:r>
          </w:p>
          <w:p w14:paraId="16BE0072" w14:textId="77777777" w:rsidR="00671852" w:rsidRPr="001C1C7B" w:rsidRDefault="00671852" w:rsidP="00FA7D99">
            <w:pPr>
              <w:spacing w:after="0" w:line="240" w:lineRule="auto"/>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manifolds and internal </w:t>
            </w:r>
            <w:r w:rsidRPr="30A8E563">
              <w:rPr>
                <w:rFonts w:ascii="Times New Roman" w:eastAsia="Times New Roman" w:hAnsi="Times New Roman" w:cs="Times New Roman"/>
                <w:color w:val="FFFFFF" w:themeColor="background1"/>
                <w:sz w:val="24"/>
                <w:szCs w:val="24"/>
              </w:rPr>
              <w:t>​</w:t>
            </w:r>
          </w:p>
          <w:p w14:paraId="1223CEBD" w14:textId="77777777" w:rsidR="00671852" w:rsidRPr="001C1C7B" w:rsidRDefault="00671852" w:rsidP="00FA7D99">
            <w:pPr>
              <w:spacing w:after="0" w:line="240" w:lineRule="auto"/>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turbine generator. ​</w:t>
            </w:r>
            <w:r w:rsidRPr="30A8E563">
              <w:rPr>
                <w:rFonts w:ascii="Times New Roman" w:eastAsia="Times New Roman" w:hAnsi="Times New Roman" w:cs="Times New Roman"/>
                <w:color w:val="FFFFFF" w:themeColor="background1"/>
                <w:sz w:val="24"/>
                <w:szCs w:val="24"/>
              </w:rPr>
              <w:t>​​</w:t>
            </w:r>
          </w:p>
        </w:tc>
        <w:tc>
          <w:tcPr>
            <w:tcW w:w="10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E7E7"/>
            <w:vAlign w:val="center"/>
            <w:hideMark/>
          </w:tcPr>
          <w:p w14:paraId="02BEDA6B" w14:textId="77777777" w:rsidR="00671852" w:rsidRPr="001C1C7B" w:rsidRDefault="00671852" w:rsidP="00FA7D9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ConOps​</w:t>
            </w:r>
            <w:r w:rsidRPr="30A8E563">
              <w:rPr>
                <w:rFonts w:ascii="Times New Roman" w:eastAsia="Times New Roman" w:hAnsi="Times New Roman" w:cs="Times New Roman"/>
                <w:color w:val="FFFFFF" w:themeColor="background1"/>
                <w:sz w:val="24"/>
                <w:szCs w:val="24"/>
              </w:rPr>
              <w:t>​​</w:t>
            </w:r>
          </w:p>
        </w:tc>
        <w:tc>
          <w:tcPr>
            <w:tcW w:w="153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E7E7"/>
            <w:vAlign w:val="center"/>
            <w:hideMark/>
          </w:tcPr>
          <w:p w14:paraId="6ECDDF5C" w14:textId="77777777" w:rsidR="00671852" w:rsidRPr="001C1C7B" w:rsidRDefault="00671852" w:rsidP="00FA7D9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Inspection​</w:t>
            </w:r>
            <w:r w:rsidRPr="30A8E563">
              <w:rPr>
                <w:rFonts w:ascii="Times New Roman" w:eastAsia="Times New Roman" w:hAnsi="Times New Roman" w:cs="Times New Roman"/>
                <w:color w:val="FFFFFF" w:themeColor="background1"/>
                <w:sz w:val="24"/>
                <w:szCs w:val="24"/>
              </w:rPr>
              <w:t>​​</w:t>
            </w:r>
          </w:p>
        </w:tc>
        <w:tc>
          <w:tcPr>
            <w:tcW w:w="189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E7E7"/>
            <w:vAlign w:val="center"/>
            <w:hideMark/>
          </w:tcPr>
          <w:p w14:paraId="6AFEB7DE" w14:textId="77777777" w:rsidR="00671852" w:rsidRPr="001C1C7B" w:rsidRDefault="00671852" w:rsidP="00FA7D9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 Met</w:t>
            </w:r>
            <w:r w:rsidRPr="30A8E563">
              <w:rPr>
                <w:rFonts w:ascii="Times New Roman" w:eastAsia="Times New Roman" w:hAnsi="Times New Roman" w:cs="Times New Roman"/>
                <w:color w:val="FFFFFF" w:themeColor="background1"/>
                <w:sz w:val="24"/>
                <w:szCs w:val="24"/>
              </w:rPr>
              <w:t>​</w:t>
            </w:r>
          </w:p>
          <w:p w14:paraId="48E0C2B3" w14:textId="77777777" w:rsidR="00671852" w:rsidRPr="001C1C7B" w:rsidRDefault="00671852" w:rsidP="00FA7D9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FFFFFF" w:themeColor="background1"/>
                <w:sz w:val="24"/>
                <w:szCs w:val="24"/>
              </w:rPr>
              <w:t>​</w:t>
            </w:r>
          </w:p>
        </w:tc>
      </w:tr>
      <w:tr w:rsidR="00671852" w:rsidRPr="001C1C7B" w14:paraId="6162BBCA" w14:textId="77777777" w:rsidTr="00FA7D99">
        <w:trPr>
          <w:trHeight w:val="2125"/>
        </w:trPr>
        <w:tc>
          <w:tcPr>
            <w:tcW w:w="17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B01513"/>
            <w:vAlign w:val="center"/>
            <w:hideMark/>
          </w:tcPr>
          <w:p w14:paraId="400BB8C1" w14:textId="77777777" w:rsidR="00671852" w:rsidRPr="001C1C7B" w:rsidRDefault="00671852" w:rsidP="00FA7D9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Functional​</w:t>
            </w:r>
            <w:r w:rsidRPr="30A8E563">
              <w:rPr>
                <w:rFonts w:ascii="Times New Roman" w:eastAsia="Times New Roman" w:hAnsi="Times New Roman" w:cs="Times New Roman"/>
                <w:color w:val="FFFFFF" w:themeColor="background1"/>
                <w:sz w:val="24"/>
                <w:szCs w:val="24"/>
              </w:rPr>
              <w:t>​​</w:t>
            </w:r>
          </w:p>
        </w:tc>
        <w:tc>
          <w:tcPr>
            <w:tcW w:w="144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1CBB9C75" w14:textId="77777777" w:rsidR="00671852" w:rsidRPr="001C1C7B" w:rsidRDefault="00671852" w:rsidP="00FA7D9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BWES-06​</w:t>
            </w:r>
            <w:r w:rsidRPr="30A8E563">
              <w:rPr>
                <w:rFonts w:ascii="Times New Roman" w:eastAsia="Times New Roman" w:hAnsi="Times New Roman" w:cs="Times New Roman"/>
                <w:color w:val="FFFFFF" w:themeColor="background1"/>
                <w:sz w:val="24"/>
                <w:szCs w:val="24"/>
              </w:rPr>
              <w:t>​​</w:t>
            </w:r>
          </w:p>
        </w:tc>
        <w:tc>
          <w:tcPr>
            <w:tcW w:w="15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646DEDE6" w14:textId="77777777" w:rsidR="00671852" w:rsidRPr="001C1C7B" w:rsidRDefault="00671852" w:rsidP="00FA7D9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BWES Energy Storage​</w:t>
            </w:r>
            <w:r w:rsidRPr="30A8E563">
              <w:rPr>
                <w:rFonts w:ascii="Times New Roman" w:eastAsia="Times New Roman" w:hAnsi="Times New Roman" w:cs="Times New Roman"/>
                <w:color w:val="FFFFFF" w:themeColor="background1"/>
                <w:sz w:val="24"/>
                <w:szCs w:val="24"/>
              </w:rPr>
              <w:t>​​</w:t>
            </w:r>
          </w:p>
        </w:tc>
        <w:tc>
          <w:tcPr>
            <w:tcW w:w="244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684C6FA3" w14:textId="77777777" w:rsidR="00671852" w:rsidRPr="001C1C7B" w:rsidRDefault="00671852" w:rsidP="00FA7D99">
            <w:pPr>
              <w:spacing w:after="0" w:line="240" w:lineRule="auto"/>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The BWES turbine </w:t>
            </w:r>
            <w:r w:rsidRPr="30A8E563">
              <w:rPr>
                <w:rFonts w:ascii="Times New Roman" w:eastAsia="Times New Roman" w:hAnsi="Times New Roman" w:cs="Times New Roman"/>
                <w:color w:val="FFFFFF" w:themeColor="background1"/>
                <w:sz w:val="24"/>
                <w:szCs w:val="24"/>
              </w:rPr>
              <w:t>​</w:t>
            </w:r>
          </w:p>
          <w:p w14:paraId="5763AD4F" w14:textId="77777777" w:rsidR="00671852" w:rsidRPr="001C1C7B" w:rsidRDefault="00671852" w:rsidP="00FA7D99">
            <w:pPr>
              <w:spacing w:after="0" w:line="240" w:lineRule="auto"/>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Generator shall be </w:t>
            </w:r>
            <w:r w:rsidRPr="30A8E563">
              <w:rPr>
                <w:rFonts w:ascii="Times New Roman" w:eastAsia="Times New Roman" w:hAnsi="Times New Roman" w:cs="Times New Roman"/>
                <w:color w:val="FFFFFF" w:themeColor="background1"/>
                <w:sz w:val="24"/>
                <w:szCs w:val="24"/>
              </w:rPr>
              <w:t>​</w:t>
            </w:r>
          </w:p>
          <w:p w14:paraId="25FC9B86" w14:textId="77ABCF61" w:rsidR="00671852" w:rsidRPr="001C1C7B" w:rsidRDefault="00377B82" w:rsidP="00FA7D99">
            <w:pPr>
              <w:spacing w:after="0" w:line="240" w:lineRule="auto"/>
              <w:textAlignment w:val="baseline"/>
              <w:rPr>
                <w:rFonts w:ascii="Times New Roman" w:eastAsia="Times New Roman" w:hAnsi="Times New Roman" w:cs="Times New Roman"/>
                <w:color w:val="FFFFFF"/>
                <w:sz w:val="24"/>
                <w:szCs w:val="24"/>
              </w:rPr>
            </w:pPr>
            <w:r>
              <w:rPr>
                <w:rFonts w:ascii="Times New Roman" w:eastAsia="Times New Roman" w:hAnsi="Times New Roman" w:cs="Times New Roman"/>
                <w:color w:val="000000" w:themeColor="text1"/>
                <w:sz w:val="24"/>
                <w:szCs w:val="24"/>
              </w:rPr>
              <w:t>c</w:t>
            </w:r>
            <w:r w:rsidR="00671852" w:rsidRPr="30A8E563">
              <w:rPr>
                <w:rFonts w:ascii="Times New Roman" w:eastAsia="Times New Roman" w:hAnsi="Times New Roman" w:cs="Times New Roman"/>
                <w:color w:val="000000" w:themeColor="text1"/>
                <w:sz w:val="24"/>
                <w:szCs w:val="24"/>
              </w:rPr>
              <w:t>apable of charging </w:t>
            </w:r>
            <w:r w:rsidR="00671852" w:rsidRPr="30A8E563">
              <w:rPr>
                <w:rFonts w:ascii="Times New Roman" w:eastAsia="Times New Roman" w:hAnsi="Times New Roman" w:cs="Times New Roman"/>
                <w:color w:val="FFFFFF" w:themeColor="background1"/>
                <w:sz w:val="24"/>
                <w:szCs w:val="24"/>
              </w:rPr>
              <w:t>​</w:t>
            </w:r>
          </w:p>
          <w:p w14:paraId="66E725C4" w14:textId="77777777" w:rsidR="00671852" w:rsidRPr="001C1C7B" w:rsidRDefault="00671852" w:rsidP="00FA7D99">
            <w:pPr>
              <w:spacing w:after="0" w:line="240" w:lineRule="auto"/>
              <w:textAlignment w:val="baseline"/>
              <w:rPr>
                <w:rFonts w:ascii="Times New Roman" w:eastAsia="Times New Roman" w:hAnsi="Times New Roman" w:cs="Times New Roman"/>
                <w:color w:val="000000" w:themeColor="text1"/>
                <w:sz w:val="24"/>
                <w:szCs w:val="24"/>
              </w:rPr>
            </w:pPr>
            <w:r w:rsidRPr="30A8E563">
              <w:rPr>
                <w:rFonts w:ascii="Times New Roman" w:eastAsia="Times New Roman" w:hAnsi="Times New Roman" w:cs="Times New Roman"/>
                <w:color w:val="000000" w:themeColor="text1"/>
                <w:sz w:val="24"/>
                <w:szCs w:val="24"/>
              </w:rPr>
              <w:t>two external 12V 100aH deep cycle </w:t>
            </w:r>
          </w:p>
          <w:p w14:paraId="4CA0B1FC" w14:textId="77777777" w:rsidR="00671852" w:rsidRPr="001C1C7B" w:rsidRDefault="00671852" w:rsidP="00FA7D99">
            <w:pPr>
              <w:spacing w:after="0" w:line="240" w:lineRule="auto"/>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batteries. ​</w:t>
            </w:r>
            <w:r w:rsidRPr="30A8E563">
              <w:rPr>
                <w:rFonts w:ascii="Times New Roman" w:eastAsia="Times New Roman" w:hAnsi="Times New Roman" w:cs="Times New Roman"/>
                <w:color w:val="FFFFFF" w:themeColor="background1"/>
                <w:sz w:val="24"/>
                <w:szCs w:val="24"/>
              </w:rPr>
              <w:t>​​</w:t>
            </w:r>
          </w:p>
        </w:tc>
        <w:tc>
          <w:tcPr>
            <w:tcW w:w="10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4BD8EBF6" w14:textId="77777777" w:rsidR="00671852" w:rsidRPr="001C1C7B" w:rsidRDefault="00671852" w:rsidP="00FA7D9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Research​</w:t>
            </w:r>
            <w:r w:rsidRPr="30A8E563">
              <w:rPr>
                <w:rFonts w:ascii="Times New Roman" w:eastAsia="Times New Roman" w:hAnsi="Times New Roman" w:cs="Times New Roman"/>
                <w:color w:val="FFFFFF" w:themeColor="background1"/>
                <w:sz w:val="24"/>
                <w:szCs w:val="24"/>
              </w:rPr>
              <w:t>​​</w:t>
            </w:r>
          </w:p>
        </w:tc>
        <w:tc>
          <w:tcPr>
            <w:tcW w:w="153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5BE106EB" w14:textId="77777777" w:rsidR="00671852" w:rsidRPr="001C1C7B" w:rsidRDefault="00671852" w:rsidP="00FA7D9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Demonstration​</w:t>
            </w:r>
            <w:r w:rsidRPr="30A8E563">
              <w:rPr>
                <w:rFonts w:ascii="Times New Roman" w:eastAsia="Times New Roman" w:hAnsi="Times New Roman" w:cs="Times New Roman"/>
                <w:color w:val="FFFFFF" w:themeColor="background1"/>
                <w:sz w:val="24"/>
                <w:szCs w:val="24"/>
              </w:rPr>
              <w:t>​​</w:t>
            </w:r>
          </w:p>
        </w:tc>
        <w:tc>
          <w:tcPr>
            <w:tcW w:w="189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62D35B4E" w14:textId="77777777" w:rsidR="00671852" w:rsidRPr="001C1C7B" w:rsidRDefault="00671852" w:rsidP="00FA7D9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Met with modification</w:t>
            </w:r>
            <w:r w:rsidRPr="30A8E563">
              <w:rPr>
                <w:rFonts w:ascii="Times New Roman" w:eastAsia="Times New Roman" w:hAnsi="Times New Roman" w:cs="Times New Roman"/>
                <w:color w:val="FFFFFF" w:themeColor="background1"/>
                <w:sz w:val="24"/>
                <w:szCs w:val="24"/>
              </w:rPr>
              <w:t>​</w:t>
            </w:r>
          </w:p>
        </w:tc>
      </w:tr>
      <w:tr w:rsidR="00671852" w:rsidRPr="001C1C7B" w14:paraId="1CDD9227" w14:textId="77777777" w:rsidTr="00FA7D99">
        <w:trPr>
          <w:trHeight w:val="1338"/>
        </w:trPr>
        <w:tc>
          <w:tcPr>
            <w:tcW w:w="17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B01513"/>
            <w:vAlign w:val="center"/>
            <w:hideMark/>
          </w:tcPr>
          <w:p w14:paraId="23CB2946" w14:textId="77777777" w:rsidR="00671852" w:rsidRPr="001C1C7B" w:rsidRDefault="00671852" w:rsidP="00FA7D9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Functional​</w:t>
            </w:r>
            <w:r w:rsidRPr="30A8E563">
              <w:rPr>
                <w:rFonts w:ascii="Times New Roman" w:eastAsia="Times New Roman" w:hAnsi="Times New Roman" w:cs="Times New Roman"/>
                <w:color w:val="FFFFFF" w:themeColor="background1"/>
                <w:sz w:val="24"/>
                <w:szCs w:val="24"/>
              </w:rPr>
              <w:t>​​</w:t>
            </w:r>
          </w:p>
        </w:tc>
        <w:tc>
          <w:tcPr>
            <w:tcW w:w="144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E7E7"/>
            <w:vAlign w:val="center"/>
            <w:hideMark/>
          </w:tcPr>
          <w:p w14:paraId="43FB23B1" w14:textId="77777777" w:rsidR="00671852" w:rsidRPr="001C1C7B" w:rsidRDefault="00671852" w:rsidP="00FA7D9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BWES-07​</w:t>
            </w:r>
            <w:r w:rsidRPr="30A8E563">
              <w:rPr>
                <w:rFonts w:ascii="Times New Roman" w:eastAsia="Times New Roman" w:hAnsi="Times New Roman" w:cs="Times New Roman"/>
                <w:color w:val="FFFFFF" w:themeColor="background1"/>
                <w:sz w:val="24"/>
                <w:szCs w:val="24"/>
              </w:rPr>
              <w:t>​​</w:t>
            </w:r>
          </w:p>
        </w:tc>
        <w:tc>
          <w:tcPr>
            <w:tcW w:w="15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E7E7"/>
            <w:vAlign w:val="center"/>
            <w:hideMark/>
          </w:tcPr>
          <w:p w14:paraId="14951F29" w14:textId="77777777" w:rsidR="00671852" w:rsidRPr="001C1C7B" w:rsidRDefault="00671852" w:rsidP="00FA7D99">
            <w:pPr>
              <w:spacing w:after="0" w:line="240" w:lineRule="auto"/>
              <w:jc w:val="center"/>
              <w:textAlignment w:val="baseline"/>
              <w:rPr>
                <w:rFonts w:ascii="Times New Roman" w:eastAsia="Times New Roman" w:hAnsi="Times New Roman" w:cs="Times New Roman"/>
                <w:color w:val="000000" w:themeColor="text1"/>
                <w:sz w:val="24"/>
                <w:szCs w:val="24"/>
              </w:rPr>
            </w:pPr>
            <w:r w:rsidRPr="30A8E563">
              <w:rPr>
                <w:rFonts w:ascii="Times New Roman" w:eastAsia="Times New Roman" w:hAnsi="Times New Roman" w:cs="Times New Roman"/>
                <w:color w:val="000000" w:themeColor="text1"/>
                <w:sz w:val="24"/>
                <w:szCs w:val="24"/>
              </w:rPr>
              <w:t>BWES Charging </w:t>
            </w:r>
          </w:p>
          <w:p w14:paraId="37D923EA" w14:textId="77777777" w:rsidR="00671852" w:rsidRPr="001C1C7B" w:rsidRDefault="00671852" w:rsidP="00FA7D9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System​</w:t>
            </w:r>
            <w:r w:rsidRPr="30A8E563">
              <w:rPr>
                <w:rFonts w:ascii="Times New Roman" w:eastAsia="Times New Roman" w:hAnsi="Times New Roman" w:cs="Times New Roman"/>
                <w:color w:val="FFFFFF" w:themeColor="background1"/>
                <w:sz w:val="24"/>
                <w:szCs w:val="24"/>
              </w:rPr>
              <w:t>​​</w:t>
            </w:r>
          </w:p>
        </w:tc>
        <w:tc>
          <w:tcPr>
            <w:tcW w:w="244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E7E7"/>
            <w:vAlign w:val="center"/>
            <w:hideMark/>
          </w:tcPr>
          <w:p w14:paraId="20438E71" w14:textId="77777777" w:rsidR="00671852" w:rsidRPr="001C1C7B" w:rsidRDefault="00671852" w:rsidP="00FA7D99">
            <w:pPr>
              <w:spacing w:after="0" w:line="240" w:lineRule="auto"/>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The BWES generator's​</w:t>
            </w:r>
            <w:r w:rsidRPr="30A8E563">
              <w:rPr>
                <w:rFonts w:ascii="Times New Roman" w:eastAsia="Times New Roman" w:hAnsi="Times New Roman" w:cs="Times New Roman"/>
                <w:color w:val="FFFFFF" w:themeColor="background1"/>
                <w:sz w:val="24"/>
                <w:szCs w:val="24"/>
              </w:rPr>
              <w:t>​​</w:t>
            </w:r>
          </w:p>
          <w:p w14:paraId="5ABC54FF" w14:textId="77777777" w:rsidR="00671852" w:rsidRPr="001C1C7B" w:rsidRDefault="00671852" w:rsidP="00FA7D99">
            <w:pPr>
              <w:spacing w:after="0" w:line="240" w:lineRule="auto"/>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24V AC 3-phase output </w:t>
            </w:r>
            <w:r w:rsidRPr="30A8E563">
              <w:rPr>
                <w:rFonts w:ascii="Times New Roman" w:eastAsia="Times New Roman" w:hAnsi="Times New Roman" w:cs="Times New Roman"/>
                <w:color w:val="FFFFFF" w:themeColor="background1"/>
                <w:sz w:val="24"/>
                <w:szCs w:val="24"/>
              </w:rPr>
              <w:t>​</w:t>
            </w:r>
          </w:p>
          <w:p w14:paraId="0615B393" w14:textId="77777777" w:rsidR="00671852" w:rsidRPr="001C1C7B" w:rsidRDefault="00671852" w:rsidP="00FA7D99">
            <w:pPr>
              <w:spacing w:after="0" w:line="240" w:lineRule="auto"/>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will be connected to a </w:t>
            </w:r>
            <w:r w:rsidRPr="30A8E563">
              <w:rPr>
                <w:rFonts w:ascii="Times New Roman" w:eastAsia="Times New Roman" w:hAnsi="Times New Roman" w:cs="Times New Roman"/>
                <w:color w:val="FFFFFF" w:themeColor="background1"/>
                <w:sz w:val="24"/>
                <w:szCs w:val="24"/>
              </w:rPr>
              <w:t>​</w:t>
            </w:r>
          </w:p>
          <w:p w14:paraId="0996C853" w14:textId="77777777" w:rsidR="00671852" w:rsidRPr="001C1C7B" w:rsidRDefault="00671852" w:rsidP="00FA7D99">
            <w:pPr>
              <w:spacing w:after="0" w:line="240" w:lineRule="auto"/>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24V battery controller </w:t>
            </w:r>
            <w:r w:rsidRPr="30A8E563">
              <w:rPr>
                <w:rFonts w:ascii="Times New Roman" w:eastAsia="Times New Roman" w:hAnsi="Times New Roman" w:cs="Times New Roman"/>
                <w:color w:val="FFFFFF" w:themeColor="background1"/>
                <w:sz w:val="24"/>
                <w:szCs w:val="24"/>
              </w:rPr>
              <w:t>​</w:t>
            </w:r>
          </w:p>
          <w:p w14:paraId="788FDB49" w14:textId="77777777" w:rsidR="00671852" w:rsidRPr="001C1C7B" w:rsidRDefault="00671852" w:rsidP="00FA7D99">
            <w:pPr>
              <w:spacing w:after="0" w:line="240" w:lineRule="auto"/>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and converted to 24V DC. ​</w:t>
            </w:r>
            <w:r w:rsidRPr="30A8E563">
              <w:rPr>
                <w:rFonts w:ascii="Times New Roman" w:eastAsia="Times New Roman" w:hAnsi="Times New Roman" w:cs="Times New Roman"/>
                <w:color w:val="FFFFFF" w:themeColor="background1"/>
                <w:sz w:val="24"/>
                <w:szCs w:val="24"/>
              </w:rPr>
              <w:t>​​</w:t>
            </w:r>
          </w:p>
        </w:tc>
        <w:tc>
          <w:tcPr>
            <w:tcW w:w="10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E7E7"/>
            <w:vAlign w:val="center"/>
            <w:hideMark/>
          </w:tcPr>
          <w:p w14:paraId="41DC7622" w14:textId="77777777" w:rsidR="00671852" w:rsidRPr="001C1C7B" w:rsidRDefault="00671852" w:rsidP="00FA7D9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Research​</w:t>
            </w:r>
            <w:r w:rsidRPr="30A8E563">
              <w:rPr>
                <w:rFonts w:ascii="Times New Roman" w:eastAsia="Times New Roman" w:hAnsi="Times New Roman" w:cs="Times New Roman"/>
                <w:color w:val="FFFFFF" w:themeColor="background1"/>
                <w:sz w:val="24"/>
                <w:szCs w:val="24"/>
              </w:rPr>
              <w:t>​​</w:t>
            </w:r>
          </w:p>
        </w:tc>
        <w:tc>
          <w:tcPr>
            <w:tcW w:w="153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E7E7"/>
            <w:vAlign w:val="center"/>
            <w:hideMark/>
          </w:tcPr>
          <w:p w14:paraId="41ACBE82" w14:textId="77777777" w:rsidR="00671852" w:rsidRPr="001C1C7B" w:rsidRDefault="00671852" w:rsidP="00FA7D9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Demonstration​</w:t>
            </w:r>
            <w:r w:rsidRPr="30A8E563">
              <w:rPr>
                <w:rFonts w:ascii="Times New Roman" w:eastAsia="Times New Roman" w:hAnsi="Times New Roman" w:cs="Times New Roman"/>
                <w:color w:val="FFFFFF" w:themeColor="background1"/>
                <w:sz w:val="24"/>
                <w:szCs w:val="24"/>
              </w:rPr>
              <w:t>​​</w:t>
            </w:r>
          </w:p>
        </w:tc>
        <w:tc>
          <w:tcPr>
            <w:tcW w:w="189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E7E7"/>
            <w:vAlign w:val="center"/>
            <w:hideMark/>
          </w:tcPr>
          <w:p w14:paraId="1B1557FF" w14:textId="77777777" w:rsidR="00671852" w:rsidRPr="001C1C7B" w:rsidRDefault="00671852" w:rsidP="00FA7D9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Met with modification</w:t>
            </w:r>
            <w:r w:rsidRPr="30A8E563">
              <w:rPr>
                <w:rFonts w:ascii="Times New Roman" w:eastAsia="Times New Roman" w:hAnsi="Times New Roman" w:cs="Times New Roman"/>
                <w:color w:val="FFFFFF" w:themeColor="background1"/>
                <w:sz w:val="24"/>
                <w:szCs w:val="24"/>
              </w:rPr>
              <w:t>​</w:t>
            </w:r>
          </w:p>
        </w:tc>
      </w:tr>
      <w:tr w:rsidR="00671852" w:rsidRPr="001C1C7B" w14:paraId="172E128C" w14:textId="77777777" w:rsidTr="00FA7D99">
        <w:trPr>
          <w:trHeight w:val="1099"/>
        </w:trPr>
        <w:tc>
          <w:tcPr>
            <w:tcW w:w="171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B01513"/>
            <w:vAlign w:val="center"/>
            <w:hideMark/>
          </w:tcPr>
          <w:p w14:paraId="7B3CA4B3" w14:textId="77777777" w:rsidR="00671852" w:rsidRPr="001C1C7B" w:rsidRDefault="00671852" w:rsidP="00FA7D9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Functional​</w:t>
            </w:r>
            <w:r w:rsidRPr="30A8E563">
              <w:rPr>
                <w:rFonts w:ascii="Times New Roman" w:eastAsia="Times New Roman" w:hAnsi="Times New Roman" w:cs="Times New Roman"/>
                <w:color w:val="FFFFFF" w:themeColor="background1"/>
                <w:sz w:val="24"/>
                <w:szCs w:val="24"/>
              </w:rPr>
              <w:t>​​</w:t>
            </w:r>
          </w:p>
        </w:tc>
        <w:tc>
          <w:tcPr>
            <w:tcW w:w="144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6087729E" w14:textId="77777777" w:rsidR="00671852" w:rsidRPr="001C1C7B" w:rsidRDefault="00671852" w:rsidP="00FA7D9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BWES-08​</w:t>
            </w:r>
            <w:r w:rsidRPr="30A8E563">
              <w:rPr>
                <w:rFonts w:ascii="Times New Roman" w:eastAsia="Times New Roman" w:hAnsi="Times New Roman" w:cs="Times New Roman"/>
                <w:color w:val="FFFFFF" w:themeColor="background1"/>
                <w:sz w:val="24"/>
                <w:szCs w:val="24"/>
              </w:rPr>
              <w:t>​​</w:t>
            </w:r>
          </w:p>
        </w:tc>
        <w:tc>
          <w:tcPr>
            <w:tcW w:w="151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47450086" w14:textId="77777777" w:rsidR="00671852" w:rsidRPr="001C1C7B" w:rsidRDefault="00671852" w:rsidP="00FA7D99">
            <w:pPr>
              <w:spacing w:after="0" w:line="240" w:lineRule="auto"/>
              <w:jc w:val="center"/>
              <w:textAlignment w:val="baseline"/>
              <w:rPr>
                <w:rFonts w:ascii="Times New Roman" w:eastAsia="Times New Roman" w:hAnsi="Times New Roman" w:cs="Times New Roman"/>
                <w:color w:val="000000" w:themeColor="text1"/>
                <w:sz w:val="24"/>
                <w:szCs w:val="24"/>
              </w:rPr>
            </w:pPr>
            <w:r w:rsidRPr="30A8E563">
              <w:rPr>
                <w:rFonts w:ascii="Times New Roman" w:eastAsia="Times New Roman" w:hAnsi="Times New Roman" w:cs="Times New Roman"/>
                <w:color w:val="000000" w:themeColor="text1"/>
                <w:sz w:val="24"/>
                <w:szCs w:val="24"/>
              </w:rPr>
              <w:t>BWES Energy</w:t>
            </w:r>
          </w:p>
          <w:p w14:paraId="3D31E873" w14:textId="77777777" w:rsidR="00671852" w:rsidRPr="001C1C7B" w:rsidRDefault="00671852" w:rsidP="00FA7D9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Generation​</w:t>
            </w:r>
            <w:r w:rsidRPr="30A8E563">
              <w:rPr>
                <w:rFonts w:ascii="Times New Roman" w:eastAsia="Times New Roman" w:hAnsi="Times New Roman" w:cs="Times New Roman"/>
                <w:color w:val="FFFFFF" w:themeColor="background1"/>
                <w:sz w:val="24"/>
                <w:szCs w:val="24"/>
              </w:rPr>
              <w:t>​​</w:t>
            </w:r>
          </w:p>
        </w:tc>
        <w:tc>
          <w:tcPr>
            <w:tcW w:w="244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3EAF6077" w14:textId="77777777" w:rsidR="00671852" w:rsidRPr="001C1C7B" w:rsidRDefault="00671852" w:rsidP="00FA7D99">
            <w:pPr>
              <w:spacing w:after="0" w:line="240" w:lineRule="auto"/>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The BWES shall utilize </w:t>
            </w:r>
            <w:r w:rsidRPr="30A8E563">
              <w:rPr>
                <w:rFonts w:ascii="Times New Roman" w:eastAsia="Times New Roman" w:hAnsi="Times New Roman" w:cs="Times New Roman"/>
                <w:color w:val="FFFFFF" w:themeColor="background1"/>
                <w:sz w:val="24"/>
                <w:szCs w:val="24"/>
              </w:rPr>
              <w:t>​</w:t>
            </w:r>
          </w:p>
          <w:p w14:paraId="69148327" w14:textId="77777777" w:rsidR="00671852" w:rsidRPr="001C1C7B" w:rsidRDefault="00671852" w:rsidP="00FA7D99">
            <w:pPr>
              <w:spacing w:after="0" w:line="240" w:lineRule="auto"/>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an internal permanent </w:t>
            </w:r>
            <w:r w:rsidRPr="30A8E563">
              <w:rPr>
                <w:rFonts w:ascii="Times New Roman" w:eastAsia="Times New Roman" w:hAnsi="Times New Roman" w:cs="Times New Roman"/>
                <w:color w:val="FFFFFF" w:themeColor="background1"/>
                <w:sz w:val="24"/>
                <w:szCs w:val="24"/>
              </w:rPr>
              <w:t>​</w:t>
            </w:r>
          </w:p>
          <w:p w14:paraId="52F86BC6" w14:textId="77777777" w:rsidR="00671852" w:rsidRPr="001C1C7B" w:rsidRDefault="00671852" w:rsidP="00FA7D99">
            <w:pPr>
              <w:spacing w:after="0" w:line="240" w:lineRule="auto"/>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magnet generator. ​</w:t>
            </w:r>
            <w:r w:rsidRPr="30A8E563">
              <w:rPr>
                <w:rFonts w:ascii="Times New Roman" w:eastAsia="Times New Roman" w:hAnsi="Times New Roman" w:cs="Times New Roman"/>
                <w:color w:val="FFFFFF" w:themeColor="background1"/>
                <w:sz w:val="24"/>
                <w:szCs w:val="24"/>
              </w:rPr>
              <w:t>​​</w:t>
            </w:r>
          </w:p>
        </w:tc>
        <w:tc>
          <w:tcPr>
            <w:tcW w:w="108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1F4B6765" w14:textId="77777777" w:rsidR="00671852" w:rsidRPr="001C1C7B" w:rsidRDefault="00671852" w:rsidP="00FA7D9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ConOps​</w:t>
            </w:r>
            <w:r w:rsidRPr="30A8E563">
              <w:rPr>
                <w:rFonts w:ascii="Times New Roman" w:eastAsia="Times New Roman" w:hAnsi="Times New Roman" w:cs="Times New Roman"/>
                <w:color w:val="FFFFFF" w:themeColor="background1"/>
                <w:sz w:val="24"/>
                <w:szCs w:val="24"/>
              </w:rPr>
              <w:t>​​</w:t>
            </w:r>
          </w:p>
        </w:tc>
        <w:tc>
          <w:tcPr>
            <w:tcW w:w="153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2ACA46B7" w14:textId="77777777" w:rsidR="00671852" w:rsidRPr="001C1C7B" w:rsidRDefault="00671852" w:rsidP="00FA7D9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Inspection​</w:t>
            </w:r>
            <w:r w:rsidRPr="30A8E563">
              <w:rPr>
                <w:rFonts w:ascii="Times New Roman" w:eastAsia="Times New Roman" w:hAnsi="Times New Roman" w:cs="Times New Roman"/>
                <w:color w:val="FFFFFF" w:themeColor="background1"/>
                <w:sz w:val="24"/>
                <w:szCs w:val="24"/>
              </w:rPr>
              <w:t>​​</w:t>
            </w:r>
          </w:p>
        </w:tc>
        <w:tc>
          <w:tcPr>
            <w:tcW w:w="189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2D0796B9" w14:textId="77777777" w:rsidR="00671852" w:rsidRPr="001C1C7B" w:rsidRDefault="00671852" w:rsidP="00FA7D9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Met</w:t>
            </w:r>
            <w:r w:rsidRPr="30A8E563">
              <w:rPr>
                <w:rFonts w:ascii="Times New Roman" w:eastAsia="Times New Roman" w:hAnsi="Times New Roman" w:cs="Times New Roman"/>
                <w:color w:val="FFFFFF" w:themeColor="background1"/>
                <w:sz w:val="24"/>
                <w:szCs w:val="24"/>
              </w:rPr>
              <w:t>​</w:t>
            </w:r>
          </w:p>
        </w:tc>
      </w:tr>
    </w:tbl>
    <w:p w14:paraId="6080C913" w14:textId="77777777" w:rsidR="000E2969" w:rsidRDefault="000E2969" w:rsidP="001C1C7B">
      <w:pPr>
        <w:pStyle w:val="paragraph"/>
        <w:spacing w:before="0" w:beforeAutospacing="0" w:after="0" w:afterAutospacing="0"/>
        <w:textAlignment w:val="baseline"/>
        <w:rPr>
          <w:rStyle w:val="eop"/>
          <w:rFonts w:ascii="Calibri" w:hAnsi="Calibri" w:cs="Calibri"/>
        </w:rPr>
      </w:pPr>
    </w:p>
    <w:p w14:paraId="498A522A" w14:textId="4113AD70" w:rsidR="002465AF" w:rsidRPr="00707A74" w:rsidRDefault="00707A74" w:rsidP="00707A74">
      <w:pPr>
        <w:pStyle w:val="Caption"/>
        <w:jc w:val="center"/>
        <w:rPr>
          <w:rStyle w:val="eop"/>
          <w:rFonts w:ascii="Times New Roman" w:hAnsi="Times New Roman" w:cs="Times New Roman"/>
          <w:color w:val="auto"/>
          <w:sz w:val="24"/>
          <w:szCs w:val="24"/>
        </w:rPr>
      </w:pPr>
      <w:bookmarkStart w:id="18" w:name="_Toc70680346"/>
      <w:r w:rsidRPr="00707A74">
        <w:rPr>
          <w:rFonts w:ascii="Times New Roman" w:hAnsi="Times New Roman" w:cs="Times New Roman"/>
          <w:color w:val="auto"/>
          <w:sz w:val="24"/>
          <w:szCs w:val="24"/>
        </w:rPr>
        <w:t xml:space="preserve">Table </w:t>
      </w:r>
      <w:r w:rsidR="00947781">
        <w:rPr>
          <w:rFonts w:ascii="Times New Roman" w:hAnsi="Times New Roman" w:cs="Times New Roman"/>
          <w:color w:val="auto"/>
          <w:sz w:val="24"/>
          <w:szCs w:val="24"/>
        </w:rPr>
        <w:fldChar w:fldCharType="begin"/>
      </w:r>
      <w:r w:rsidR="00947781">
        <w:rPr>
          <w:rFonts w:ascii="Times New Roman" w:hAnsi="Times New Roman" w:cs="Times New Roman"/>
          <w:color w:val="auto"/>
          <w:sz w:val="24"/>
          <w:szCs w:val="24"/>
        </w:rPr>
        <w:instrText xml:space="preserve"> SEQ Table \* ARABIC </w:instrText>
      </w:r>
      <w:r w:rsidR="00947781">
        <w:rPr>
          <w:rFonts w:ascii="Times New Roman" w:hAnsi="Times New Roman" w:cs="Times New Roman"/>
          <w:color w:val="auto"/>
          <w:sz w:val="24"/>
          <w:szCs w:val="24"/>
        </w:rPr>
        <w:fldChar w:fldCharType="separate"/>
      </w:r>
      <w:r w:rsidR="00947781">
        <w:rPr>
          <w:rFonts w:ascii="Times New Roman" w:hAnsi="Times New Roman" w:cs="Times New Roman"/>
          <w:noProof/>
          <w:color w:val="auto"/>
          <w:sz w:val="24"/>
          <w:szCs w:val="24"/>
        </w:rPr>
        <w:t>3</w:t>
      </w:r>
      <w:r w:rsidR="00947781">
        <w:rPr>
          <w:rFonts w:ascii="Times New Roman" w:hAnsi="Times New Roman" w:cs="Times New Roman"/>
          <w:color w:val="auto"/>
          <w:sz w:val="24"/>
          <w:szCs w:val="24"/>
        </w:rPr>
        <w:fldChar w:fldCharType="end"/>
      </w:r>
      <w:r w:rsidRPr="00707A74">
        <w:rPr>
          <w:rFonts w:ascii="Times New Roman" w:hAnsi="Times New Roman" w:cs="Times New Roman"/>
          <w:color w:val="auto"/>
          <w:sz w:val="24"/>
          <w:szCs w:val="24"/>
        </w:rPr>
        <w:t>: Functional Requirements</w:t>
      </w:r>
      <w:bookmarkEnd w:id="18"/>
    </w:p>
    <w:p w14:paraId="3029019C" w14:textId="77777777" w:rsidR="00671852" w:rsidRDefault="00671852" w:rsidP="001C1C7B">
      <w:pPr>
        <w:pStyle w:val="paragraph"/>
        <w:spacing w:before="0" w:beforeAutospacing="0" w:after="0" w:afterAutospacing="0"/>
        <w:textAlignment w:val="baseline"/>
        <w:rPr>
          <w:rStyle w:val="eop"/>
          <w:rFonts w:ascii="Calibri" w:hAnsi="Calibri" w:cs="Calibri"/>
        </w:rPr>
      </w:pPr>
    </w:p>
    <w:p w14:paraId="28F49AE1" w14:textId="77777777" w:rsidR="00671852" w:rsidRDefault="00671852" w:rsidP="001C1C7B">
      <w:pPr>
        <w:pStyle w:val="paragraph"/>
        <w:spacing w:before="0" w:beforeAutospacing="0" w:after="0" w:afterAutospacing="0"/>
        <w:textAlignment w:val="baseline"/>
        <w:rPr>
          <w:rStyle w:val="eop"/>
          <w:rFonts w:ascii="Calibri" w:hAnsi="Calibri" w:cs="Calibri"/>
        </w:rPr>
      </w:pPr>
    </w:p>
    <w:p w14:paraId="592FE76F" w14:textId="77777777" w:rsidR="00671852" w:rsidRDefault="00671852" w:rsidP="001C1C7B">
      <w:pPr>
        <w:pStyle w:val="paragraph"/>
        <w:spacing w:before="0" w:beforeAutospacing="0" w:after="0" w:afterAutospacing="0"/>
        <w:textAlignment w:val="baseline"/>
        <w:rPr>
          <w:rStyle w:val="eop"/>
          <w:rFonts w:ascii="Calibri" w:hAnsi="Calibri" w:cs="Calibri"/>
        </w:rPr>
      </w:pPr>
    </w:p>
    <w:p w14:paraId="4A39BFC9" w14:textId="77777777" w:rsidR="00CE11CE" w:rsidRDefault="00CE11CE" w:rsidP="001C1C7B">
      <w:pPr>
        <w:pStyle w:val="paragraph"/>
        <w:spacing w:before="0" w:beforeAutospacing="0" w:after="0" w:afterAutospacing="0"/>
        <w:textAlignment w:val="baseline"/>
        <w:rPr>
          <w:rStyle w:val="eop"/>
          <w:rFonts w:ascii="Calibri" w:hAnsi="Calibri" w:cs="Calibri"/>
        </w:rPr>
      </w:pPr>
    </w:p>
    <w:p w14:paraId="46DC829C" w14:textId="77777777" w:rsidR="00CE11CE" w:rsidRDefault="00CE11CE" w:rsidP="001C1C7B">
      <w:pPr>
        <w:pStyle w:val="paragraph"/>
        <w:spacing w:before="0" w:beforeAutospacing="0" w:after="0" w:afterAutospacing="0"/>
        <w:textAlignment w:val="baseline"/>
        <w:rPr>
          <w:rStyle w:val="eop"/>
          <w:rFonts w:ascii="Calibri" w:hAnsi="Calibri" w:cs="Calibri"/>
        </w:rPr>
      </w:pPr>
    </w:p>
    <w:p w14:paraId="436F295E" w14:textId="77777777" w:rsidR="00CE11CE" w:rsidRDefault="00CE11CE" w:rsidP="001C1C7B">
      <w:pPr>
        <w:pStyle w:val="paragraph"/>
        <w:spacing w:before="0" w:beforeAutospacing="0" w:after="0" w:afterAutospacing="0"/>
        <w:textAlignment w:val="baseline"/>
        <w:rPr>
          <w:rStyle w:val="eop"/>
          <w:rFonts w:ascii="Calibri" w:hAnsi="Calibri" w:cs="Calibri"/>
        </w:rPr>
      </w:pPr>
    </w:p>
    <w:p w14:paraId="0E29FDC6" w14:textId="77777777" w:rsidR="00CE11CE" w:rsidRDefault="00CE11CE" w:rsidP="001C1C7B">
      <w:pPr>
        <w:pStyle w:val="paragraph"/>
        <w:spacing w:before="0" w:beforeAutospacing="0" w:after="0" w:afterAutospacing="0"/>
        <w:textAlignment w:val="baseline"/>
        <w:rPr>
          <w:rStyle w:val="eop"/>
          <w:rFonts w:ascii="Calibri" w:hAnsi="Calibri" w:cs="Calibri"/>
        </w:rPr>
      </w:pPr>
    </w:p>
    <w:p w14:paraId="611556EF" w14:textId="0E37D8A5" w:rsidR="00CE11CE" w:rsidRPr="00871A81" w:rsidRDefault="00CE11CE" w:rsidP="00871A81">
      <w:pPr>
        <w:rPr>
          <w:rStyle w:val="eop"/>
          <w:rFonts w:ascii="Calibri" w:eastAsia="Times New Roman" w:hAnsi="Calibri" w:cs="Calibri"/>
          <w:sz w:val="24"/>
          <w:szCs w:val="24"/>
        </w:rPr>
      </w:pPr>
    </w:p>
    <w:p w14:paraId="424857A9" w14:textId="77777777" w:rsidR="00CE11CE" w:rsidRDefault="00CE11CE" w:rsidP="001C1C7B">
      <w:pPr>
        <w:pStyle w:val="paragraph"/>
        <w:spacing w:before="0" w:beforeAutospacing="0" w:after="0" w:afterAutospacing="0"/>
        <w:textAlignment w:val="baseline"/>
        <w:rPr>
          <w:rStyle w:val="eop"/>
          <w:rFonts w:ascii="Calibri" w:hAnsi="Calibri" w:cs="Calibri"/>
        </w:rPr>
      </w:pPr>
    </w:p>
    <w:tbl>
      <w:tblPr>
        <w:tblW w:w="11262" w:type="dxa"/>
        <w:tblInd w:w="-1005"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942"/>
        <w:gridCol w:w="1026"/>
        <w:gridCol w:w="2183"/>
        <w:gridCol w:w="2532"/>
        <w:gridCol w:w="1047"/>
        <w:gridCol w:w="1659"/>
        <w:gridCol w:w="873"/>
      </w:tblGrid>
      <w:tr w:rsidR="000E2969" w:rsidRPr="000E2969" w14:paraId="6971EB66" w14:textId="77777777" w:rsidTr="001B469A">
        <w:trPr>
          <w:trHeight w:val="719"/>
        </w:trPr>
        <w:tc>
          <w:tcPr>
            <w:tcW w:w="1942" w:type="dxa"/>
            <w:tcBorders>
              <w:top w:val="single" w:sz="12" w:space="0" w:color="FFFFFF" w:themeColor="background1"/>
              <w:left w:val="single" w:sz="12" w:space="0" w:color="FFFFFF" w:themeColor="background1"/>
              <w:bottom w:val="single" w:sz="36" w:space="0" w:color="FFFFFF" w:themeColor="background1"/>
              <w:right w:val="single" w:sz="12" w:space="0" w:color="FFFFFF" w:themeColor="background1"/>
            </w:tcBorders>
            <w:shd w:val="clear" w:color="auto" w:fill="B01513"/>
            <w:vAlign w:val="center"/>
            <w:hideMark/>
          </w:tcPr>
          <w:p w14:paraId="40B97314" w14:textId="77777777" w:rsidR="008A65B3" w:rsidRDefault="000E2969" w:rsidP="000E2969">
            <w:pPr>
              <w:spacing w:after="0" w:line="240" w:lineRule="auto"/>
              <w:jc w:val="center"/>
              <w:textAlignment w:val="baseline"/>
              <w:rPr>
                <w:rFonts w:ascii="Times New Roman" w:eastAsia="Times New Roman" w:hAnsi="Times New Roman" w:cs="Times New Roman"/>
                <w:b/>
                <w:color w:val="FFFFFF"/>
                <w:sz w:val="24"/>
                <w:szCs w:val="24"/>
              </w:rPr>
            </w:pPr>
            <w:r w:rsidRPr="30A8E563">
              <w:rPr>
                <w:rFonts w:ascii="Times New Roman" w:eastAsia="Times New Roman" w:hAnsi="Times New Roman" w:cs="Times New Roman"/>
                <w:b/>
                <w:color w:val="FFFFFF" w:themeColor="background1"/>
                <w:sz w:val="24"/>
                <w:szCs w:val="24"/>
              </w:rPr>
              <w:lastRenderedPageBreak/>
              <w:t>Requirement </w:t>
            </w:r>
          </w:p>
          <w:p w14:paraId="59B9DF56" w14:textId="638A039C" w:rsidR="000E2969" w:rsidRPr="000E2969" w:rsidRDefault="000E2969" w:rsidP="000E296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Group​</w:t>
            </w:r>
            <w:r w:rsidRPr="30A8E563">
              <w:rPr>
                <w:rFonts w:ascii="Times New Roman" w:eastAsia="Times New Roman" w:hAnsi="Times New Roman" w:cs="Times New Roman"/>
                <w:color w:val="FFFFFF" w:themeColor="background1"/>
                <w:sz w:val="24"/>
                <w:szCs w:val="24"/>
              </w:rPr>
              <w:t>​​</w:t>
            </w:r>
          </w:p>
        </w:tc>
        <w:tc>
          <w:tcPr>
            <w:tcW w:w="1026" w:type="dxa"/>
            <w:tcBorders>
              <w:top w:val="single" w:sz="12" w:space="0" w:color="FFFFFF" w:themeColor="background1"/>
              <w:left w:val="single" w:sz="12" w:space="0" w:color="FFFFFF" w:themeColor="background1"/>
              <w:bottom w:val="single" w:sz="36" w:space="0" w:color="FFFFFF" w:themeColor="background1"/>
              <w:right w:val="single" w:sz="12" w:space="0" w:color="FFFFFF" w:themeColor="background1"/>
            </w:tcBorders>
            <w:shd w:val="clear" w:color="auto" w:fill="B01513"/>
            <w:vAlign w:val="center"/>
            <w:hideMark/>
          </w:tcPr>
          <w:p w14:paraId="4AB9CEFE" w14:textId="77777777" w:rsidR="000E2969" w:rsidRPr="000E2969" w:rsidRDefault="000E2969" w:rsidP="000E296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Item ID​</w:t>
            </w:r>
            <w:r w:rsidRPr="30A8E563">
              <w:rPr>
                <w:rFonts w:ascii="Times New Roman" w:eastAsia="Times New Roman" w:hAnsi="Times New Roman" w:cs="Times New Roman"/>
                <w:color w:val="FFFFFF" w:themeColor="background1"/>
                <w:sz w:val="24"/>
                <w:szCs w:val="24"/>
              </w:rPr>
              <w:t>​​</w:t>
            </w:r>
          </w:p>
        </w:tc>
        <w:tc>
          <w:tcPr>
            <w:tcW w:w="2183" w:type="dxa"/>
            <w:tcBorders>
              <w:top w:val="single" w:sz="12" w:space="0" w:color="FFFFFF" w:themeColor="background1"/>
              <w:left w:val="single" w:sz="12" w:space="0" w:color="FFFFFF" w:themeColor="background1"/>
              <w:bottom w:val="single" w:sz="36" w:space="0" w:color="FFFFFF" w:themeColor="background1"/>
              <w:right w:val="single" w:sz="12" w:space="0" w:color="FFFFFF" w:themeColor="background1"/>
            </w:tcBorders>
            <w:shd w:val="clear" w:color="auto" w:fill="B01513"/>
            <w:vAlign w:val="center"/>
            <w:hideMark/>
          </w:tcPr>
          <w:p w14:paraId="5546BD90" w14:textId="77777777" w:rsidR="000E2969" w:rsidRPr="000E2969" w:rsidRDefault="000E2969" w:rsidP="000E296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Title​</w:t>
            </w:r>
            <w:r w:rsidRPr="30A8E563">
              <w:rPr>
                <w:rFonts w:ascii="Times New Roman" w:eastAsia="Times New Roman" w:hAnsi="Times New Roman" w:cs="Times New Roman"/>
                <w:color w:val="FFFFFF" w:themeColor="background1"/>
                <w:sz w:val="24"/>
                <w:szCs w:val="24"/>
              </w:rPr>
              <w:t>​​</w:t>
            </w:r>
          </w:p>
        </w:tc>
        <w:tc>
          <w:tcPr>
            <w:tcW w:w="2532" w:type="dxa"/>
            <w:tcBorders>
              <w:top w:val="single" w:sz="12" w:space="0" w:color="FFFFFF" w:themeColor="background1"/>
              <w:left w:val="single" w:sz="12" w:space="0" w:color="FFFFFF" w:themeColor="background1"/>
              <w:bottom w:val="single" w:sz="36" w:space="0" w:color="FFFFFF" w:themeColor="background1"/>
              <w:right w:val="single" w:sz="12" w:space="0" w:color="FFFFFF" w:themeColor="background1"/>
            </w:tcBorders>
            <w:shd w:val="clear" w:color="auto" w:fill="B01513"/>
            <w:vAlign w:val="center"/>
            <w:hideMark/>
          </w:tcPr>
          <w:p w14:paraId="15E32E9B" w14:textId="77777777" w:rsidR="000E2969" w:rsidRPr="000E2969" w:rsidRDefault="000E2969" w:rsidP="000E296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Statement​</w:t>
            </w:r>
            <w:r w:rsidRPr="30A8E563">
              <w:rPr>
                <w:rFonts w:ascii="Times New Roman" w:eastAsia="Times New Roman" w:hAnsi="Times New Roman" w:cs="Times New Roman"/>
                <w:color w:val="FFFFFF" w:themeColor="background1"/>
                <w:sz w:val="24"/>
                <w:szCs w:val="24"/>
              </w:rPr>
              <w:t>​​</w:t>
            </w:r>
          </w:p>
        </w:tc>
        <w:tc>
          <w:tcPr>
            <w:tcW w:w="1047" w:type="dxa"/>
            <w:tcBorders>
              <w:top w:val="single" w:sz="12" w:space="0" w:color="FFFFFF" w:themeColor="background1"/>
              <w:left w:val="single" w:sz="12" w:space="0" w:color="FFFFFF" w:themeColor="background1"/>
              <w:bottom w:val="single" w:sz="36" w:space="0" w:color="FFFFFF" w:themeColor="background1"/>
              <w:right w:val="single" w:sz="12" w:space="0" w:color="FFFFFF" w:themeColor="background1"/>
            </w:tcBorders>
            <w:shd w:val="clear" w:color="auto" w:fill="B01513"/>
            <w:vAlign w:val="center"/>
            <w:hideMark/>
          </w:tcPr>
          <w:p w14:paraId="477FBC5C" w14:textId="77777777" w:rsidR="000E2969" w:rsidRPr="000E2969" w:rsidRDefault="000E2969" w:rsidP="000E296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Parent </w:t>
            </w:r>
            <w:r w:rsidRPr="30A8E563">
              <w:rPr>
                <w:rFonts w:ascii="Times New Roman" w:eastAsia="Times New Roman" w:hAnsi="Times New Roman" w:cs="Times New Roman"/>
                <w:color w:val="FFFFFF" w:themeColor="background1"/>
                <w:sz w:val="24"/>
                <w:szCs w:val="24"/>
              </w:rPr>
              <w:t>​</w:t>
            </w:r>
          </w:p>
          <w:p w14:paraId="0A69FD47" w14:textId="77777777" w:rsidR="000E2969" w:rsidRPr="000E2969" w:rsidRDefault="000E2969" w:rsidP="000E296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Source​</w:t>
            </w:r>
            <w:r w:rsidRPr="30A8E563">
              <w:rPr>
                <w:rFonts w:ascii="Times New Roman" w:eastAsia="Times New Roman" w:hAnsi="Times New Roman" w:cs="Times New Roman"/>
                <w:color w:val="FFFFFF" w:themeColor="background1"/>
                <w:sz w:val="24"/>
                <w:szCs w:val="24"/>
              </w:rPr>
              <w:t>​​</w:t>
            </w:r>
          </w:p>
        </w:tc>
        <w:tc>
          <w:tcPr>
            <w:tcW w:w="1659" w:type="dxa"/>
            <w:tcBorders>
              <w:top w:val="single" w:sz="12" w:space="0" w:color="FFFFFF" w:themeColor="background1"/>
              <w:left w:val="single" w:sz="12" w:space="0" w:color="FFFFFF" w:themeColor="background1"/>
              <w:bottom w:val="single" w:sz="36" w:space="0" w:color="FFFFFF" w:themeColor="background1"/>
              <w:right w:val="single" w:sz="12" w:space="0" w:color="FFFFFF" w:themeColor="background1"/>
            </w:tcBorders>
            <w:shd w:val="clear" w:color="auto" w:fill="B01513"/>
            <w:vAlign w:val="center"/>
            <w:hideMark/>
          </w:tcPr>
          <w:p w14:paraId="1F2636D4" w14:textId="77777777" w:rsidR="000E2969" w:rsidRPr="000E2969" w:rsidRDefault="000E2969" w:rsidP="000E296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Verification </w:t>
            </w:r>
            <w:r w:rsidRPr="30A8E563">
              <w:rPr>
                <w:rFonts w:ascii="Times New Roman" w:eastAsia="Times New Roman" w:hAnsi="Times New Roman" w:cs="Times New Roman"/>
                <w:color w:val="FFFFFF" w:themeColor="background1"/>
                <w:sz w:val="24"/>
                <w:szCs w:val="24"/>
              </w:rPr>
              <w:t>​</w:t>
            </w:r>
          </w:p>
          <w:p w14:paraId="18123909" w14:textId="77777777" w:rsidR="000E2969" w:rsidRPr="000E2969" w:rsidRDefault="000E2969" w:rsidP="000E296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Method​</w:t>
            </w:r>
            <w:r w:rsidRPr="30A8E563">
              <w:rPr>
                <w:rFonts w:ascii="Times New Roman" w:eastAsia="Times New Roman" w:hAnsi="Times New Roman" w:cs="Times New Roman"/>
                <w:color w:val="FFFFFF" w:themeColor="background1"/>
                <w:sz w:val="24"/>
                <w:szCs w:val="24"/>
              </w:rPr>
              <w:t>​​</w:t>
            </w:r>
          </w:p>
        </w:tc>
        <w:tc>
          <w:tcPr>
            <w:tcW w:w="873" w:type="dxa"/>
            <w:tcBorders>
              <w:top w:val="single" w:sz="12" w:space="0" w:color="FFFFFF" w:themeColor="background1"/>
              <w:left w:val="single" w:sz="12" w:space="0" w:color="FFFFFF" w:themeColor="background1"/>
              <w:bottom w:val="single" w:sz="36" w:space="0" w:color="FFFFFF" w:themeColor="background1"/>
              <w:right w:val="single" w:sz="12" w:space="0" w:color="FFFFFF" w:themeColor="background1"/>
            </w:tcBorders>
            <w:shd w:val="clear" w:color="auto" w:fill="B01513"/>
            <w:vAlign w:val="center"/>
            <w:hideMark/>
          </w:tcPr>
          <w:p w14:paraId="0E22D5D4" w14:textId="77777777" w:rsidR="000E2969" w:rsidRPr="000E2969" w:rsidRDefault="000E2969" w:rsidP="000E296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Status</w:t>
            </w:r>
            <w:r w:rsidRPr="30A8E563">
              <w:rPr>
                <w:rFonts w:ascii="Times New Roman" w:eastAsia="Times New Roman" w:hAnsi="Times New Roman" w:cs="Times New Roman"/>
                <w:color w:val="FFFFFF" w:themeColor="background1"/>
                <w:sz w:val="24"/>
                <w:szCs w:val="24"/>
              </w:rPr>
              <w:t>​</w:t>
            </w:r>
          </w:p>
        </w:tc>
      </w:tr>
      <w:tr w:rsidR="000E2969" w:rsidRPr="000E2969" w14:paraId="47FA593D" w14:textId="77777777" w:rsidTr="001B469A">
        <w:trPr>
          <w:trHeight w:val="857"/>
        </w:trPr>
        <w:tc>
          <w:tcPr>
            <w:tcW w:w="1942"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B01513"/>
            <w:vAlign w:val="center"/>
            <w:hideMark/>
          </w:tcPr>
          <w:p w14:paraId="360E1F60" w14:textId="77777777" w:rsidR="000E2969" w:rsidRDefault="000E2969" w:rsidP="000E2969">
            <w:pPr>
              <w:spacing w:after="0" w:line="240" w:lineRule="auto"/>
              <w:jc w:val="center"/>
              <w:textAlignment w:val="baseline"/>
              <w:rPr>
                <w:rFonts w:ascii="Times New Roman" w:eastAsia="Times New Roman" w:hAnsi="Times New Roman" w:cs="Times New Roman"/>
                <w:b/>
                <w:color w:val="FFFFFF"/>
                <w:sz w:val="24"/>
                <w:szCs w:val="24"/>
              </w:rPr>
            </w:pPr>
            <w:r w:rsidRPr="30A8E563">
              <w:rPr>
                <w:rFonts w:ascii="Times New Roman" w:eastAsia="Times New Roman" w:hAnsi="Times New Roman" w:cs="Times New Roman"/>
                <w:b/>
                <w:color w:val="FFFFFF" w:themeColor="background1"/>
                <w:sz w:val="24"/>
                <w:szCs w:val="24"/>
              </w:rPr>
              <w:t>BWES </w:t>
            </w:r>
          </w:p>
          <w:p w14:paraId="52608989" w14:textId="53B085E9" w:rsidR="000E2969" w:rsidRPr="000E2969" w:rsidRDefault="000E2969" w:rsidP="000E296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Environmental </w:t>
            </w:r>
            <w:r w:rsidRPr="30A8E563">
              <w:rPr>
                <w:rFonts w:ascii="Times New Roman" w:eastAsia="Times New Roman" w:hAnsi="Times New Roman" w:cs="Times New Roman"/>
                <w:color w:val="FFFFFF" w:themeColor="background1"/>
                <w:sz w:val="24"/>
                <w:szCs w:val="24"/>
              </w:rPr>
              <w:t>​</w:t>
            </w:r>
          </w:p>
          <w:p w14:paraId="5C8932AC" w14:textId="77777777" w:rsidR="000E2969" w:rsidRPr="000E2969" w:rsidRDefault="000E2969" w:rsidP="000E296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Requirements​</w:t>
            </w:r>
            <w:r w:rsidRPr="30A8E563">
              <w:rPr>
                <w:rFonts w:ascii="Times New Roman" w:eastAsia="Times New Roman" w:hAnsi="Times New Roman" w:cs="Times New Roman"/>
                <w:color w:val="FFFFFF" w:themeColor="background1"/>
                <w:sz w:val="24"/>
                <w:szCs w:val="24"/>
              </w:rPr>
              <w:t>​​</w:t>
            </w:r>
          </w:p>
        </w:tc>
        <w:tc>
          <w:tcPr>
            <w:tcW w:w="1026"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1669CB86" w14:textId="77777777" w:rsidR="000E2969" w:rsidRPr="000E2969" w:rsidRDefault="000E2969" w:rsidP="000E296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w:t>
            </w:r>
            <w:r w:rsidRPr="30A8E563">
              <w:rPr>
                <w:rFonts w:ascii="Times New Roman" w:eastAsia="Times New Roman" w:hAnsi="Times New Roman" w:cs="Times New Roman"/>
                <w:color w:val="FFFFFF" w:themeColor="background1"/>
                <w:sz w:val="24"/>
                <w:szCs w:val="24"/>
              </w:rPr>
              <w:t>​​</w:t>
            </w:r>
          </w:p>
        </w:tc>
        <w:tc>
          <w:tcPr>
            <w:tcW w:w="2183"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73B1A1C1" w14:textId="77777777" w:rsidR="000E2969" w:rsidRPr="000E2969" w:rsidRDefault="000E2969" w:rsidP="000E296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w:t>
            </w:r>
            <w:r w:rsidRPr="30A8E563">
              <w:rPr>
                <w:rFonts w:ascii="Times New Roman" w:eastAsia="Times New Roman" w:hAnsi="Times New Roman" w:cs="Times New Roman"/>
                <w:color w:val="FFFFFF" w:themeColor="background1"/>
                <w:sz w:val="24"/>
                <w:szCs w:val="24"/>
              </w:rPr>
              <w:t>​​</w:t>
            </w:r>
          </w:p>
        </w:tc>
        <w:tc>
          <w:tcPr>
            <w:tcW w:w="2532"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00974D4C" w14:textId="77777777" w:rsidR="000E2969" w:rsidRPr="000E2969" w:rsidRDefault="000E2969" w:rsidP="000E296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w:t>
            </w:r>
            <w:r w:rsidRPr="30A8E563">
              <w:rPr>
                <w:rFonts w:ascii="Times New Roman" w:eastAsia="Times New Roman" w:hAnsi="Times New Roman" w:cs="Times New Roman"/>
                <w:color w:val="FFFFFF" w:themeColor="background1"/>
                <w:sz w:val="24"/>
                <w:szCs w:val="24"/>
              </w:rPr>
              <w:t>​​</w:t>
            </w:r>
          </w:p>
        </w:tc>
        <w:tc>
          <w:tcPr>
            <w:tcW w:w="1047"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477D0A8A" w14:textId="77777777" w:rsidR="000E2969" w:rsidRPr="000E2969" w:rsidRDefault="000E2969" w:rsidP="000E296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w:t>
            </w:r>
            <w:r w:rsidRPr="30A8E563">
              <w:rPr>
                <w:rFonts w:ascii="Times New Roman" w:eastAsia="Times New Roman" w:hAnsi="Times New Roman" w:cs="Times New Roman"/>
                <w:color w:val="FFFFFF" w:themeColor="background1"/>
                <w:sz w:val="24"/>
                <w:szCs w:val="24"/>
              </w:rPr>
              <w:t>​​</w:t>
            </w:r>
          </w:p>
        </w:tc>
        <w:tc>
          <w:tcPr>
            <w:tcW w:w="1659"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230A373D" w14:textId="77777777" w:rsidR="000E2969" w:rsidRPr="000E2969" w:rsidRDefault="000E2969" w:rsidP="000E296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w:t>
            </w:r>
            <w:r w:rsidRPr="30A8E563">
              <w:rPr>
                <w:rFonts w:ascii="Times New Roman" w:eastAsia="Times New Roman" w:hAnsi="Times New Roman" w:cs="Times New Roman"/>
                <w:color w:val="FFFFFF" w:themeColor="background1"/>
                <w:sz w:val="24"/>
                <w:szCs w:val="24"/>
              </w:rPr>
              <w:t>​​</w:t>
            </w:r>
          </w:p>
        </w:tc>
        <w:tc>
          <w:tcPr>
            <w:tcW w:w="873"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59F5DBB3" w14:textId="77777777" w:rsidR="000E2969" w:rsidRPr="000E2969" w:rsidRDefault="000E2969" w:rsidP="000E296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w:t>
            </w:r>
            <w:r w:rsidRPr="30A8E563">
              <w:rPr>
                <w:rFonts w:ascii="Times New Roman" w:eastAsia="Times New Roman" w:hAnsi="Times New Roman" w:cs="Times New Roman"/>
                <w:color w:val="FFFFFF" w:themeColor="background1"/>
                <w:sz w:val="24"/>
                <w:szCs w:val="24"/>
              </w:rPr>
              <w:t>​​</w:t>
            </w:r>
          </w:p>
        </w:tc>
      </w:tr>
      <w:tr w:rsidR="000E2969" w:rsidRPr="000E2969" w14:paraId="17585FD2" w14:textId="77777777" w:rsidTr="001B469A">
        <w:trPr>
          <w:trHeight w:val="1923"/>
        </w:trPr>
        <w:tc>
          <w:tcPr>
            <w:tcW w:w="194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B01513"/>
            <w:vAlign w:val="center"/>
            <w:hideMark/>
          </w:tcPr>
          <w:p w14:paraId="6A3E529F" w14:textId="77777777" w:rsidR="000E2969" w:rsidRPr="000E2969" w:rsidRDefault="000E2969" w:rsidP="000E296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Environmental​</w:t>
            </w:r>
            <w:r w:rsidRPr="30A8E563">
              <w:rPr>
                <w:rFonts w:ascii="Times New Roman" w:eastAsia="Times New Roman" w:hAnsi="Times New Roman" w:cs="Times New Roman"/>
                <w:color w:val="FFFFFF" w:themeColor="background1"/>
                <w:sz w:val="24"/>
                <w:szCs w:val="24"/>
              </w:rPr>
              <w:t>​​</w:t>
            </w:r>
          </w:p>
        </w:tc>
        <w:tc>
          <w:tcPr>
            <w:tcW w:w="102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E7E7"/>
            <w:vAlign w:val="center"/>
            <w:hideMark/>
          </w:tcPr>
          <w:p w14:paraId="73F49951" w14:textId="77777777" w:rsidR="000E2969" w:rsidRPr="000E2969" w:rsidRDefault="000E2969" w:rsidP="000E296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BWES-09​</w:t>
            </w:r>
            <w:r w:rsidRPr="30A8E563">
              <w:rPr>
                <w:rFonts w:ascii="Times New Roman" w:eastAsia="Times New Roman" w:hAnsi="Times New Roman" w:cs="Times New Roman"/>
                <w:color w:val="FFFFFF" w:themeColor="background1"/>
                <w:sz w:val="24"/>
                <w:szCs w:val="24"/>
              </w:rPr>
              <w:t>​​</w:t>
            </w:r>
          </w:p>
        </w:tc>
        <w:tc>
          <w:tcPr>
            <w:tcW w:w="2183"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E7E7"/>
            <w:vAlign w:val="center"/>
            <w:hideMark/>
          </w:tcPr>
          <w:p w14:paraId="09AAA66D" w14:textId="77777777" w:rsidR="000E2969" w:rsidRPr="000E2969" w:rsidRDefault="000E2969" w:rsidP="000E296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BWES Effective </w:t>
            </w:r>
            <w:r w:rsidRPr="30A8E563">
              <w:rPr>
                <w:rFonts w:ascii="Times New Roman" w:eastAsia="Times New Roman" w:hAnsi="Times New Roman" w:cs="Times New Roman"/>
                <w:color w:val="FFFFFF" w:themeColor="background1"/>
                <w:sz w:val="24"/>
                <w:szCs w:val="24"/>
              </w:rPr>
              <w:t>​</w:t>
            </w:r>
          </w:p>
          <w:p w14:paraId="72BF4995" w14:textId="77777777" w:rsidR="000E2969" w:rsidRPr="000E2969" w:rsidRDefault="000E2969" w:rsidP="000E296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Environment​</w:t>
            </w:r>
            <w:r w:rsidRPr="30A8E563">
              <w:rPr>
                <w:rFonts w:ascii="Times New Roman" w:eastAsia="Times New Roman" w:hAnsi="Times New Roman" w:cs="Times New Roman"/>
                <w:color w:val="FFFFFF" w:themeColor="background1"/>
                <w:sz w:val="24"/>
                <w:szCs w:val="24"/>
              </w:rPr>
              <w:t>​​</w:t>
            </w:r>
          </w:p>
        </w:tc>
        <w:tc>
          <w:tcPr>
            <w:tcW w:w="253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E7E7"/>
            <w:vAlign w:val="center"/>
            <w:hideMark/>
          </w:tcPr>
          <w:p w14:paraId="2F76DCDB" w14:textId="77777777" w:rsidR="000E2969" w:rsidRPr="000E2969" w:rsidRDefault="000E2969" w:rsidP="000E2969">
            <w:pPr>
              <w:spacing w:after="0" w:line="240" w:lineRule="auto"/>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The BWES shall be capable of </w:t>
            </w:r>
            <w:r w:rsidRPr="30A8E563">
              <w:rPr>
                <w:rFonts w:ascii="Times New Roman" w:eastAsia="Times New Roman" w:hAnsi="Times New Roman" w:cs="Times New Roman"/>
                <w:color w:val="FFFFFF" w:themeColor="background1"/>
                <w:sz w:val="24"/>
                <w:szCs w:val="24"/>
              </w:rPr>
              <w:t>​</w:t>
            </w:r>
          </w:p>
          <w:p w14:paraId="2D7CE4D3" w14:textId="243A9713" w:rsidR="000E2969" w:rsidRPr="000E2969" w:rsidRDefault="4D37AA9B" w:rsidP="30A8E563">
            <w:pPr>
              <w:spacing w:after="0" w:line="240" w:lineRule="auto"/>
              <w:textAlignment w:val="baseline"/>
              <w:rPr>
                <w:rFonts w:ascii="Times New Roman" w:eastAsia="Times New Roman" w:hAnsi="Times New Roman" w:cs="Times New Roman"/>
                <w:color w:val="FFFFFF" w:themeColor="background1"/>
                <w:sz w:val="24"/>
                <w:szCs w:val="24"/>
              </w:rPr>
            </w:pPr>
            <w:r w:rsidRPr="30A8E563">
              <w:rPr>
                <w:rFonts w:ascii="Times New Roman" w:eastAsia="Times New Roman" w:hAnsi="Times New Roman" w:cs="Times New Roman"/>
                <w:color w:val="000000" w:themeColor="text1"/>
                <w:sz w:val="24"/>
                <w:szCs w:val="24"/>
              </w:rPr>
              <w:t>O</w:t>
            </w:r>
            <w:r w:rsidR="2A9DBA53" w:rsidRPr="30A8E563">
              <w:rPr>
                <w:rFonts w:ascii="Times New Roman" w:eastAsia="Times New Roman" w:hAnsi="Times New Roman" w:cs="Times New Roman"/>
                <w:color w:val="000000" w:themeColor="text1"/>
                <w:sz w:val="24"/>
                <w:szCs w:val="24"/>
              </w:rPr>
              <w:t>perating</w:t>
            </w:r>
            <w:r w:rsidR="000E2969" w:rsidRPr="30A8E563">
              <w:rPr>
                <w:rFonts w:ascii="Times New Roman" w:eastAsia="Times New Roman" w:hAnsi="Times New Roman" w:cs="Times New Roman"/>
                <w:color w:val="000000" w:themeColor="text1"/>
                <w:sz w:val="24"/>
                <w:szCs w:val="24"/>
              </w:rPr>
              <w:t> constantly in a </w:t>
            </w:r>
          </w:p>
          <w:p w14:paraId="7E037D9E" w14:textId="49A8D375" w:rsidR="000E2969" w:rsidRPr="000E2969" w:rsidRDefault="000E2969" w:rsidP="000E2969">
            <w:pPr>
              <w:spacing w:after="0" w:line="240" w:lineRule="auto"/>
              <w:textAlignment w:val="baseline"/>
              <w:rPr>
                <w:rFonts w:ascii="Times New Roman" w:eastAsia="Times New Roman" w:hAnsi="Times New Roman" w:cs="Times New Roman"/>
                <w:color w:val="000000" w:themeColor="text1"/>
                <w:sz w:val="24"/>
                <w:szCs w:val="24"/>
              </w:rPr>
            </w:pPr>
            <w:r w:rsidRPr="30A8E563">
              <w:rPr>
                <w:rFonts w:ascii="Times New Roman" w:eastAsia="Times New Roman" w:hAnsi="Times New Roman" w:cs="Times New Roman"/>
                <w:color w:val="000000" w:themeColor="text1"/>
                <w:sz w:val="24"/>
                <w:szCs w:val="24"/>
              </w:rPr>
              <w:t>location with</w:t>
            </w:r>
            <w:r w:rsidR="55B7DE5F" w:rsidRPr="30A8E563">
              <w:rPr>
                <w:rFonts w:ascii="Times New Roman" w:eastAsia="Times New Roman" w:hAnsi="Times New Roman" w:cs="Times New Roman"/>
                <w:color w:val="000000" w:themeColor="text1"/>
                <w:sz w:val="24"/>
                <w:szCs w:val="24"/>
              </w:rPr>
              <w:t xml:space="preserve"> </w:t>
            </w:r>
            <w:r w:rsidRPr="30A8E563">
              <w:rPr>
                <w:rFonts w:ascii="Times New Roman" w:eastAsia="Times New Roman" w:hAnsi="Times New Roman" w:cs="Times New Roman"/>
                <w:color w:val="000000" w:themeColor="text1"/>
                <w:sz w:val="24"/>
                <w:szCs w:val="24"/>
              </w:rPr>
              <w:t>a</w:t>
            </w:r>
            <w:r w:rsidR="27418F94" w:rsidRPr="30A8E563">
              <w:rPr>
                <w:rFonts w:ascii="Times New Roman" w:eastAsia="Times New Roman" w:hAnsi="Times New Roman" w:cs="Times New Roman"/>
                <w:color w:val="000000" w:themeColor="text1"/>
                <w:sz w:val="24"/>
                <w:szCs w:val="24"/>
              </w:rPr>
              <w:t xml:space="preserve"> </w:t>
            </w:r>
            <w:r w:rsidRPr="30A8E563">
              <w:rPr>
                <w:rFonts w:ascii="Times New Roman" w:eastAsia="Times New Roman" w:hAnsi="Times New Roman" w:cs="Times New Roman"/>
                <w:color w:val="000000" w:themeColor="text1"/>
                <w:sz w:val="24"/>
                <w:szCs w:val="24"/>
              </w:rPr>
              <w:t>high</w:t>
            </w:r>
            <w:r w:rsidR="55B7DE5F" w:rsidRPr="30A8E563">
              <w:rPr>
                <w:rFonts w:ascii="Times New Roman" w:eastAsia="Times New Roman" w:hAnsi="Times New Roman" w:cs="Times New Roman"/>
                <w:color w:val="000000" w:themeColor="text1"/>
                <w:sz w:val="24"/>
                <w:szCs w:val="24"/>
              </w:rPr>
              <w:t xml:space="preserve"> </w:t>
            </w:r>
            <w:r w:rsidRPr="30A8E563">
              <w:rPr>
                <w:rFonts w:ascii="Times New Roman" w:eastAsia="Times New Roman" w:hAnsi="Times New Roman" w:cs="Times New Roman"/>
                <w:color w:val="000000" w:themeColor="text1"/>
                <w:sz w:val="24"/>
                <w:szCs w:val="24"/>
              </w:rPr>
              <w:t>average</w:t>
            </w:r>
            <w:r w:rsidR="66A769AC" w:rsidRPr="30A8E563">
              <w:rPr>
                <w:rFonts w:ascii="Times New Roman" w:eastAsia="Times New Roman" w:hAnsi="Times New Roman" w:cs="Times New Roman"/>
                <w:color w:val="000000" w:themeColor="text1"/>
                <w:sz w:val="24"/>
                <w:szCs w:val="24"/>
              </w:rPr>
              <w:t xml:space="preserve"> </w:t>
            </w:r>
            <w:r w:rsidRPr="30A8E563">
              <w:rPr>
                <w:rFonts w:ascii="Times New Roman" w:eastAsia="Times New Roman" w:hAnsi="Times New Roman" w:cs="Times New Roman"/>
                <w:color w:val="000000" w:themeColor="text1"/>
                <w:sz w:val="24"/>
                <w:szCs w:val="24"/>
              </w:rPr>
              <w:t>wind</w:t>
            </w:r>
            <w:r w:rsidR="66A769AC" w:rsidRPr="30A8E563">
              <w:rPr>
                <w:rFonts w:ascii="Times New Roman" w:eastAsia="Times New Roman" w:hAnsi="Times New Roman" w:cs="Times New Roman"/>
                <w:color w:val="000000" w:themeColor="text1"/>
                <w:sz w:val="24"/>
                <w:szCs w:val="24"/>
              </w:rPr>
              <w:t xml:space="preserve"> </w:t>
            </w:r>
            <w:r w:rsidRPr="30A8E563">
              <w:rPr>
                <w:rFonts w:ascii="Times New Roman" w:eastAsia="Times New Roman" w:hAnsi="Times New Roman" w:cs="Times New Roman"/>
                <w:color w:val="000000" w:themeColor="text1"/>
                <w:sz w:val="24"/>
                <w:szCs w:val="24"/>
              </w:rPr>
              <w:t>speed (on</w:t>
            </w:r>
            <w:r w:rsidR="66A769AC" w:rsidRPr="30A8E563">
              <w:rPr>
                <w:rFonts w:ascii="Times New Roman" w:eastAsia="Times New Roman" w:hAnsi="Times New Roman" w:cs="Times New Roman"/>
                <w:color w:val="000000" w:themeColor="text1"/>
                <w:sz w:val="24"/>
                <w:szCs w:val="24"/>
              </w:rPr>
              <w:t xml:space="preserve"> </w:t>
            </w:r>
            <w:r w:rsidRPr="30A8E563">
              <w:rPr>
                <w:rFonts w:ascii="Times New Roman" w:eastAsia="Times New Roman" w:hAnsi="Times New Roman" w:cs="Times New Roman"/>
                <w:color w:val="000000" w:themeColor="text1"/>
                <w:sz w:val="24"/>
                <w:szCs w:val="24"/>
              </w:rPr>
              <w:t>top of</w:t>
            </w:r>
            <w:r w:rsidR="66A769AC" w:rsidRPr="30A8E563">
              <w:rPr>
                <w:rFonts w:ascii="Times New Roman" w:eastAsia="Times New Roman" w:hAnsi="Times New Roman" w:cs="Times New Roman"/>
                <w:color w:val="000000" w:themeColor="text1"/>
                <w:sz w:val="24"/>
                <w:szCs w:val="24"/>
              </w:rPr>
              <w:t xml:space="preserve"> </w:t>
            </w:r>
            <w:r w:rsidRPr="30A8E563">
              <w:rPr>
                <w:rFonts w:ascii="Times New Roman" w:eastAsia="Times New Roman" w:hAnsi="Times New Roman" w:cs="Times New Roman"/>
                <w:color w:val="000000" w:themeColor="text1"/>
                <w:sz w:val="24"/>
                <w:szCs w:val="24"/>
              </w:rPr>
              <w:t>a</w:t>
            </w:r>
            <w:r w:rsidR="66A769AC" w:rsidRPr="30A8E563">
              <w:rPr>
                <w:rFonts w:ascii="Times New Roman" w:eastAsia="Times New Roman" w:hAnsi="Times New Roman" w:cs="Times New Roman"/>
                <w:color w:val="000000" w:themeColor="text1"/>
                <w:sz w:val="24"/>
                <w:szCs w:val="24"/>
              </w:rPr>
              <w:t xml:space="preserve"> </w:t>
            </w:r>
            <w:r w:rsidRPr="30A8E563">
              <w:rPr>
                <w:rFonts w:ascii="Times New Roman" w:eastAsia="Times New Roman" w:hAnsi="Times New Roman" w:cs="Times New Roman"/>
                <w:color w:val="000000" w:themeColor="text1"/>
                <w:sz w:val="24"/>
                <w:szCs w:val="24"/>
              </w:rPr>
              <w:t>building</w:t>
            </w:r>
            <w:r w:rsidR="66A769AC" w:rsidRPr="30A8E563">
              <w:rPr>
                <w:rFonts w:ascii="Times New Roman" w:eastAsia="Times New Roman" w:hAnsi="Times New Roman" w:cs="Times New Roman"/>
                <w:color w:val="000000" w:themeColor="text1"/>
                <w:sz w:val="24"/>
                <w:szCs w:val="24"/>
              </w:rPr>
              <w:t>).</w:t>
            </w:r>
          </w:p>
        </w:tc>
        <w:tc>
          <w:tcPr>
            <w:tcW w:w="1047"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E7E7"/>
            <w:vAlign w:val="center"/>
            <w:hideMark/>
          </w:tcPr>
          <w:p w14:paraId="66F72236" w14:textId="77777777" w:rsidR="000E2969" w:rsidRPr="000E2969" w:rsidRDefault="000E2969" w:rsidP="000E296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ConOps​</w:t>
            </w:r>
            <w:r w:rsidRPr="30A8E563">
              <w:rPr>
                <w:rFonts w:ascii="Times New Roman" w:eastAsia="Times New Roman" w:hAnsi="Times New Roman" w:cs="Times New Roman"/>
                <w:color w:val="FFFFFF" w:themeColor="background1"/>
                <w:sz w:val="24"/>
                <w:szCs w:val="24"/>
              </w:rPr>
              <w:t>​​</w:t>
            </w:r>
          </w:p>
        </w:tc>
        <w:tc>
          <w:tcPr>
            <w:tcW w:w="1659"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E7E7"/>
            <w:vAlign w:val="center"/>
            <w:hideMark/>
          </w:tcPr>
          <w:p w14:paraId="31E86FB9" w14:textId="77777777" w:rsidR="000E2969" w:rsidRPr="000E2969" w:rsidRDefault="000E2969" w:rsidP="000E296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Demonstration​</w:t>
            </w:r>
            <w:r w:rsidRPr="30A8E563">
              <w:rPr>
                <w:rFonts w:ascii="Times New Roman" w:eastAsia="Times New Roman" w:hAnsi="Times New Roman" w:cs="Times New Roman"/>
                <w:color w:val="FFFFFF" w:themeColor="background1"/>
                <w:sz w:val="24"/>
                <w:szCs w:val="24"/>
              </w:rPr>
              <w:t>​​</w:t>
            </w:r>
          </w:p>
        </w:tc>
        <w:tc>
          <w:tcPr>
            <w:tcW w:w="873"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E7E7"/>
            <w:vAlign w:val="center"/>
            <w:hideMark/>
          </w:tcPr>
          <w:p w14:paraId="3D12DA95" w14:textId="77777777" w:rsidR="000E2969" w:rsidRPr="000E2969" w:rsidRDefault="000E2969" w:rsidP="000E296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Met</w:t>
            </w:r>
            <w:r w:rsidRPr="30A8E563">
              <w:rPr>
                <w:rFonts w:ascii="Times New Roman" w:eastAsia="Times New Roman" w:hAnsi="Times New Roman" w:cs="Times New Roman"/>
                <w:color w:val="FFFFFF" w:themeColor="background1"/>
                <w:sz w:val="24"/>
                <w:szCs w:val="24"/>
              </w:rPr>
              <w:t>​</w:t>
            </w:r>
          </w:p>
        </w:tc>
      </w:tr>
      <w:tr w:rsidR="000E2969" w:rsidRPr="000E2969" w14:paraId="3F9D9DEA" w14:textId="77777777" w:rsidTr="001B469A">
        <w:trPr>
          <w:trHeight w:val="1791"/>
        </w:trPr>
        <w:tc>
          <w:tcPr>
            <w:tcW w:w="194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B01513"/>
            <w:vAlign w:val="center"/>
            <w:hideMark/>
          </w:tcPr>
          <w:p w14:paraId="3460BF06" w14:textId="77777777" w:rsidR="000E2969" w:rsidRPr="000E2969" w:rsidRDefault="000E2969" w:rsidP="000E296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Environmental​</w:t>
            </w:r>
            <w:r w:rsidRPr="30A8E563">
              <w:rPr>
                <w:rFonts w:ascii="Times New Roman" w:eastAsia="Times New Roman" w:hAnsi="Times New Roman" w:cs="Times New Roman"/>
                <w:color w:val="FFFFFF" w:themeColor="background1"/>
                <w:sz w:val="24"/>
                <w:szCs w:val="24"/>
              </w:rPr>
              <w:t>​​</w:t>
            </w:r>
          </w:p>
        </w:tc>
        <w:tc>
          <w:tcPr>
            <w:tcW w:w="102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7E8D2ACF" w14:textId="77777777" w:rsidR="000E2969" w:rsidRPr="000E2969" w:rsidRDefault="000E2969" w:rsidP="000E296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BWES-10​</w:t>
            </w:r>
            <w:r w:rsidRPr="30A8E563">
              <w:rPr>
                <w:rFonts w:ascii="Times New Roman" w:eastAsia="Times New Roman" w:hAnsi="Times New Roman" w:cs="Times New Roman"/>
                <w:color w:val="FFFFFF" w:themeColor="background1"/>
                <w:sz w:val="24"/>
                <w:szCs w:val="24"/>
              </w:rPr>
              <w:t>​​</w:t>
            </w:r>
          </w:p>
        </w:tc>
        <w:tc>
          <w:tcPr>
            <w:tcW w:w="2183"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08B03B0B" w14:textId="77777777" w:rsidR="000E2969" w:rsidRPr="000E2969" w:rsidRDefault="000E2969" w:rsidP="000E296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BWES Extreme </w:t>
            </w:r>
            <w:r w:rsidRPr="30A8E563">
              <w:rPr>
                <w:rFonts w:ascii="Times New Roman" w:eastAsia="Times New Roman" w:hAnsi="Times New Roman" w:cs="Times New Roman"/>
                <w:color w:val="FFFFFF" w:themeColor="background1"/>
                <w:sz w:val="24"/>
                <w:szCs w:val="24"/>
              </w:rPr>
              <w:t>​</w:t>
            </w:r>
          </w:p>
          <w:p w14:paraId="6BD5C193" w14:textId="77777777" w:rsidR="000E2969" w:rsidRPr="000E2969" w:rsidRDefault="000E2969" w:rsidP="000E296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Environment​</w:t>
            </w:r>
            <w:r w:rsidRPr="30A8E563">
              <w:rPr>
                <w:rFonts w:ascii="Times New Roman" w:eastAsia="Times New Roman" w:hAnsi="Times New Roman" w:cs="Times New Roman"/>
                <w:color w:val="FFFFFF" w:themeColor="background1"/>
                <w:sz w:val="24"/>
                <w:szCs w:val="24"/>
              </w:rPr>
              <w:t>​​</w:t>
            </w:r>
          </w:p>
        </w:tc>
        <w:tc>
          <w:tcPr>
            <w:tcW w:w="253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02702788" w14:textId="77777777" w:rsidR="000E2969" w:rsidRPr="000E2969" w:rsidRDefault="000E2969" w:rsidP="000E2969">
            <w:pPr>
              <w:spacing w:after="0" w:line="240" w:lineRule="auto"/>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The BWES shall be capable of </w:t>
            </w:r>
            <w:r w:rsidRPr="30A8E563">
              <w:rPr>
                <w:rFonts w:ascii="Times New Roman" w:eastAsia="Times New Roman" w:hAnsi="Times New Roman" w:cs="Times New Roman"/>
                <w:color w:val="FFFFFF" w:themeColor="background1"/>
                <w:sz w:val="24"/>
                <w:szCs w:val="24"/>
              </w:rPr>
              <w:t>​</w:t>
            </w:r>
          </w:p>
          <w:p w14:paraId="23A93B17" w14:textId="77777777" w:rsidR="000E2969" w:rsidRPr="000E2969" w:rsidRDefault="000E2969" w:rsidP="000E2969">
            <w:pPr>
              <w:spacing w:after="0" w:line="240" w:lineRule="auto"/>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withstanding expected </w:t>
            </w:r>
            <w:r w:rsidRPr="30A8E563">
              <w:rPr>
                <w:rFonts w:ascii="Times New Roman" w:eastAsia="Times New Roman" w:hAnsi="Times New Roman" w:cs="Times New Roman"/>
                <w:color w:val="FFFFFF" w:themeColor="background1"/>
                <w:sz w:val="24"/>
                <w:szCs w:val="24"/>
              </w:rPr>
              <w:t>​</w:t>
            </w:r>
          </w:p>
          <w:p w14:paraId="2E4C9B0E" w14:textId="77777777" w:rsidR="000E2969" w:rsidRPr="000E2969" w:rsidRDefault="000E2969" w:rsidP="000E2969">
            <w:pPr>
              <w:spacing w:after="0" w:line="240" w:lineRule="auto"/>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environmental stress</w:t>
            </w:r>
            <w:r w:rsidRPr="30A8E563">
              <w:rPr>
                <w:rFonts w:ascii="Times New Roman" w:eastAsia="Times New Roman" w:hAnsi="Times New Roman" w:cs="Times New Roman"/>
                <w:color w:val="FFFFFF" w:themeColor="background1"/>
                <w:sz w:val="24"/>
                <w:szCs w:val="24"/>
              </w:rPr>
              <w:t>​</w:t>
            </w:r>
          </w:p>
          <w:p w14:paraId="4BE52D52" w14:textId="77777777" w:rsidR="000E2969" w:rsidRPr="000E2969" w:rsidRDefault="000E2969" w:rsidP="000E2969">
            <w:pPr>
              <w:spacing w:after="0" w:line="240" w:lineRule="auto"/>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such as snowfall </w:t>
            </w:r>
            <w:r w:rsidRPr="30A8E563">
              <w:rPr>
                <w:rFonts w:ascii="Times New Roman" w:eastAsia="Times New Roman" w:hAnsi="Times New Roman" w:cs="Times New Roman"/>
                <w:color w:val="FFFFFF" w:themeColor="background1"/>
                <w:sz w:val="24"/>
                <w:szCs w:val="24"/>
              </w:rPr>
              <w:t>​</w:t>
            </w:r>
          </w:p>
          <w:p w14:paraId="32087656" w14:textId="65C14748" w:rsidR="000E2969" w:rsidRPr="000E2969" w:rsidRDefault="000E2969" w:rsidP="000E2969">
            <w:pPr>
              <w:spacing w:after="0" w:line="240" w:lineRule="auto"/>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(68in/year</w:t>
            </w:r>
            <w:r w:rsidR="2A9DBA53" w:rsidRPr="30A8E563">
              <w:rPr>
                <w:rFonts w:ascii="Times New Roman" w:eastAsia="Times New Roman" w:hAnsi="Times New Roman" w:cs="Times New Roman"/>
                <w:color w:val="000000" w:themeColor="text1"/>
                <w:sz w:val="24"/>
                <w:szCs w:val="24"/>
              </w:rPr>
              <w:t>)</w:t>
            </w:r>
            <w:r w:rsidRPr="30A8E563">
              <w:rPr>
                <w:rFonts w:ascii="Times New Roman" w:eastAsia="Times New Roman" w:hAnsi="Times New Roman" w:cs="Times New Roman"/>
                <w:color w:val="000000" w:themeColor="text1"/>
                <w:sz w:val="24"/>
                <w:szCs w:val="24"/>
              </w:rPr>
              <w:t> and </w:t>
            </w:r>
            <w:r w:rsidRPr="30A8E563">
              <w:rPr>
                <w:rFonts w:ascii="Times New Roman" w:eastAsia="Times New Roman" w:hAnsi="Times New Roman" w:cs="Times New Roman"/>
                <w:color w:val="FFFFFF" w:themeColor="background1"/>
                <w:sz w:val="24"/>
                <w:szCs w:val="24"/>
              </w:rPr>
              <w:t>​</w:t>
            </w:r>
          </w:p>
          <w:p w14:paraId="09B08907" w14:textId="13B99888" w:rsidR="000E2969" w:rsidRPr="000E2969" w:rsidRDefault="000E2969" w:rsidP="000E2969">
            <w:pPr>
              <w:spacing w:after="0" w:line="240" w:lineRule="auto"/>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 xml:space="preserve">wind ( </w:t>
            </w:r>
            <w:r w:rsidR="000D6E42">
              <w:rPr>
                <w:rFonts w:ascii="Times New Roman" w:eastAsia="Times New Roman" w:hAnsi="Times New Roman" w:cs="Times New Roman"/>
                <w:color w:val="000000" w:themeColor="text1"/>
                <w:sz w:val="24"/>
                <w:szCs w:val="24"/>
              </w:rPr>
              <w:t>&gt;</w:t>
            </w:r>
            <w:r w:rsidRPr="30A8E563">
              <w:rPr>
                <w:rFonts w:ascii="Times New Roman" w:eastAsia="Times New Roman" w:hAnsi="Times New Roman" w:cs="Times New Roman"/>
                <w:color w:val="000000" w:themeColor="text1"/>
                <w:sz w:val="24"/>
                <w:szCs w:val="24"/>
              </w:rPr>
              <w:t> 25 mph</w:t>
            </w:r>
            <w:r w:rsidR="2A9DBA53" w:rsidRPr="30A8E563">
              <w:rPr>
                <w:rFonts w:ascii="Times New Roman" w:eastAsia="Times New Roman" w:hAnsi="Times New Roman" w:cs="Times New Roman"/>
                <w:color w:val="000000" w:themeColor="text1"/>
                <w:sz w:val="24"/>
                <w:szCs w:val="24"/>
              </w:rPr>
              <w:t>).</w:t>
            </w:r>
            <w:r w:rsidRPr="30A8E563">
              <w:rPr>
                <w:rFonts w:ascii="Times New Roman" w:eastAsia="Times New Roman" w:hAnsi="Times New Roman" w:cs="Times New Roman"/>
                <w:color w:val="000000" w:themeColor="text1"/>
                <w:sz w:val="24"/>
                <w:szCs w:val="24"/>
              </w:rPr>
              <w:t> ​</w:t>
            </w:r>
            <w:r w:rsidRPr="30A8E563">
              <w:rPr>
                <w:rFonts w:ascii="Times New Roman" w:eastAsia="Times New Roman" w:hAnsi="Times New Roman" w:cs="Times New Roman"/>
                <w:color w:val="FFFFFF" w:themeColor="background1"/>
                <w:sz w:val="24"/>
                <w:szCs w:val="24"/>
              </w:rPr>
              <w:t>​​</w:t>
            </w:r>
          </w:p>
        </w:tc>
        <w:tc>
          <w:tcPr>
            <w:tcW w:w="1047"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54858578" w14:textId="77777777" w:rsidR="000E2969" w:rsidRPr="000E2969" w:rsidRDefault="000E2969" w:rsidP="000E296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Research​</w:t>
            </w:r>
            <w:r w:rsidRPr="30A8E563">
              <w:rPr>
                <w:rFonts w:ascii="Times New Roman" w:eastAsia="Times New Roman" w:hAnsi="Times New Roman" w:cs="Times New Roman"/>
                <w:color w:val="FFFFFF" w:themeColor="background1"/>
                <w:sz w:val="24"/>
                <w:szCs w:val="24"/>
              </w:rPr>
              <w:t>​​</w:t>
            </w:r>
          </w:p>
        </w:tc>
        <w:tc>
          <w:tcPr>
            <w:tcW w:w="1659"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215E21B7" w14:textId="77777777" w:rsidR="000E2969" w:rsidRPr="000E2969" w:rsidRDefault="000E2969" w:rsidP="000E296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Demonstration​</w:t>
            </w:r>
            <w:r w:rsidRPr="30A8E563">
              <w:rPr>
                <w:rFonts w:ascii="Times New Roman" w:eastAsia="Times New Roman" w:hAnsi="Times New Roman" w:cs="Times New Roman"/>
                <w:color w:val="FFFFFF" w:themeColor="background1"/>
                <w:sz w:val="24"/>
                <w:szCs w:val="24"/>
              </w:rPr>
              <w:t>​​</w:t>
            </w:r>
          </w:p>
        </w:tc>
        <w:tc>
          <w:tcPr>
            <w:tcW w:w="873"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33402A25" w14:textId="77777777" w:rsidR="000E2969" w:rsidRPr="000E2969" w:rsidRDefault="000E2969" w:rsidP="000E2969">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Met</w:t>
            </w:r>
            <w:r w:rsidRPr="30A8E563">
              <w:rPr>
                <w:rFonts w:ascii="Times New Roman" w:eastAsia="Times New Roman" w:hAnsi="Times New Roman" w:cs="Times New Roman"/>
                <w:color w:val="FFFFFF" w:themeColor="background1"/>
                <w:sz w:val="24"/>
                <w:szCs w:val="24"/>
              </w:rPr>
              <w:t>​</w:t>
            </w:r>
          </w:p>
        </w:tc>
      </w:tr>
    </w:tbl>
    <w:p w14:paraId="2CFFA6BC" w14:textId="6F16C9B7" w:rsidR="00707A74" w:rsidRPr="007C3687" w:rsidRDefault="00707A74" w:rsidP="007C3687">
      <w:pPr>
        <w:pStyle w:val="Caption"/>
        <w:jc w:val="center"/>
        <w:rPr>
          <w:rFonts w:ascii="Times New Roman" w:hAnsi="Times New Roman" w:cs="Times New Roman"/>
          <w:color w:val="auto"/>
          <w:sz w:val="24"/>
          <w:szCs w:val="24"/>
        </w:rPr>
      </w:pPr>
      <w:bookmarkStart w:id="19" w:name="_Toc70680347"/>
      <w:r w:rsidRPr="00707A74">
        <w:rPr>
          <w:rFonts w:ascii="Times New Roman" w:hAnsi="Times New Roman" w:cs="Times New Roman"/>
          <w:color w:val="auto"/>
          <w:sz w:val="24"/>
          <w:szCs w:val="24"/>
        </w:rPr>
        <w:t xml:space="preserve">Table </w:t>
      </w:r>
      <w:r w:rsidR="00947781">
        <w:rPr>
          <w:rFonts w:ascii="Times New Roman" w:hAnsi="Times New Roman" w:cs="Times New Roman"/>
          <w:color w:val="auto"/>
          <w:sz w:val="24"/>
          <w:szCs w:val="24"/>
        </w:rPr>
        <w:fldChar w:fldCharType="begin"/>
      </w:r>
      <w:r w:rsidR="00947781">
        <w:rPr>
          <w:rFonts w:ascii="Times New Roman" w:hAnsi="Times New Roman" w:cs="Times New Roman"/>
          <w:color w:val="auto"/>
          <w:sz w:val="24"/>
          <w:szCs w:val="24"/>
        </w:rPr>
        <w:instrText xml:space="preserve"> SEQ Table \* ARABIC </w:instrText>
      </w:r>
      <w:r w:rsidR="00947781">
        <w:rPr>
          <w:rFonts w:ascii="Times New Roman" w:hAnsi="Times New Roman" w:cs="Times New Roman"/>
          <w:color w:val="auto"/>
          <w:sz w:val="24"/>
          <w:szCs w:val="24"/>
        </w:rPr>
        <w:fldChar w:fldCharType="separate"/>
      </w:r>
      <w:r w:rsidR="00947781">
        <w:rPr>
          <w:rFonts w:ascii="Times New Roman" w:hAnsi="Times New Roman" w:cs="Times New Roman"/>
          <w:noProof/>
          <w:color w:val="auto"/>
          <w:sz w:val="24"/>
          <w:szCs w:val="24"/>
        </w:rPr>
        <w:t>4</w:t>
      </w:r>
      <w:r w:rsidR="00947781">
        <w:rPr>
          <w:rFonts w:ascii="Times New Roman" w:hAnsi="Times New Roman" w:cs="Times New Roman"/>
          <w:color w:val="auto"/>
          <w:sz w:val="24"/>
          <w:szCs w:val="24"/>
        </w:rPr>
        <w:fldChar w:fldCharType="end"/>
      </w:r>
      <w:r w:rsidRPr="00707A74">
        <w:rPr>
          <w:rFonts w:ascii="Times New Roman" w:hAnsi="Times New Roman" w:cs="Times New Roman"/>
          <w:color w:val="auto"/>
          <w:sz w:val="24"/>
          <w:szCs w:val="24"/>
        </w:rPr>
        <w:t>: Environmental Requirements</w:t>
      </w:r>
      <w:bookmarkEnd w:id="19"/>
    </w:p>
    <w:tbl>
      <w:tblPr>
        <w:tblW w:w="11213" w:type="dxa"/>
        <w:tblInd w:w="-1005"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826"/>
        <w:gridCol w:w="1370"/>
        <w:gridCol w:w="1585"/>
        <w:gridCol w:w="2174"/>
        <w:gridCol w:w="1043"/>
        <w:gridCol w:w="2086"/>
        <w:gridCol w:w="1129"/>
      </w:tblGrid>
      <w:tr w:rsidR="000F141C" w:rsidRPr="000F141C" w14:paraId="13CE3D22" w14:textId="77777777" w:rsidTr="001B469A">
        <w:trPr>
          <w:trHeight w:val="1007"/>
        </w:trPr>
        <w:tc>
          <w:tcPr>
            <w:tcW w:w="1826" w:type="dxa"/>
            <w:tcBorders>
              <w:top w:val="single" w:sz="12" w:space="0" w:color="FFFFFF" w:themeColor="background1"/>
              <w:left w:val="single" w:sz="12" w:space="0" w:color="FFFFFF" w:themeColor="background1"/>
              <w:bottom w:val="single" w:sz="36" w:space="0" w:color="FFFFFF" w:themeColor="background1"/>
              <w:right w:val="single" w:sz="12" w:space="0" w:color="FFFFFF" w:themeColor="background1"/>
            </w:tcBorders>
            <w:shd w:val="clear" w:color="auto" w:fill="B01513"/>
            <w:vAlign w:val="center"/>
            <w:hideMark/>
          </w:tcPr>
          <w:p w14:paraId="017C414A" w14:textId="77777777" w:rsidR="000F141C" w:rsidRDefault="000F141C" w:rsidP="000F141C">
            <w:pPr>
              <w:spacing w:after="0" w:line="240" w:lineRule="auto"/>
              <w:jc w:val="center"/>
              <w:textAlignment w:val="baseline"/>
              <w:rPr>
                <w:rFonts w:ascii="Times New Roman" w:eastAsia="Times New Roman" w:hAnsi="Times New Roman" w:cs="Times New Roman"/>
                <w:b/>
                <w:color w:val="FFFFFF"/>
                <w:sz w:val="24"/>
                <w:szCs w:val="24"/>
              </w:rPr>
            </w:pPr>
            <w:r w:rsidRPr="30A8E563">
              <w:rPr>
                <w:rFonts w:ascii="Times New Roman" w:eastAsia="Times New Roman" w:hAnsi="Times New Roman" w:cs="Times New Roman"/>
                <w:b/>
                <w:color w:val="FFFFFF" w:themeColor="background1"/>
                <w:sz w:val="24"/>
                <w:szCs w:val="24"/>
              </w:rPr>
              <w:t>Requirement </w:t>
            </w:r>
          </w:p>
          <w:p w14:paraId="1D32A3B2" w14:textId="5592F2DF" w:rsidR="000F141C" w:rsidRPr="000F141C" w:rsidRDefault="000F141C" w:rsidP="000F141C">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Group​</w:t>
            </w:r>
            <w:r w:rsidRPr="30A8E563">
              <w:rPr>
                <w:rFonts w:ascii="Times New Roman" w:eastAsia="Times New Roman" w:hAnsi="Times New Roman" w:cs="Times New Roman"/>
                <w:color w:val="FFFFFF" w:themeColor="background1"/>
                <w:sz w:val="24"/>
                <w:szCs w:val="24"/>
              </w:rPr>
              <w:t>​​</w:t>
            </w:r>
          </w:p>
        </w:tc>
        <w:tc>
          <w:tcPr>
            <w:tcW w:w="1370" w:type="dxa"/>
            <w:tcBorders>
              <w:top w:val="single" w:sz="12" w:space="0" w:color="FFFFFF" w:themeColor="background1"/>
              <w:left w:val="single" w:sz="12" w:space="0" w:color="FFFFFF" w:themeColor="background1"/>
              <w:bottom w:val="single" w:sz="36" w:space="0" w:color="FFFFFF" w:themeColor="background1"/>
              <w:right w:val="single" w:sz="12" w:space="0" w:color="FFFFFF" w:themeColor="background1"/>
            </w:tcBorders>
            <w:shd w:val="clear" w:color="auto" w:fill="B01513"/>
            <w:vAlign w:val="center"/>
            <w:hideMark/>
          </w:tcPr>
          <w:p w14:paraId="3ABE956B" w14:textId="77777777" w:rsidR="000F141C" w:rsidRPr="000F141C" w:rsidRDefault="000F141C" w:rsidP="000F141C">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Item ID​</w:t>
            </w:r>
            <w:r w:rsidRPr="30A8E563">
              <w:rPr>
                <w:rFonts w:ascii="Times New Roman" w:eastAsia="Times New Roman" w:hAnsi="Times New Roman" w:cs="Times New Roman"/>
                <w:color w:val="FFFFFF" w:themeColor="background1"/>
                <w:sz w:val="24"/>
                <w:szCs w:val="24"/>
              </w:rPr>
              <w:t>​​</w:t>
            </w:r>
          </w:p>
        </w:tc>
        <w:tc>
          <w:tcPr>
            <w:tcW w:w="1585" w:type="dxa"/>
            <w:tcBorders>
              <w:top w:val="single" w:sz="12" w:space="0" w:color="FFFFFF" w:themeColor="background1"/>
              <w:left w:val="single" w:sz="12" w:space="0" w:color="FFFFFF" w:themeColor="background1"/>
              <w:bottom w:val="single" w:sz="36" w:space="0" w:color="FFFFFF" w:themeColor="background1"/>
              <w:right w:val="single" w:sz="12" w:space="0" w:color="FFFFFF" w:themeColor="background1"/>
            </w:tcBorders>
            <w:shd w:val="clear" w:color="auto" w:fill="B01513"/>
            <w:vAlign w:val="center"/>
            <w:hideMark/>
          </w:tcPr>
          <w:p w14:paraId="3C76F4BA" w14:textId="77777777" w:rsidR="000F141C" w:rsidRPr="000F141C" w:rsidRDefault="000F141C" w:rsidP="000F141C">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Title​</w:t>
            </w:r>
            <w:r w:rsidRPr="30A8E563">
              <w:rPr>
                <w:rFonts w:ascii="Times New Roman" w:eastAsia="Times New Roman" w:hAnsi="Times New Roman" w:cs="Times New Roman"/>
                <w:color w:val="FFFFFF" w:themeColor="background1"/>
                <w:sz w:val="24"/>
                <w:szCs w:val="24"/>
              </w:rPr>
              <w:t>​​</w:t>
            </w:r>
          </w:p>
        </w:tc>
        <w:tc>
          <w:tcPr>
            <w:tcW w:w="2174" w:type="dxa"/>
            <w:tcBorders>
              <w:top w:val="single" w:sz="12" w:space="0" w:color="FFFFFF" w:themeColor="background1"/>
              <w:left w:val="single" w:sz="12" w:space="0" w:color="FFFFFF" w:themeColor="background1"/>
              <w:bottom w:val="single" w:sz="36" w:space="0" w:color="FFFFFF" w:themeColor="background1"/>
              <w:right w:val="single" w:sz="12" w:space="0" w:color="FFFFFF" w:themeColor="background1"/>
            </w:tcBorders>
            <w:shd w:val="clear" w:color="auto" w:fill="B01513"/>
            <w:vAlign w:val="center"/>
            <w:hideMark/>
          </w:tcPr>
          <w:p w14:paraId="3A9748A8" w14:textId="77777777" w:rsidR="000F141C" w:rsidRPr="000F141C" w:rsidRDefault="000F141C" w:rsidP="000F141C">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Statement​</w:t>
            </w:r>
            <w:r w:rsidRPr="30A8E563">
              <w:rPr>
                <w:rFonts w:ascii="Times New Roman" w:eastAsia="Times New Roman" w:hAnsi="Times New Roman" w:cs="Times New Roman"/>
                <w:color w:val="FFFFFF" w:themeColor="background1"/>
                <w:sz w:val="24"/>
                <w:szCs w:val="24"/>
              </w:rPr>
              <w:t>​​</w:t>
            </w:r>
          </w:p>
        </w:tc>
        <w:tc>
          <w:tcPr>
            <w:tcW w:w="1043" w:type="dxa"/>
            <w:tcBorders>
              <w:top w:val="single" w:sz="12" w:space="0" w:color="FFFFFF" w:themeColor="background1"/>
              <w:left w:val="single" w:sz="12" w:space="0" w:color="FFFFFF" w:themeColor="background1"/>
              <w:bottom w:val="single" w:sz="36" w:space="0" w:color="FFFFFF" w:themeColor="background1"/>
              <w:right w:val="single" w:sz="12" w:space="0" w:color="FFFFFF" w:themeColor="background1"/>
            </w:tcBorders>
            <w:shd w:val="clear" w:color="auto" w:fill="B01513"/>
            <w:vAlign w:val="center"/>
            <w:hideMark/>
          </w:tcPr>
          <w:p w14:paraId="58CB1AA3" w14:textId="77777777" w:rsidR="000F141C" w:rsidRPr="000F141C" w:rsidRDefault="000F141C" w:rsidP="000F141C">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Parent </w:t>
            </w:r>
            <w:r w:rsidRPr="30A8E563">
              <w:rPr>
                <w:rFonts w:ascii="Times New Roman" w:eastAsia="Times New Roman" w:hAnsi="Times New Roman" w:cs="Times New Roman"/>
                <w:color w:val="FFFFFF" w:themeColor="background1"/>
                <w:sz w:val="24"/>
                <w:szCs w:val="24"/>
              </w:rPr>
              <w:t>​</w:t>
            </w:r>
          </w:p>
          <w:p w14:paraId="02C9D59B" w14:textId="77777777" w:rsidR="000F141C" w:rsidRPr="000F141C" w:rsidRDefault="000F141C" w:rsidP="000F141C">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Source​</w:t>
            </w:r>
            <w:r w:rsidRPr="30A8E563">
              <w:rPr>
                <w:rFonts w:ascii="Times New Roman" w:eastAsia="Times New Roman" w:hAnsi="Times New Roman" w:cs="Times New Roman"/>
                <w:color w:val="FFFFFF" w:themeColor="background1"/>
                <w:sz w:val="24"/>
                <w:szCs w:val="24"/>
              </w:rPr>
              <w:t>​​</w:t>
            </w:r>
          </w:p>
        </w:tc>
        <w:tc>
          <w:tcPr>
            <w:tcW w:w="2086" w:type="dxa"/>
            <w:tcBorders>
              <w:top w:val="single" w:sz="12" w:space="0" w:color="FFFFFF" w:themeColor="background1"/>
              <w:left w:val="single" w:sz="12" w:space="0" w:color="FFFFFF" w:themeColor="background1"/>
              <w:bottom w:val="single" w:sz="36" w:space="0" w:color="FFFFFF" w:themeColor="background1"/>
              <w:right w:val="single" w:sz="12" w:space="0" w:color="FFFFFF" w:themeColor="background1"/>
            </w:tcBorders>
            <w:shd w:val="clear" w:color="auto" w:fill="B01513"/>
            <w:vAlign w:val="center"/>
            <w:hideMark/>
          </w:tcPr>
          <w:p w14:paraId="14144E7D" w14:textId="77777777" w:rsidR="000F141C" w:rsidRPr="000F141C" w:rsidRDefault="000F141C" w:rsidP="000F141C">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Verification Method​</w:t>
            </w:r>
            <w:r w:rsidRPr="30A8E563">
              <w:rPr>
                <w:rFonts w:ascii="Times New Roman" w:eastAsia="Times New Roman" w:hAnsi="Times New Roman" w:cs="Times New Roman"/>
                <w:color w:val="FFFFFF" w:themeColor="background1"/>
                <w:sz w:val="24"/>
                <w:szCs w:val="24"/>
              </w:rPr>
              <w:t>​​</w:t>
            </w:r>
          </w:p>
        </w:tc>
        <w:tc>
          <w:tcPr>
            <w:tcW w:w="1129" w:type="dxa"/>
            <w:tcBorders>
              <w:top w:val="single" w:sz="12" w:space="0" w:color="FFFFFF" w:themeColor="background1"/>
              <w:left w:val="single" w:sz="12" w:space="0" w:color="FFFFFF" w:themeColor="background1"/>
              <w:bottom w:val="single" w:sz="36" w:space="0" w:color="FFFFFF" w:themeColor="background1"/>
              <w:right w:val="single" w:sz="12" w:space="0" w:color="FFFFFF" w:themeColor="background1"/>
            </w:tcBorders>
            <w:shd w:val="clear" w:color="auto" w:fill="B01513"/>
            <w:vAlign w:val="center"/>
            <w:hideMark/>
          </w:tcPr>
          <w:p w14:paraId="6A13C735" w14:textId="77777777" w:rsidR="000F141C" w:rsidRPr="000F141C" w:rsidRDefault="000F141C" w:rsidP="000F141C">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Met​</w:t>
            </w:r>
            <w:r w:rsidRPr="30A8E563">
              <w:rPr>
                <w:rFonts w:ascii="Times New Roman" w:eastAsia="Times New Roman" w:hAnsi="Times New Roman" w:cs="Times New Roman"/>
                <w:color w:val="FFFFFF" w:themeColor="background1"/>
                <w:sz w:val="24"/>
                <w:szCs w:val="24"/>
              </w:rPr>
              <w:t>​​</w:t>
            </w:r>
          </w:p>
        </w:tc>
      </w:tr>
      <w:tr w:rsidR="000F141C" w:rsidRPr="000F141C" w14:paraId="6AC555DD" w14:textId="77777777" w:rsidTr="001B469A">
        <w:trPr>
          <w:trHeight w:val="822"/>
        </w:trPr>
        <w:tc>
          <w:tcPr>
            <w:tcW w:w="1826"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B01513"/>
            <w:vAlign w:val="center"/>
            <w:hideMark/>
          </w:tcPr>
          <w:p w14:paraId="6A0C0502" w14:textId="77777777" w:rsidR="000F141C" w:rsidRPr="000F141C" w:rsidRDefault="000F141C" w:rsidP="000F141C">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BWES Safety </w:t>
            </w:r>
            <w:r w:rsidRPr="30A8E563">
              <w:rPr>
                <w:rFonts w:ascii="Times New Roman" w:eastAsia="Times New Roman" w:hAnsi="Times New Roman" w:cs="Times New Roman"/>
                <w:color w:val="FFFFFF" w:themeColor="background1"/>
                <w:sz w:val="24"/>
                <w:szCs w:val="24"/>
              </w:rPr>
              <w:t>​</w:t>
            </w:r>
          </w:p>
          <w:p w14:paraId="6A291EC0" w14:textId="77777777" w:rsidR="000F141C" w:rsidRPr="000F141C" w:rsidRDefault="000F141C" w:rsidP="000F141C">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Requirements​</w:t>
            </w:r>
            <w:r w:rsidRPr="30A8E563">
              <w:rPr>
                <w:rFonts w:ascii="Times New Roman" w:eastAsia="Times New Roman" w:hAnsi="Times New Roman" w:cs="Times New Roman"/>
                <w:color w:val="FFFFFF" w:themeColor="background1"/>
                <w:sz w:val="24"/>
                <w:szCs w:val="24"/>
              </w:rPr>
              <w:t>​​</w:t>
            </w:r>
          </w:p>
        </w:tc>
        <w:tc>
          <w:tcPr>
            <w:tcW w:w="1370"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468DA3B6" w14:textId="77777777" w:rsidR="000F141C" w:rsidRPr="000F141C" w:rsidRDefault="000F141C" w:rsidP="000F141C">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w:t>
            </w:r>
            <w:r w:rsidRPr="30A8E563">
              <w:rPr>
                <w:rFonts w:ascii="Times New Roman" w:eastAsia="Times New Roman" w:hAnsi="Times New Roman" w:cs="Times New Roman"/>
                <w:color w:val="FFFFFF" w:themeColor="background1"/>
                <w:sz w:val="24"/>
                <w:szCs w:val="24"/>
              </w:rPr>
              <w:t>​​</w:t>
            </w:r>
          </w:p>
        </w:tc>
        <w:tc>
          <w:tcPr>
            <w:tcW w:w="1585"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42CE4F8A" w14:textId="77777777" w:rsidR="000F141C" w:rsidRPr="000F141C" w:rsidRDefault="000F141C" w:rsidP="000F141C">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w:t>
            </w:r>
            <w:r w:rsidRPr="30A8E563">
              <w:rPr>
                <w:rFonts w:ascii="Times New Roman" w:eastAsia="Times New Roman" w:hAnsi="Times New Roman" w:cs="Times New Roman"/>
                <w:color w:val="FFFFFF" w:themeColor="background1"/>
                <w:sz w:val="24"/>
                <w:szCs w:val="24"/>
              </w:rPr>
              <w:t>​​</w:t>
            </w:r>
          </w:p>
        </w:tc>
        <w:tc>
          <w:tcPr>
            <w:tcW w:w="2174"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7FCE337A" w14:textId="77777777" w:rsidR="000F141C" w:rsidRPr="000F141C" w:rsidRDefault="000F141C" w:rsidP="000F141C">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w:t>
            </w:r>
            <w:r w:rsidRPr="30A8E563">
              <w:rPr>
                <w:rFonts w:ascii="Times New Roman" w:eastAsia="Times New Roman" w:hAnsi="Times New Roman" w:cs="Times New Roman"/>
                <w:color w:val="FFFFFF" w:themeColor="background1"/>
                <w:sz w:val="24"/>
                <w:szCs w:val="24"/>
              </w:rPr>
              <w:t>​​</w:t>
            </w:r>
          </w:p>
        </w:tc>
        <w:tc>
          <w:tcPr>
            <w:tcW w:w="1043"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2499C110" w14:textId="77777777" w:rsidR="000F141C" w:rsidRPr="000F141C" w:rsidRDefault="000F141C" w:rsidP="000F141C">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w:t>
            </w:r>
            <w:r w:rsidRPr="30A8E563">
              <w:rPr>
                <w:rFonts w:ascii="Times New Roman" w:eastAsia="Times New Roman" w:hAnsi="Times New Roman" w:cs="Times New Roman"/>
                <w:color w:val="FFFFFF" w:themeColor="background1"/>
                <w:sz w:val="24"/>
                <w:szCs w:val="24"/>
              </w:rPr>
              <w:t>​​</w:t>
            </w:r>
          </w:p>
        </w:tc>
        <w:tc>
          <w:tcPr>
            <w:tcW w:w="2086"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39905276" w14:textId="77777777" w:rsidR="000F141C" w:rsidRPr="000F141C" w:rsidRDefault="000F141C" w:rsidP="000F141C">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w:t>
            </w:r>
            <w:r w:rsidRPr="30A8E563">
              <w:rPr>
                <w:rFonts w:ascii="Times New Roman" w:eastAsia="Times New Roman" w:hAnsi="Times New Roman" w:cs="Times New Roman"/>
                <w:color w:val="FFFFFF" w:themeColor="background1"/>
                <w:sz w:val="24"/>
                <w:szCs w:val="24"/>
              </w:rPr>
              <w:t>​​</w:t>
            </w:r>
          </w:p>
        </w:tc>
        <w:tc>
          <w:tcPr>
            <w:tcW w:w="1129"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70B855ED" w14:textId="77777777" w:rsidR="000F141C" w:rsidRPr="000F141C" w:rsidRDefault="000F141C" w:rsidP="000F141C">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w:t>
            </w:r>
            <w:r w:rsidRPr="30A8E563">
              <w:rPr>
                <w:rFonts w:ascii="Times New Roman" w:eastAsia="Times New Roman" w:hAnsi="Times New Roman" w:cs="Times New Roman"/>
                <w:color w:val="FFFFFF" w:themeColor="background1"/>
                <w:sz w:val="24"/>
                <w:szCs w:val="24"/>
              </w:rPr>
              <w:t>​​</w:t>
            </w:r>
          </w:p>
        </w:tc>
      </w:tr>
      <w:tr w:rsidR="000F141C" w:rsidRPr="000F141C" w14:paraId="6861016D" w14:textId="77777777" w:rsidTr="001B469A">
        <w:trPr>
          <w:trHeight w:val="1054"/>
        </w:trPr>
        <w:tc>
          <w:tcPr>
            <w:tcW w:w="182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B01513"/>
            <w:vAlign w:val="center"/>
            <w:hideMark/>
          </w:tcPr>
          <w:p w14:paraId="2F7BE75D" w14:textId="77777777" w:rsidR="000F141C" w:rsidRPr="000F141C" w:rsidRDefault="000F141C" w:rsidP="000F141C">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Safety​</w:t>
            </w:r>
            <w:r w:rsidRPr="30A8E563">
              <w:rPr>
                <w:rFonts w:ascii="Times New Roman" w:eastAsia="Times New Roman" w:hAnsi="Times New Roman" w:cs="Times New Roman"/>
                <w:color w:val="FFFFFF" w:themeColor="background1"/>
                <w:sz w:val="24"/>
                <w:szCs w:val="24"/>
              </w:rPr>
              <w:t>​​</w:t>
            </w:r>
          </w:p>
        </w:tc>
        <w:tc>
          <w:tcPr>
            <w:tcW w:w="137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E7E7"/>
            <w:vAlign w:val="center"/>
            <w:hideMark/>
          </w:tcPr>
          <w:p w14:paraId="3F6799CD" w14:textId="77777777" w:rsidR="000F141C" w:rsidRPr="000F141C" w:rsidRDefault="000F141C" w:rsidP="000F141C">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BWES-11​</w:t>
            </w:r>
            <w:r w:rsidRPr="30A8E563">
              <w:rPr>
                <w:rFonts w:ascii="Times New Roman" w:eastAsia="Times New Roman" w:hAnsi="Times New Roman" w:cs="Times New Roman"/>
                <w:color w:val="FFFFFF" w:themeColor="background1"/>
                <w:sz w:val="24"/>
                <w:szCs w:val="24"/>
              </w:rPr>
              <w:t>​​</w:t>
            </w:r>
          </w:p>
        </w:tc>
        <w:tc>
          <w:tcPr>
            <w:tcW w:w="158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E7E7"/>
            <w:vAlign w:val="center"/>
            <w:hideMark/>
          </w:tcPr>
          <w:p w14:paraId="04841E19" w14:textId="77777777" w:rsidR="000F141C" w:rsidRPr="000F141C" w:rsidRDefault="000F141C" w:rsidP="000F141C">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BWES Coverage​</w:t>
            </w:r>
            <w:r w:rsidRPr="30A8E563">
              <w:rPr>
                <w:rFonts w:ascii="Times New Roman" w:eastAsia="Times New Roman" w:hAnsi="Times New Roman" w:cs="Times New Roman"/>
                <w:color w:val="FFFFFF" w:themeColor="background1"/>
                <w:sz w:val="24"/>
                <w:szCs w:val="24"/>
              </w:rPr>
              <w:t>​​</w:t>
            </w:r>
          </w:p>
        </w:tc>
        <w:tc>
          <w:tcPr>
            <w:tcW w:w="2174"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E7E7"/>
            <w:vAlign w:val="center"/>
            <w:hideMark/>
          </w:tcPr>
          <w:p w14:paraId="5B8369A4" w14:textId="77777777" w:rsidR="000F141C" w:rsidRPr="000F141C" w:rsidRDefault="000F141C" w:rsidP="000F141C">
            <w:pPr>
              <w:spacing w:after="0" w:line="240" w:lineRule="auto"/>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The BWES shall not </w:t>
            </w:r>
            <w:r w:rsidRPr="30A8E563">
              <w:rPr>
                <w:rFonts w:ascii="Times New Roman" w:eastAsia="Times New Roman" w:hAnsi="Times New Roman" w:cs="Times New Roman"/>
                <w:color w:val="FFFFFF" w:themeColor="background1"/>
                <w:sz w:val="24"/>
                <w:szCs w:val="24"/>
              </w:rPr>
              <w:t>​</w:t>
            </w:r>
          </w:p>
          <w:p w14:paraId="5B789A22" w14:textId="77777777" w:rsidR="000F141C" w:rsidRPr="000F141C" w:rsidRDefault="000F141C" w:rsidP="000F141C">
            <w:pPr>
              <w:spacing w:after="0" w:line="240" w:lineRule="auto"/>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have any exposed </w:t>
            </w:r>
            <w:r w:rsidRPr="30A8E563">
              <w:rPr>
                <w:rFonts w:ascii="Times New Roman" w:eastAsia="Times New Roman" w:hAnsi="Times New Roman" w:cs="Times New Roman"/>
                <w:color w:val="FFFFFF" w:themeColor="background1"/>
                <w:sz w:val="24"/>
                <w:szCs w:val="24"/>
              </w:rPr>
              <w:t>​</w:t>
            </w:r>
          </w:p>
          <w:p w14:paraId="3CBDF739" w14:textId="33055FC1" w:rsidR="000F141C" w:rsidRPr="000F141C" w:rsidRDefault="000F141C" w:rsidP="000F141C">
            <w:pPr>
              <w:spacing w:after="0" w:line="240" w:lineRule="auto"/>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wires. ​</w:t>
            </w:r>
            <w:r w:rsidRPr="30A8E563">
              <w:rPr>
                <w:rFonts w:ascii="Times New Roman" w:eastAsia="Times New Roman" w:hAnsi="Times New Roman" w:cs="Times New Roman"/>
                <w:color w:val="FFFFFF" w:themeColor="background1"/>
                <w:sz w:val="24"/>
                <w:szCs w:val="24"/>
              </w:rPr>
              <w:t>​​</w:t>
            </w:r>
          </w:p>
        </w:tc>
        <w:tc>
          <w:tcPr>
            <w:tcW w:w="1043"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E7E7"/>
            <w:vAlign w:val="center"/>
            <w:hideMark/>
          </w:tcPr>
          <w:p w14:paraId="5EC21C9F" w14:textId="77777777" w:rsidR="000F141C" w:rsidRPr="000F141C" w:rsidRDefault="000F141C" w:rsidP="000F141C">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ConOps​</w:t>
            </w:r>
            <w:r w:rsidRPr="30A8E563">
              <w:rPr>
                <w:rFonts w:ascii="Times New Roman" w:eastAsia="Times New Roman" w:hAnsi="Times New Roman" w:cs="Times New Roman"/>
                <w:color w:val="FFFFFF" w:themeColor="background1"/>
                <w:sz w:val="24"/>
                <w:szCs w:val="24"/>
              </w:rPr>
              <w:t>​​</w:t>
            </w:r>
          </w:p>
        </w:tc>
        <w:tc>
          <w:tcPr>
            <w:tcW w:w="208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E7E7"/>
            <w:vAlign w:val="center"/>
            <w:hideMark/>
          </w:tcPr>
          <w:p w14:paraId="57D0F493" w14:textId="77777777" w:rsidR="000F141C" w:rsidRPr="000F141C" w:rsidRDefault="000F141C" w:rsidP="000F141C">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Demonstration​</w:t>
            </w:r>
            <w:r w:rsidRPr="30A8E563">
              <w:rPr>
                <w:rFonts w:ascii="Times New Roman" w:eastAsia="Times New Roman" w:hAnsi="Times New Roman" w:cs="Times New Roman"/>
                <w:color w:val="FFFFFF" w:themeColor="background1"/>
                <w:sz w:val="24"/>
                <w:szCs w:val="24"/>
              </w:rPr>
              <w:t>​​</w:t>
            </w:r>
          </w:p>
        </w:tc>
        <w:tc>
          <w:tcPr>
            <w:tcW w:w="1129"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E7E7"/>
            <w:vAlign w:val="center"/>
            <w:hideMark/>
          </w:tcPr>
          <w:p w14:paraId="06438C10" w14:textId="77777777" w:rsidR="000F141C" w:rsidRPr="000F141C" w:rsidRDefault="000F141C" w:rsidP="000F141C">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Met</w:t>
            </w:r>
            <w:r w:rsidRPr="30A8E563">
              <w:rPr>
                <w:rFonts w:ascii="Times New Roman" w:eastAsia="Times New Roman" w:hAnsi="Times New Roman" w:cs="Times New Roman"/>
                <w:color w:val="FFFFFF" w:themeColor="background1"/>
                <w:sz w:val="24"/>
                <w:szCs w:val="24"/>
              </w:rPr>
              <w:t>​</w:t>
            </w:r>
          </w:p>
        </w:tc>
      </w:tr>
      <w:tr w:rsidR="000F141C" w:rsidRPr="000F141C" w14:paraId="47018DFF" w14:textId="77777777" w:rsidTr="001B469A">
        <w:trPr>
          <w:trHeight w:val="1391"/>
        </w:trPr>
        <w:tc>
          <w:tcPr>
            <w:tcW w:w="182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B01513"/>
            <w:vAlign w:val="center"/>
            <w:hideMark/>
          </w:tcPr>
          <w:p w14:paraId="6C80949A" w14:textId="77777777" w:rsidR="000F141C" w:rsidRPr="000F141C" w:rsidRDefault="000F141C" w:rsidP="000F141C">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Safety​</w:t>
            </w:r>
            <w:r w:rsidRPr="30A8E563">
              <w:rPr>
                <w:rFonts w:ascii="Times New Roman" w:eastAsia="Times New Roman" w:hAnsi="Times New Roman" w:cs="Times New Roman"/>
                <w:color w:val="FFFFFF" w:themeColor="background1"/>
                <w:sz w:val="24"/>
                <w:szCs w:val="24"/>
              </w:rPr>
              <w:t>​​</w:t>
            </w:r>
          </w:p>
        </w:tc>
        <w:tc>
          <w:tcPr>
            <w:tcW w:w="137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1BD1C844" w14:textId="77777777" w:rsidR="000F141C" w:rsidRPr="000F141C" w:rsidRDefault="000F141C" w:rsidP="000F141C">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BWES-12​</w:t>
            </w:r>
            <w:r w:rsidRPr="30A8E563">
              <w:rPr>
                <w:rFonts w:ascii="Times New Roman" w:eastAsia="Times New Roman" w:hAnsi="Times New Roman" w:cs="Times New Roman"/>
                <w:color w:val="FFFFFF" w:themeColor="background1"/>
                <w:sz w:val="24"/>
                <w:szCs w:val="24"/>
              </w:rPr>
              <w:t>​​</w:t>
            </w:r>
          </w:p>
        </w:tc>
        <w:tc>
          <w:tcPr>
            <w:tcW w:w="158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59FC96F8" w14:textId="77777777" w:rsidR="000F141C" w:rsidRPr="000F141C" w:rsidRDefault="000F141C" w:rsidP="000F141C">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BWES Shape​</w:t>
            </w:r>
            <w:r w:rsidRPr="30A8E563">
              <w:rPr>
                <w:rFonts w:ascii="Times New Roman" w:eastAsia="Times New Roman" w:hAnsi="Times New Roman" w:cs="Times New Roman"/>
                <w:color w:val="FFFFFF" w:themeColor="background1"/>
                <w:sz w:val="24"/>
                <w:szCs w:val="24"/>
              </w:rPr>
              <w:t>​​</w:t>
            </w:r>
          </w:p>
        </w:tc>
        <w:tc>
          <w:tcPr>
            <w:tcW w:w="2174"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4A387FC2" w14:textId="77777777" w:rsidR="000F141C" w:rsidRPr="000F141C" w:rsidRDefault="000F141C" w:rsidP="000F141C">
            <w:pPr>
              <w:spacing w:after="0" w:line="240" w:lineRule="auto"/>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The BWES shall not</w:t>
            </w:r>
            <w:r w:rsidRPr="30A8E563">
              <w:rPr>
                <w:rFonts w:ascii="Times New Roman" w:eastAsia="Times New Roman" w:hAnsi="Times New Roman" w:cs="Times New Roman"/>
                <w:color w:val="FFFFFF" w:themeColor="background1"/>
                <w:sz w:val="24"/>
                <w:szCs w:val="24"/>
              </w:rPr>
              <w:t>​</w:t>
            </w:r>
          </w:p>
          <w:p w14:paraId="748A233E" w14:textId="77777777" w:rsidR="000F141C" w:rsidRPr="000F141C" w:rsidRDefault="000F141C" w:rsidP="000F141C">
            <w:pPr>
              <w:spacing w:after="0" w:line="240" w:lineRule="auto"/>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have any sharp</w:t>
            </w:r>
            <w:r w:rsidRPr="30A8E563">
              <w:rPr>
                <w:rFonts w:ascii="Times New Roman" w:eastAsia="Times New Roman" w:hAnsi="Times New Roman" w:cs="Times New Roman"/>
                <w:color w:val="FFFFFF" w:themeColor="background1"/>
                <w:sz w:val="24"/>
                <w:szCs w:val="24"/>
              </w:rPr>
              <w:t>​</w:t>
            </w:r>
          </w:p>
          <w:p w14:paraId="727705B2" w14:textId="02B0EB81" w:rsidR="000F141C" w:rsidRPr="000F141C" w:rsidRDefault="000F141C" w:rsidP="000F141C">
            <w:pPr>
              <w:spacing w:after="0" w:line="240" w:lineRule="auto"/>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edges. ​</w:t>
            </w:r>
            <w:r w:rsidRPr="30A8E563">
              <w:rPr>
                <w:rFonts w:ascii="Times New Roman" w:eastAsia="Times New Roman" w:hAnsi="Times New Roman" w:cs="Times New Roman"/>
                <w:color w:val="FFFFFF" w:themeColor="background1"/>
                <w:sz w:val="24"/>
                <w:szCs w:val="24"/>
              </w:rPr>
              <w:t>​​</w:t>
            </w:r>
          </w:p>
        </w:tc>
        <w:tc>
          <w:tcPr>
            <w:tcW w:w="1043"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5B226763" w14:textId="77777777" w:rsidR="000F141C" w:rsidRPr="000F141C" w:rsidRDefault="000F141C" w:rsidP="000F141C">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ConOps​</w:t>
            </w:r>
            <w:r w:rsidRPr="30A8E563">
              <w:rPr>
                <w:rFonts w:ascii="Times New Roman" w:eastAsia="Times New Roman" w:hAnsi="Times New Roman" w:cs="Times New Roman"/>
                <w:color w:val="FFFFFF" w:themeColor="background1"/>
                <w:sz w:val="24"/>
                <w:szCs w:val="24"/>
              </w:rPr>
              <w:t>​​</w:t>
            </w:r>
          </w:p>
        </w:tc>
        <w:tc>
          <w:tcPr>
            <w:tcW w:w="208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51E52631" w14:textId="77777777" w:rsidR="000F141C" w:rsidRPr="000F141C" w:rsidRDefault="000F141C" w:rsidP="000F141C">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Demonstration​</w:t>
            </w:r>
            <w:r w:rsidRPr="30A8E563">
              <w:rPr>
                <w:rFonts w:ascii="Times New Roman" w:eastAsia="Times New Roman" w:hAnsi="Times New Roman" w:cs="Times New Roman"/>
                <w:color w:val="FFFFFF" w:themeColor="background1"/>
                <w:sz w:val="24"/>
                <w:szCs w:val="24"/>
              </w:rPr>
              <w:t>​​</w:t>
            </w:r>
          </w:p>
        </w:tc>
        <w:tc>
          <w:tcPr>
            <w:tcW w:w="1129"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5EF70ED9" w14:textId="77777777" w:rsidR="000F141C" w:rsidRPr="000F141C" w:rsidRDefault="000F141C" w:rsidP="000F141C">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Met</w:t>
            </w:r>
            <w:r w:rsidRPr="30A8E563">
              <w:rPr>
                <w:rFonts w:ascii="Times New Roman" w:eastAsia="Times New Roman" w:hAnsi="Times New Roman" w:cs="Times New Roman"/>
                <w:color w:val="FFFFFF" w:themeColor="background1"/>
                <w:sz w:val="24"/>
                <w:szCs w:val="24"/>
              </w:rPr>
              <w:t>​</w:t>
            </w:r>
          </w:p>
        </w:tc>
      </w:tr>
    </w:tbl>
    <w:p w14:paraId="35D6FB9A" w14:textId="55FCC496" w:rsidR="000E2969" w:rsidRDefault="000E2969" w:rsidP="001C1C7B">
      <w:pPr>
        <w:pStyle w:val="paragraph"/>
        <w:spacing w:before="0" w:beforeAutospacing="0" w:after="0" w:afterAutospacing="0"/>
        <w:textAlignment w:val="baseline"/>
        <w:rPr>
          <w:rFonts w:ascii="Calibri" w:hAnsi="Calibri" w:cs="Calibri"/>
        </w:rPr>
      </w:pPr>
    </w:p>
    <w:p w14:paraId="5D0E8ABA" w14:textId="22F5BAF2" w:rsidR="008A65B3" w:rsidRPr="00707A74" w:rsidRDefault="00707A74" w:rsidP="00707A74">
      <w:pPr>
        <w:pStyle w:val="Caption"/>
        <w:jc w:val="center"/>
        <w:rPr>
          <w:rFonts w:ascii="Times New Roman" w:hAnsi="Times New Roman" w:cs="Times New Roman"/>
          <w:color w:val="auto"/>
          <w:sz w:val="24"/>
          <w:szCs w:val="24"/>
        </w:rPr>
      </w:pPr>
      <w:bookmarkStart w:id="20" w:name="_Toc70680348"/>
      <w:r w:rsidRPr="00707A74">
        <w:rPr>
          <w:rFonts w:ascii="Times New Roman" w:hAnsi="Times New Roman" w:cs="Times New Roman"/>
          <w:color w:val="auto"/>
          <w:sz w:val="24"/>
          <w:szCs w:val="24"/>
        </w:rPr>
        <w:t xml:space="preserve">Table </w:t>
      </w:r>
      <w:r w:rsidR="00947781">
        <w:rPr>
          <w:rFonts w:ascii="Times New Roman" w:hAnsi="Times New Roman" w:cs="Times New Roman"/>
          <w:color w:val="auto"/>
          <w:sz w:val="24"/>
          <w:szCs w:val="24"/>
        </w:rPr>
        <w:fldChar w:fldCharType="begin"/>
      </w:r>
      <w:r w:rsidR="00947781">
        <w:rPr>
          <w:rFonts w:ascii="Times New Roman" w:hAnsi="Times New Roman" w:cs="Times New Roman"/>
          <w:color w:val="auto"/>
          <w:sz w:val="24"/>
          <w:szCs w:val="24"/>
        </w:rPr>
        <w:instrText xml:space="preserve"> SEQ Table \* ARABIC </w:instrText>
      </w:r>
      <w:r w:rsidR="00947781">
        <w:rPr>
          <w:rFonts w:ascii="Times New Roman" w:hAnsi="Times New Roman" w:cs="Times New Roman"/>
          <w:color w:val="auto"/>
          <w:sz w:val="24"/>
          <w:szCs w:val="24"/>
        </w:rPr>
        <w:fldChar w:fldCharType="separate"/>
      </w:r>
      <w:r w:rsidR="00947781">
        <w:rPr>
          <w:rFonts w:ascii="Times New Roman" w:hAnsi="Times New Roman" w:cs="Times New Roman"/>
          <w:noProof/>
          <w:color w:val="auto"/>
          <w:sz w:val="24"/>
          <w:szCs w:val="24"/>
        </w:rPr>
        <w:t>5</w:t>
      </w:r>
      <w:r w:rsidR="00947781">
        <w:rPr>
          <w:rFonts w:ascii="Times New Roman" w:hAnsi="Times New Roman" w:cs="Times New Roman"/>
          <w:color w:val="auto"/>
          <w:sz w:val="24"/>
          <w:szCs w:val="24"/>
        </w:rPr>
        <w:fldChar w:fldCharType="end"/>
      </w:r>
      <w:r w:rsidRPr="00707A74">
        <w:rPr>
          <w:rFonts w:ascii="Times New Roman" w:hAnsi="Times New Roman" w:cs="Times New Roman"/>
          <w:color w:val="auto"/>
          <w:sz w:val="24"/>
          <w:szCs w:val="24"/>
        </w:rPr>
        <w:t>: Safety Requirements</w:t>
      </w:r>
      <w:bookmarkEnd w:id="20"/>
    </w:p>
    <w:p w14:paraId="4A1C951D" w14:textId="459153C0" w:rsidR="008A65B3" w:rsidRDefault="008A65B3" w:rsidP="001C1C7B">
      <w:pPr>
        <w:pStyle w:val="paragraph"/>
        <w:spacing w:before="0" w:beforeAutospacing="0" w:after="0" w:afterAutospacing="0"/>
        <w:textAlignment w:val="baseline"/>
        <w:rPr>
          <w:rFonts w:ascii="Calibri" w:hAnsi="Calibri" w:cs="Calibri"/>
        </w:rPr>
      </w:pPr>
    </w:p>
    <w:p w14:paraId="5A095738" w14:textId="44C69193" w:rsidR="00E52F30" w:rsidRPr="002A02E1" w:rsidRDefault="002A02E1" w:rsidP="002A02E1">
      <w:pPr>
        <w:rPr>
          <w:rFonts w:ascii="Calibri" w:eastAsia="Times New Roman" w:hAnsi="Calibri" w:cs="Calibri"/>
          <w:sz w:val="24"/>
          <w:szCs w:val="24"/>
        </w:rPr>
      </w:pPr>
      <w:r>
        <w:rPr>
          <w:rFonts w:ascii="Calibri" w:hAnsi="Calibri" w:cs="Calibri"/>
        </w:rPr>
        <w:br w:type="page"/>
      </w:r>
    </w:p>
    <w:p w14:paraId="2CE8C3BF" w14:textId="12DAC18E" w:rsidR="00D93E95" w:rsidRPr="00D93E95" w:rsidRDefault="00DF0E61" w:rsidP="00F24F95">
      <w:pPr>
        <w:pStyle w:val="ListParagraph"/>
        <w:numPr>
          <w:ilvl w:val="0"/>
          <w:numId w:val="33"/>
        </w:numPr>
        <w:rPr>
          <w:rStyle w:val="Heading1Char"/>
          <w:rFonts w:ascii="Times New Roman" w:eastAsia="Times New Roman" w:hAnsi="Times New Roman" w:cs="Times New Roman"/>
          <w:color w:val="auto"/>
          <w:sz w:val="24"/>
          <w:szCs w:val="24"/>
        </w:rPr>
      </w:pPr>
      <w:bookmarkStart w:id="21" w:name="_Toc70613736"/>
      <w:bookmarkStart w:id="22" w:name="_Toc70678796"/>
      <w:bookmarkStart w:id="23" w:name="_Toc70680395"/>
      <w:r w:rsidRPr="000D03AD">
        <w:rPr>
          <w:rStyle w:val="Heading1Char"/>
          <w:rFonts w:ascii="Times New Roman" w:hAnsi="Times New Roman" w:cs="Times New Roman"/>
          <w:b/>
          <w:bCs/>
          <w:color w:val="auto"/>
          <w:sz w:val="24"/>
          <w:szCs w:val="24"/>
        </w:rPr>
        <w:lastRenderedPageBreak/>
        <w:t>Chosen Design</w:t>
      </w:r>
      <w:bookmarkEnd w:id="21"/>
      <w:bookmarkEnd w:id="22"/>
      <w:bookmarkEnd w:id="23"/>
    </w:p>
    <w:p w14:paraId="0F3F2AB7" w14:textId="77777777" w:rsidR="0017625B" w:rsidRDefault="003936FE" w:rsidP="00F24F95">
      <w:pPr>
        <w:ind w:left="2160"/>
      </w:pPr>
      <w:r>
        <w:rPr>
          <w:noProof/>
        </w:rPr>
        <w:drawing>
          <wp:inline distT="0" distB="0" distL="0" distR="0" wp14:anchorId="19D5159E" wp14:editId="7F92F2D3">
            <wp:extent cx="3381375" cy="35479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3381375" cy="3547910"/>
                    </a:xfrm>
                    <a:prstGeom prst="rect">
                      <a:avLst/>
                    </a:prstGeom>
                  </pic:spPr>
                </pic:pic>
              </a:graphicData>
            </a:graphic>
          </wp:inline>
        </w:drawing>
      </w:r>
    </w:p>
    <w:p w14:paraId="485239C6" w14:textId="11E562BD" w:rsidR="003936FE" w:rsidRPr="00774ECE" w:rsidRDefault="0017625B" w:rsidP="005B7AE0">
      <w:pPr>
        <w:jc w:val="center"/>
        <w:rPr>
          <w:rStyle w:val="eop"/>
          <w:rFonts w:ascii="Times New Roman" w:hAnsi="Times New Roman" w:cs="Times New Roman"/>
          <w:i/>
          <w:sz w:val="24"/>
          <w:szCs w:val="24"/>
        </w:rPr>
      </w:pPr>
      <w:bookmarkStart w:id="24" w:name="_Toc70680357"/>
      <w:r w:rsidRPr="00774ECE">
        <w:rPr>
          <w:rFonts w:ascii="Times New Roman" w:hAnsi="Times New Roman" w:cs="Times New Roman"/>
          <w:i/>
          <w:sz w:val="24"/>
          <w:szCs w:val="24"/>
        </w:rPr>
        <w:t xml:space="preserve">Figure </w:t>
      </w:r>
      <w:r w:rsidRPr="00774ECE">
        <w:rPr>
          <w:rFonts w:ascii="Times New Roman" w:hAnsi="Times New Roman" w:cs="Times New Roman"/>
          <w:i/>
          <w:sz w:val="24"/>
          <w:szCs w:val="24"/>
        </w:rPr>
        <w:fldChar w:fldCharType="begin"/>
      </w:r>
      <w:r w:rsidRPr="00774ECE">
        <w:rPr>
          <w:rFonts w:ascii="Times New Roman" w:hAnsi="Times New Roman" w:cs="Times New Roman"/>
          <w:i/>
          <w:sz w:val="24"/>
          <w:szCs w:val="24"/>
        </w:rPr>
        <w:instrText xml:space="preserve"> SEQ Figure \* ARABIC </w:instrText>
      </w:r>
      <w:r w:rsidRPr="00774ECE">
        <w:rPr>
          <w:rFonts w:ascii="Times New Roman" w:hAnsi="Times New Roman" w:cs="Times New Roman"/>
          <w:i/>
          <w:sz w:val="24"/>
          <w:szCs w:val="24"/>
        </w:rPr>
        <w:fldChar w:fldCharType="separate"/>
      </w:r>
      <w:r w:rsidR="00B45E52">
        <w:rPr>
          <w:rFonts w:ascii="Times New Roman" w:hAnsi="Times New Roman" w:cs="Times New Roman"/>
          <w:i/>
          <w:noProof/>
          <w:sz w:val="24"/>
          <w:szCs w:val="24"/>
        </w:rPr>
        <w:t>2</w:t>
      </w:r>
      <w:r w:rsidRPr="00774ECE">
        <w:rPr>
          <w:rFonts w:ascii="Times New Roman" w:hAnsi="Times New Roman" w:cs="Times New Roman"/>
          <w:i/>
          <w:sz w:val="24"/>
          <w:szCs w:val="24"/>
        </w:rPr>
        <w:fldChar w:fldCharType="end"/>
      </w:r>
      <w:r w:rsidRPr="00774ECE">
        <w:rPr>
          <w:rFonts w:ascii="Times New Roman" w:hAnsi="Times New Roman" w:cs="Times New Roman"/>
          <w:i/>
          <w:sz w:val="24"/>
          <w:szCs w:val="24"/>
        </w:rPr>
        <w:t>: Preliminary Conceptual Design</w:t>
      </w:r>
      <w:bookmarkEnd w:id="24"/>
    </w:p>
    <w:p w14:paraId="7B3420EE" w14:textId="77777777" w:rsidR="005976CE" w:rsidRDefault="005976CE" w:rsidP="00F24F95">
      <w:pPr>
        <w:rPr>
          <w:rStyle w:val="eop"/>
        </w:rPr>
      </w:pPr>
    </w:p>
    <w:p w14:paraId="27558E56" w14:textId="77777777" w:rsidR="005B7AE0" w:rsidRDefault="4B1042C0" w:rsidP="005B7AE0">
      <w:pPr>
        <w:jc w:val="center"/>
      </w:pPr>
      <w:r>
        <w:rPr>
          <w:noProof/>
        </w:rPr>
        <w:drawing>
          <wp:inline distT="0" distB="0" distL="0" distR="0" wp14:anchorId="04FF4875" wp14:editId="0AC46132">
            <wp:extent cx="2185606" cy="3094075"/>
            <wp:effectExtent l="0" t="0" r="5715" b="0"/>
            <wp:docPr id="5" name="Picture 4" descr="A picture containing grass, outdoor, building, st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7">
                      <a:extLst>
                        <a:ext uri="{FF2B5EF4-FFF2-40B4-BE49-F238E27FC236}">
                          <a16:creationId xmlns:arto="http://schemas.microsoft.com/office/word/2006/arto"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id="{F5249924-95C5-43ED-9B19-8196E052034D}"/>
                        </a:ext>
                      </a:extLst>
                    </a:blip>
                    <a:stretch>
                      <a:fillRect/>
                    </a:stretch>
                  </pic:blipFill>
                  <pic:spPr>
                    <a:xfrm>
                      <a:off x="0" y="0"/>
                      <a:ext cx="2185606" cy="3094075"/>
                    </a:xfrm>
                    <a:prstGeom prst="rect">
                      <a:avLst/>
                    </a:prstGeom>
                  </pic:spPr>
                </pic:pic>
              </a:graphicData>
            </a:graphic>
          </wp:inline>
        </w:drawing>
      </w:r>
    </w:p>
    <w:p w14:paraId="5EA15058" w14:textId="7E43AF73" w:rsidR="001874FF" w:rsidRPr="00774ECE" w:rsidRDefault="00611EE0" w:rsidP="00F86C6E">
      <w:pPr>
        <w:jc w:val="center"/>
        <w:rPr>
          <w:rStyle w:val="Heading1Char"/>
          <w:rFonts w:ascii="Times New Roman" w:eastAsia="Times New Roman" w:hAnsi="Times New Roman" w:cs="Times New Roman"/>
          <w:i/>
          <w:color w:val="auto"/>
          <w:sz w:val="24"/>
          <w:szCs w:val="24"/>
        </w:rPr>
      </w:pPr>
      <w:bookmarkStart w:id="25" w:name="_Toc70680358"/>
      <w:r w:rsidRPr="00774ECE">
        <w:rPr>
          <w:rFonts w:ascii="Times New Roman" w:hAnsi="Times New Roman" w:cs="Times New Roman"/>
          <w:i/>
          <w:sz w:val="24"/>
          <w:szCs w:val="24"/>
        </w:rPr>
        <w:t xml:space="preserve">Figure </w:t>
      </w:r>
      <w:r w:rsidRPr="00774ECE">
        <w:rPr>
          <w:rFonts w:ascii="Times New Roman" w:hAnsi="Times New Roman" w:cs="Times New Roman"/>
          <w:i/>
          <w:sz w:val="24"/>
          <w:szCs w:val="24"/>
        </w:rPr>
        <w:fldChar w:fldCharType="begin"/>
      </w:r>
      <w:r w:rsidRPr="00774ECE">
        <w:rPr>
          <w:rFonts w:ascii="Times New Roman" w:hAnsi="Times New Roman" w:cs="Times New Roman"/>
          <w:i/>
          <w:sz w:val="24"/>
          <w:szCs w:val="24"/>
        </w:rPr>
        <w:instrText xml:space="preserve"> SEQ Figure \* ARABIC </w:instrText>
      </w:r>
      <w:r w:rsidRPr="00774ECE">
        <w:rPr>
          <w:rFonts w:ascii="Times New Roman" w:hAnsi="Times New Roman" w:cs="Times New Roman"/>
          <w:i/>
          <w:sz w:val="24"/>
          <w:szCs w:val="24"/>
        </w:rPr>
        <w:fldChar w:fldCharType="separate"/>
      </w:r>
      <w:r w:rsidR="00B45E52">
        <w:rPr>
          <w:rFonts w:ascii="Times New Roman" w:hAnsi="Times New Roman" w:cs="Times New Roman"/>
          <w:i/>
          <w:noProof/>
          <w:sz w:val="24"/>
          <w:szCs w:val="24"/>
        </w:rPr>
        <w:t>3</w:t>
      </w:r>
      <w:r w:rsidRPr="00774ECE">
        <w:rPr>
          <w:rFonts w:ascii="Times New Roman" w:hAnsi="Times New Roman" w:cs="Times New Roman"/>
          <w:i/>
          <w:sz w:val="24"/>
          <w:szCs w:val="24"/>
        </w:rPr>
        <w:fldChar w:fldCharType="end"/>
      </w:r>
      <w:r w:rsidRPr="00774ECE">
        <w:rPr>
          <w:rFonts w:ascii="Times New Roman" w:hAnsi="Times New Roman" w:cs="Times New Roman"/>
          <w:i/>
          <w:sz w:val="24"/>
          <w:szCs w:val="24"/>
        </w:rPr>
        <w:t>: Completed Prototype</w:t>
      </w:r>
      <w:bookmarkEnd w:id="25"/>
    </w:p>
    <w:p w14:paraId="6D94366E" w14:textId="77777777" w:rsidR="001874FF" w:rsidRDefault="001874FF" w:rsidP="001874FF">
      <w:pPr>
        <w:pStyle w:val="ListParagraph"/>
        <w:rPr>
          <w:rStyle w:val="Heading1Char"/>
          <w:rFonts w:ascii="Times New Roman" w:eastAsia="Times New Roman" w:hAnsi="Times New Roman" w:cs="Times New Roman"/>
          <w:color w:val="auto"/>
          <w:sz w:val="24"/>
          <w:szCs w:val="24"/>
        </w:rPr>
      </w:pPr>
    </w:p>
    <w:p w14:paraId="1EFF0971" w14:textId="2AAEAD7F" w:rsidR="005C79CF" w:rsidRDefault="005C79CF" w:rsidP="005C79CF">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2D69BB">
        <w:rPr>
          <w:rFonts w:ascii="Times New Roman" w:hAnsi="Times New Roman" w:cs="Times New Roman"/>
          <w:sz w:val="24"/>
          <w:szCs w:val="24"/>
        </w:rPr>
        <w:t xml:space="preserve">The subsystems for </w:t>
      </w:r>
      <w:r w:rsidR="00674135">
        <w:rPr>
          <w:rFonts w:ascii="Times New Roman" w:hAnsi="Times New Roman" w:cs="Times New Roman"/>
          <w:sz w:val="24"/>
          <w:szCs w:val="24"/>
        </w:rPr>
        <w:t xml:space="preserve">chosen design are </w:t>
      </w:r>
      <w:r w:rsidR="00D51CC5">
        <w:rPr>
          <w:rFonts w:ascii="Times New Roman" w:hAnsi="Times New Roman" w:cs="Times New Roman"/>
          <w:sz w:val="24"/>
          <w:szCs w:val="24"/>
        </w:rPr>
        <w:t>the airfoils, manifold,</w:t>
      </w:r>
      <w:r w:rsidR="00595976">
        <w:rPr>
          <w:rFonts w:ascii="Times New Roman" w:hAnsi="Times New Roman" w:cs="Times New Roman"/>
          <w:sz w:val="24"/>
          <w:szCs w:val="24"/>
        </w:rPr>
        <w:t xml:space="preserve"> generator, </w:t>
      </w:r>
      <w:r w:rsidR="00554E3E">
        <w:rPr>
          <w:rFonts w:ascii="Times New Roman" w:hAnsi="Times New Roman" w:cs="Times New Roman"/>
          <w:sz w:val="24"/>
          <w:szCs w:val="24"/>
        </w:rPr>
        <w:t>turbine</w:t>
      </w:r>
      <w:r w:rsidR="00CB1679">
        <w:rPr>
          <w:rFonts w:ascii="Times New Roman" w:hAnsi="Times New Roman" w:cs="Times New Roman"/>
          <w:sz w:val="24"/>
          <w:szCs w:val="24"/>
        </w:rPr>
        <w:t>, and generator circuit</w:t>
      </w:r>
      <w:r w:rsidR="00554E3E">
        <w:rPr>
          <w:rFonts w:ascii="Times New Roman" w:hAnsi="Times New Roman" w:cs="Times New Roman"/>
          <w:sz w:val="24"/>
          <w:szCs w:val="24"/>
        </w:rPr>
        <w:t>.</w:t>
      </w:r>
      <w:r w:rsidR="008D0551">
        <w:rPr>
          <w:rFonts w:ascii="Times New Roman" w:hAnsi="Times New Roman" w:cs="Times New Roman"/>
          <w:sz w:val="24"/>
          <w:szCs w:val="24"/>
        </w:rPr>
        <w:t xml:space="preserve">  </w:t>
      </w:r>
      <w:r w:rsidR="007805CB">
        <w:rPr>
          <w:rFonts w:ascii="Times New Roman" w:hAnsi="Times New Roman" w:cs="Times New Roman"/>
          <w:sz w:val="24"/>
          <w:szCs w:val="24"/>
        </w:rPr>
        <w:t>In the integrated system, each individual subsystem is</w:t>
      </w:r>
      <w:r w:rsidR="00545FF3">
        <w:rPr>
          <w:rFonts w:ascii="Times New Roman" w:hAnsi="Times New Roman" w:cs="Times New Roman"/>
          <w:sz w:val="24"/>
          <w:szCs w:val="24"/>
        </w:rPr>
        <w:t xml:space="preserve"> responsible </w:t>
      </w:r>
      <w:r w:rsidR="00D10716">
        <w:rPr>
          <w:rFonts w:ascii="Times New Roman" w:hAnsi="Times New Roman" w:cs="Times New Roman"/>
          <w:sz w:val="24"/>
          <w:szCs w:val="24"/>
        </w:rPr>
        <w:t xml:space="preserve">for </w:t>
      </w:r>
      <w:r w:rsidR="00CD7C03">
        <w:rPr>
          <w:rFonts w:ascii="Times New Roman" w:hAnsi="Times New Roman" w:cs="Times New Roman"/>
          <w:sz w:val="24"/>
          <w:szCs w:val="24"/>
        </w:rPr>
        <w:t xml:space="preserve">a portion of the </w:t>
      </w:r>
      <w:r w:rsidR="00982708">
        <w:rPr>
          <w:rFonts w:ascii="Times New Roman" w:hAnsi="Times New Roman" w:cs="Times New Roman"/>
          <w:sz w:val="24"/>
          <w:szCs w:val="24"/>
        </w:rPr>
        <w:t>system functionality</w:t>
      </w:r>
      <w:r w:rsidR="00CF08DE">
        <w:rPr>
          <w:rFonts w:ascii="Times New Roman" w:hAnsi="Times New Roman" w:cs="Times New Roman"/>
          <w:sz w:val="24"/>
          <w:szCs w:val="24"/>
        </w:rPr>
        <w:t>.</w:t>
      </w:r>
      <w:r w:rsidR="003623A5">
        <w:rPr>
          <w:rFonts w:ascii="Times New Roman" w:hAnsi="Times New Roman" w:cs="Times New Roman"/>
          <w:sz w:val="24"/>
          <w:szCs w:val="24"/>
        </w:rPr>
        <w:t xml:space="preserve">  The airfoils create a low</w:t>
      </w:r>
      <w:r w:rsidR="008658AD">
        <w:rPr>
          <w:rFonts w:ascii="Times New Roman" w:hAnsi="Times New Roman" w:cs="Times New Roman"/>
          <w:sz w:val="24"/>
          <w:szCs w:val="24"/>
        </w:rPr>
        <w:t>-</w:t>
      </w:r>
      <w:r w:rsidR="003623A5">
        <w:rPr>
          <w:rFonts w:ascii="Times New Roman" w:hAnsi="Times New Roman" w:cs="Times New Roman"/>
          <w:sz w:val="24"/>
          <w:szCs w:val="24"/>
        </w:rPr>
        <w:t xml:space="preserve">pressure </w:t>
      </w:r>
      <w:r w:rsidR="008A6277">
        <w:rPr>
          <w:rFonts w:ascii="Times New Roman" w:hAnsi="Times New Roman" w:cs="Times New Roman"/>
          <w:sz w:val="24"/>
          <w:szCs w:val="24"/>
        </w:rPr>
        <w:t xml:space="preserve">zone </w:t>
      </w:r>
      <w:r w:rsidR="006E11F7">
        <w:rPr>
          <w:rFonts w:ascii="Times New Roman" w:hAnsi="Times New Roman" w:cs="Times New Roman"/>
          <w:sz w:val="24"/>
          <w:szCs w:val="24"/>
        </w:rPr>
        <w:t>on the top surface</w:t>
      </w:r>
      <w:r w:rsidR="00140471">
        <w:rPr>
          <w:rFonts w:ascii="Times New Roman" w:hAnsi="Times New Roman" w:cs="Times New Roman"/>
          <w:sz w:val="24"/>
          <w:szCs w:val="24"/>
        </w:rPr>
        <w:t>, creating a pressure gradient</w:t>
      </w:r>
      <w:r w:rsidR="00975D10">
        <w:rPr>
          <w:rFonts w:ascii="Times New Roman" w:hAnsi="Times New Roman" w:cs="Times New Roman"/>
          <w:sz w:val="24"/>
          <w:szCs w:val="24"/>
        </w:rPr>
        <w:t xml:space="preserve"> across the system.  The</w:t>
      </w:r>
      <w:r w:rsidR="002D3ADF">
        <w:rPr>
          <w:rFonts w:ascii="Times New Roman" w:hAnsi="Times New Roman" w:cs="Times New Roman"/>
          <w:sz w:val="24"/>
          <w:szCs w:val="24"/>
        </w:rPr>
        <w:t xml:space="preserve"> turbine is located at the </w:t>
      </w:r>
      <w:r w:rsidR="00C72C3A">
        <w:rPr>
          <w:rFonts w:ascii="Times New Roman" w:hAnsi="Times New Roman" w:cs="Times New Roman"/>
          <w:sz w:val="24"/>
          <w:szCs w:val="24"/>
        </w:rPr>
        <w:t>high-pressure</w:t>
      </w:r>
      <w:r w:rsidR="002D3ADF">
        <w:rPr>
          <w:rFonts w:ascii="Times New Roman" w:hAnsi="Times New Roman" w:cs="Times New Roman"/>
          <w:sz w:val="24"/>
          <w:szCs w:val="24"/>
        </w:rPr>
        <w:t xml:space="preserve"> </w:t>
      </w:r>
      <w:r w:rsidR="00E15D6D">
        <w:rPr>
          <w:rFonts w:ascii="Times New Roman" w:hAnsi="Times New Roman" w:cs="Times New Roman"/>
          <w:sz w:val="24"/>
          <w:szCs w:val="24"/>
        </w:rPr>
        <w:t>location of the syste</w:t>
      </w:r>
      <w:r w:rsidR="003976EA">
        <w:rPr>
          <w:rFonts w:ascii="Times New Roman" w:hAnsi="Times New Roman" w:cs="Times New Roman"/>
          <w:sz w:val="24"/>
          <w:szCs w:val="24"/>
        </w:rPr>
        <w:t xml:space="preserve">m, causing air to be pulled across the </w:t>
      </w:r>
      <w:r w:rsidR="00C72C3A">
        <w:rPr>
          <w:rFonts w:ascii="Times New Roman" w:hAnsi="Times New Roman" w:cs="Times New Roman"/>
          <w:sz w:val="24"/>
          <w:szCs w:val="24"/>
        </w:rPr>
        <w:t xml:space="preserve">turbine </w:t>
      </w:r>
      <w:r w:rsidR="003976EA">
        <w:rPr>
          <w:rFonts w:ascii="Times New Roman" w:hAnsi="Times New Roman" w:cs="Times New Roman"/>
          <w:sz w:val="24"/>
          <w:szCs w:val="24"/>
        </w:rPr>
        <w:t>blades</w:t>
      </w:r>
      <w:r w:rsidR="00C72C3A">
        <w:rPr>
          <w:rFonts w:ascii="Times New Roman" w:hAnsi="Times New Roman" w:cs="Times New Roman"/>
          <w:sz w:val="24"/>
          <w:szCs w:val="24"/>
        </w:rPr>
        <w:t xml:space="preserve">.  The turbine blades are mated to </w:t>
      </w:r>
      <w:r w:rsidR="007B32A1">
        <w:rPr>
          <w:rFonts w:ascii="Times New Roman" w:hAnsi="Times New Roman" w:cs="Times New Roman"/>
          <w:sz w:val="24"/>
          <w:szCs w:val="24"/>
        </w:rPr>
        <w:t xml:space="preserve">the generator, so upon rotation, the generator will </w:t>
      </w:r>
      <w:r w:rsidR="006F2673">
        <w:rPr>
          <w:rFonts w:ascii="Times New Roman" w:hAnsi="Times New Roman" w:cs="Times New Roman"/>
          <w:sz w:val="24"/>
          <w:szCs w:val="24"/>
        </w:rPr>
        <w:t>provide electrical po</w:t>
      </w:r>
      <w:r w:rsidR="00865F43">
        <w:rPr>
          <w:rFonts w:ascii="Times New Roman" w:hAnsi="Times New Roman" w:cs="Times New Roman"/>
          <w:sz w:val="24"/>
          <w:szCs w:val="24"/>
        </w:rPr>
        <w:t xml:space="preserve">wer </w:t>
      </w:r>
      <w:r w:rsidR="00185EB1">
        <w:rPr>
          <w:rFonts w:ascii="Times New Roman" w:hAnsi="Times New Roman" w:cs="Times New Roman"/>
          <w:sz w:val="24"/>
          <w:szCs w:val="24"/>
        </w:rPr>
        <w:t xml:space="preserve">to the generator circuit, which stores the power.  </w:t>
      </w:r>
      <w:r w:rsidR="007D1024">
        <w:rPr>
          <w:rFonts w:ascii="Times New Roman" w:hAnsi="Times New Roman" w:cs="Times New Roman"/>
          <w:sz w:val="24"/>
          <w:szCs w:val="24"/>
        </w:rPr>
        <w:t>Lastly, the manifold is responsible for allowing sufficient airflow through the system with minimal loss to maximize the system efficiency.</w:t>
      </w:r>
    </w:p>
    <w:p w14:paraId="48705953" w14:textId="4334E0CF" w:rsidR="005328A2" w:rsidRPr="00E9576B" w:rsidRDefault="005328A2" w:rsidP="00DB3F0B">
      <w:pPr>
        <w:spacing w:line="480" w:lineRule="auto"/>
        <w:ind w:firstLine="720"/>
        <w:rPr>
          <w:rStyle w:val="normaltextrun"/>
          <w:rFonts w:ascii="Times New Roman" w:hAnsi="Times New Roman" w:cs="Times New Roman"/>
          <w:sz w:val="24"/>
          <w:szCs w:val="24"/>
        </w:rPr>
      </w:pPr>
      <w:r w:rsidRPr="00BE50A1">
        <w:rPr>
          <w:rFonts w:ascii="Times New Roman" w:hAnsi="Times New Roman" w:cs="Times New Roman"/>
          <w:sz w:val="24"/>
          <w:szCs w:val="24"/>
        </w:rPr>
        <w:t>The main consideration that the team made when deciding on a generator was durability and simplicity for our project. There are several generator types that are used in wind powered systems, such as permanent magnet and induction. The main difference between the two generators is the creation of the magnetic fields and internal currents. The permanent magnet generator uses ferromagnetic materials to create the magnetic field, while the induction motor relies on manipulation of current with more windings</w:t>
      </w:r>
      <w:r w:rsidRPr="00E9576B">
        <w:rPr>
          <w:rStyle w:val="normaltextrun"/>
          <w:rFonts w:ascii="Times New Roman" w:hAnsi="Times New Roman" w:cs="Times New Roman"/>
          <w:sz w:val="24"/>
          <w:szCs w:val="24"/>
          <w:shd w:val="clear" w:color="auto" w:fill="FFFFFF"/>
        </w:rPr>
        <w:t xml:space="preserve">. </w:t>
      </w:r>
    </w:p>
    <w:tbl>
      <w:tblPr>
        <w:tblW w:w="9869" w:type="dxa"/>
        <w:tblInd w:w="-28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779"/>
        <w:gridCol w:w="1258"/>
        <w:gridCol w:w="2537"/>
        <w:gridCol w:w="1859"/>
        <w:gridCol w:w="2436"/>
      </w:tblGrid>
      <w:tr w:rsidR="005328A2" w:rsidRPr="009752A5" w14:paraId="4A6DD0B3" w14:textId="77777777" w:rsidTr="00C854CE">
        <w:trPr>
          <w:trHeight w:val="663"/>
        </w:trPr>
        <w:tc>
          <w:tcPr>
            <w:tcW w:w="1779" w:type="dxa"/>
            <w:tcBorders>
              <w:top w:val="single" w:sz="12" w:space="0" w:color="FFFFFF" w:themeColor="background1"/>
              <w:left w:val="single" w:sz="12" w:space="0" w:color="FFFFFF" w:themeColor="background1"/>
              <w:bottom w:val="single" w:sz="36" w:space="0" w:color="FFFFFF" w:themeColor="background1"/>
              <w:right w:val="single" w:sz="12" w:space="0" w:color="FFFFFF" w:themeColor="background1"/>
            </w:tcBorders>
            <w:shd w:val="clear" w:color="auto" w:fill="B01513"/>
            <w:vAlign w:val="center"/>
            <w:hideMark/>
          </w:tcPr>
          <w:p w14:paraId="191F98C6" w14:textId="77777777" w:rsidR="005328A2" w:rsidRPr="00645860" w:rsidRDefault="005328A2" w:rsidP="00EA4310">
            <w:pPr>
              <w:spacing w:after="0" w:line="240" w:lineRule="auto"/>
              <w:jc w:val="center"/>
              <w:textAlignment w:val="baseline"/>
              <w:rPr>
                <w:rFonts w:ascii="Times New Roman" w:eastAsia="Times New Roman" w:hAnsi="Times New Roman" w:cs="Times New Roman"/>
                <w:color w:val="FFFFFF" w:themeColor="background1"/>
                <w:sz w:val="24"/>
                <w:szCs w:val="24"/>
              </w:rPr>
            </w:pPr>
            <w:r w:rsidRPr="00645860">
              <w:rPr>
                <w:rFonts w:ascii="Times New Roman" w:eastAsia="Times New Roman" w:hAnsi="Times New Roman" w:cs="Times New Roman"/>
                <w:b/>
                <w:color w:val="FFFFFF" w:themeColor="background1"/>
                <w:sz w:val="24"/>
                <w:szCs w:val="24"/>
              </w:rPr>
              <w:t>Location​</w:t>
            </w:r>
            <w:r w:rsidRPr="00645860">
              <w:rPr>
                <w:rFonts w:ascii="Times New Roman" w:eastAsia="Times New Roman" w:hAnsi="Times New Roman" w:cs="Times New Roman"/>
                <w:color w:val="FFFFFF" w:themeColor="background1"/>
                <w:sz w:val="24"/>
                <w:szCs w:val="24"/>
              </w:rPr>
              <w:t>​</w:t>
            </w:r>
          </w:p>
        </w:tc>
        <w:tc>
          <w:tcPr>
            <w:tcW w:w="1258" w:type="dxa"/>
            <w:tcBorders>
              <w:top w:val="single" w:sz="12" w:space="0" w:color="FFFFFF" w:themeColor="background1"/>
              <w:left w:val="single" w:sz="12" w:space="0" w:color="FFFFFF" w:themeColor="background1"/>
              <w:bottom w:val="single" w:sz="36" w:space="0" w:color="FFFFFF" w:themeColor="background1"/>
              <w:right w:val="single" w:sz="12" w:space="0" w:color="FFFFFF" w:themeColor="background1"/>
            </w:tcBorders>
            <w:shd w:val="clear" w:color="auto" w:fill="B01513"/>
            <w:vAlign w:val="center"/>
            <w:hideMark/>
          </w:tcPr>
          <w:p w14:paraId="6C34B2AD" w14:textId="77777777" w:rsidR="005328A2" w:rsidRPr="00D86197" w:rsidRDefault="005328A2" w:rsidP="00EA4310">
            <w:pPr>
              <w:spacing w:after="0" w:line="240" w:lineRule="auto"/>
              <w:textAlignment w:val="baseline"/>
              <w:rPr>
                <w:rFonts w:ascii="Times New Roman" w:eastAsia="Times New Roman" w:hAnsi="Times New Roman" w:cs="Times New Roman"/>
                <w:sz w:val="24"/>
                <w:szCs w:val="24"/>
              </w:rPr>
            </w:pPr>
            <w:r w:rsidRPr="00D86197">
              <w:rPr>
                <w:rFonts w:ascii="Times New Roman" w:eastAsia="Times New Roman" w:hAnsi="Times New Roman" w:cs="Times New Roman"/>
                <w:b/>
                <w:position w:val="3"/>
                <w:sz w:val="24"/>
                <w:szCs w:val="24"/>
              </w:rPr>
              <w:t>​</w:t>
            </w:r>
            <w:r w:rsidRPr="00D86197">
              <w:rPr>
                <w:rFonts w:ascii="Times New Roman" w:eastAsia="Times New Roman" w:hAnsi="Times New Roman" w:cs="Times New Roman"/>
                <w:sz w:val="24"/>
                <w:szCs w:val="24"/>
              </w:rPr>
              <w:t>​</w:t>
            </w:r>
          </w:p>
        </w:tc>
        <w:tc>
          <w:tcPr>
            <w:tcW w:w="2537" w:type="dxa"/>
            <w:tcBorders>
              <w:top w:val="single" w:sz="12" w:space="0" w:color="FFFFFF" w:themeColor="background1"/>
              <w:left w:val="single" w:sz="12" w:space="0" w:color="FFFFFF" w:themeColor="background1"/>
              <w:bottom w:val="single" w:sz="36" w:space="0" w:color="FFFFFF" w:themeColor="background1"/>
              <w:right w:val="single" w:sz="12" w:space="0" w:color="FFFFFF" w:themeColor="background1"/>
            </w:tcBorders>
            <w:shd w:val="clear" w:color="auto" w:fill="B01513"/>
            <w:vAlign w:val="center"/>
            <w:hideMark/>
          </w:tcPr>
          <w:p w14:paraId="3CB79361" w14:textId="77777777" w:rsidR="005328A2" w:rsidRPr="00D86197" w:rsidRDefault="005328A2" w:rsidP="00EA4310">
            <w:pPr>
              <w:spacing w:after="0" w:line="240" w:lineRule="auto"/>
              <w:jc w:val="center"/>
              <w:textAlignment w:val="baseline"/>
              <w:rPr>
                <w:rFonts w:ascii="Times New Roman" w:eastAsia="Times New Roman" w:hAnsi="Times New Roman" w:cs="Times New Roman"/>
                <w:sz w:val="24"/>
                <w:szCs w:val="24"/>
              </w:rPr>
            </w:pPr>
            <w:r w:rsidRPr="00645860">
              <w:rPr>
                <w:rFonts w:ascii="Times New Roman" w:eastAsia="Times New Roman" w:hAnsi="Times New Roman" w:cs="Times New Roman"/>
                <w:b/>
                <w:color w:val="FFFFFF" w:themeColor="background1"/>
                <w:sz w:val="24"/>
                <w:szCs w:val="24"/>
              </w:rPr>
              <w:t>Impact Assessment​</w:t>
            </w:r>
            <w:r w:rsidRPr="00645860">
              <w:rPr>
                <w:rFonts w:ascii="Times New Roman" w:eastAsia="Times New Roman" w:hAnsi="Times New Roman" w:cs="Times New Roman"/>
                <w:color w:val="FFFFFF" w:themeColor="background1"/>
                <w:sz w:val="24"/>
                <w:szCs w:val="24"/>
              </w:rPr>
              <w:t>​</w:t>
            </w:r>
          </w:p>
        </w:tc>
        <w:tc>
          <w:tcPr>
            <w:tcW w:w="1859" w:type="dxa"/>
            <w:tcBorders>
              <w:top w:val="single" w:sz="12" w:space="0" w:color="FFFFFF" w:themeColor="background1"/>
              <w:left w:val="single" w:sz="12" w:space="0" w:color="FFFFFF" w:themeColor="background1"/>
              <w:bottom w:val="single" w:sz="36" w:space="0" w:color="FFFFFF" w:themeColor="background1"/>
              <w:right w:val="single" w:sz="12" w:space="0" w:color="FFFFFF" w:themeColor="background1"/>
            </w:tcBorders>
            <w:shd w:val="clear" w:color="auto" w:fill="B01513"/>
            <w:vAlign w:val="center"/>
            <w:hideMark/>
          </w:tcPr>
          <w:p w14:paraId="699DC5E1" w14:textId="77777777" w:rsidR="005328A2" w:rsidRPr="00D86197" w:rsidRDefault="005328A2" w:rsidP="00EA4310">
            <w:pPr>
              <w:spacing w:after="0" w:line="240" w:lineRule="auto"/>
              <w:textAlignment w:val="baseline"/>
              <w:rPr>
                <w:rFonts w:ascii="Times New Roman" w:eastAsia="Times New Roman" w:hAnsi="Times New Roman" w:cs="Times New Roman"/>
                <w:sz w:val="24"/>
                <w:szCs w:val="24"/>
              </w:rPr>
            </w:pPr>
            <w:r w:rsidRPr="00D86197">
              <w:rPr>
                <w:rFonts w:ascii="Times New Roman" w:eastAsia="Times New Roman" w:hAnsi="Times New Roman" w:cs="Times New Roman"/>
                <w:b/>
                <w:position w:val="3"/>
                <w:sz w:val="24"/>
                <w:szCs w:val="24"/>
              </w:rPr>
              <w:t>​</w:t>
            </w:r>
            <w:r w:rsidRPr="00D86197">
              <w:rPr>
                <w:rFonts w:ascii="Times New Roman" w:eastAsia="Times New Roman" w:hAnsi="Times New Roman" w:cs="Times New Roman"/>
                <w:sz w:val="24"/>
                <w:szCs w:val="24"/>
              </w:rPr>
              <w:t>​</w:t>
            </w:r>
          </w:p>
        </w:tc>
        <w:tc>
          <w:tcPr>
            <w:tcW w:w="2436" w:type="dxa"/>
            <w:tcBorders>
              <w:top w:val="single" w:sz="12" w:space="0" w:color="FFFFFF" w:themeColor="background1"/>
              <w:left w:val="single" w:sz="12" w:space="0" w:color="FFFFFF" w:themeColor="background1"/>
              <w:bottom w:val="single" w:sz="36" w:space="0" w:color="FFFFFF" w:themeColor="background1"/>
              <w:right w:val="single" w:sz="12" w:space="0" w:color="FFFFFF" w:themeColor="background1"/>
            </w:tcBorders>
            <w:shd w:val="clear" w:color="auto" w:fill="B01513"/>
            <w:vAlign w:val="center"/>
            <w:hideMark/>
          </w:tcPr>
          <w:p w14:paraId="64BD3A2E" w14:textId="77777777" w:rsidR="005328A2" w:rsidRPr="00D86197" w:rsidRDefault="005328A2" w:rsidP="00EA4310">
            <w:pPr>
              <w:spacing w:after="0" w:line="240" w:lineRule="auto"/>
              <w:textAlignment w:val="baseline"/>
              <w:rPr>
                <w:rFonts w:ascii="Times New Roman" w:eastAsia="Times New Roman" w:hAnsi="Times New Roman" w:cs="Times New Roman"/>
                <w:sz w:val="24"/>
                <w:szCs w:val="24"/>
              </w:rPr>
            </w:pPr>
            <w:r w:rsidRPr="00D86197">
              <w:rPr>
                <w:rFonts w:ascii="Times New Roman" w:eastAsia="Times New Roman" w:hAnsi="Times New Roman" w:cs="Times New Roman"/>
                <w:b/>
                <w:position w:val="3"/>
                <w:sz w:val="24"/>
                <w:szCs w:val="24"/>
              </w:rPr>
              <w:t>​</w:t>
            </w:r>
            <w:r w:rsidRPr="00D86197">
              <w:rPr>
                <w:rFonts w:ascii="Times New Roman" w:eastAsia="Times New Roman" w:hAnsi="Times New Roman" w:cs="Times New Roman"/>
                <w:sz w:val="24"/>
                <w:szCs w:val="24"/>
              </w:rPr>
              <w:t>​</w:t>
            </w:r>
          </w:p>
        </w:tc>
      </w:tr>
      <w:tr w:rsidR="005328A2" w:rsidRPr="009752A5" w14:paraId="58B5C687" w14:textId="77777777" w:rsidTr="00C854CE">
        <w:trPr>
          <w:trHeight w:val="937"/>
        </w:trPr>
        <w:tc>
          <w:tcPr>
            <w:tcW w:w="1779"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B01513"/>
            <w:vAlign w:val="center"/>
            <w:hideMark/>
          </w:tcPr>
          <w:p w14:paraId="71EC42A2" w14:textId="77777777" w:rsidR="005328A2" w:rsidRPr="00645860" w:rsidRDefault="005328A2" w:rsidP="00EA4310">
            <w:pPr>
              <w:spacing w:after="0" w:line="240" w:lineRule="auto"/>
              <w:jc w:val="center"/>
              <w:textAlignment w:val="baseline"/>
              <w:rPr>
                <w:rFonts w:ascii="Times New Roman" w:hAnsi="Times New Roman" w:cs="Times New Roman"/>
                <w:b/>
                <w:color w:val="FFFFFF" w:themeColor="background1"/>
                <w:sz w:val="24"/>
                <w:szCs w:val="24"/>
              </w:rPr>
            </w:pPr>
            <w:r w:rsidRPr="00645860">
              <w:rPr>
                <w:rFonts w:ascii="Times New Roman" w:hAnsi="Times New Roman" w:cs="Times New Roman"/>
                <w:b/>
                <w:color w:val="FFFFFF" w:themeColor="background1"/>
                <w:sz w:val="24"/>
                <w:szCs w:val="24"/>
              </w:rPr>
              <w:t>Option​​</w:t>
            </w:r>
          </w:p>
        </w:tc>
        <w:tc>
          <w:tcPr>
            <w:tcW w:w="1258"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0FC5385E" w14:textId="77777777" w:rsidR="005328A2" w:rsidRPr="00D86197" w:rsidRDefault="005328A2" w:rsidP="00EA4310">
            <w:pPr>
              <w:spacing w:after="0" w:line="240" w:lineRule="auto"/>
              <w:jc w:val="center"/>
              <w:textAlignment w:val="baseline"/>
              <w:rPr>
                <w:rFonts w:ascii="Times New Roman" w:hAnsi="Times New Roman" w:cs="Times New Roman"/>
                <w:sz w:val="24"/>
                <w:szCs w:val="24"/>
              </w:rPr>
            </w:pPr>
            <w:r w:rsidRPr="00D86197">
              <w:rPr>
                <w:rFonts w:ascii="Times New Roman" w:hAnsi="Times New Roman" w:cs="Times New Roman"/>
                <w:sz w:val="24"/>
                <w:szCs w:val="24"/>
              </w:rPr>
              <w:t>Description​​</w:t>
            </w:r>
          </w:p>
        </w:tc>
        <w:tc>
          <w:tcPr>
            <w:tcW w:w="2537"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1C1016D6" w14:textId="77777777" w:rsidR="005328A2" w:rsidRPr="00D86197" w:rsidRDefault="005328A2" w:rsidP="00EA4310">
            <w:pPr>
              <w:spacing w:after="0" w:line="240" w:lineRule="auto"/>
              <w:jc w:val="center"/>
              <w:textAlignment w:val="baseline"/>
              <w:rPr>
                <w:rFonts w:ascii="Times New Roman" w:hAnsi="Times New Roman" w:cs="Times New Roman"/>
                <w:sz w:val="24"/>
                <w:szCs w:val="24"/>
              </w:rPr>
            </w:pPr>
            <w:r w:rsidRPr="00D86197">
              <w:rPr>
                <w:rFonts w:ascii="Times New Roman" w:hAnsi="Times New Roman" w:cs="Times New Roman"/>
                <w:sz w:val="24"/>
                <w:szCs w:val="24"/>
              </w:rPr>
              <w:t>Cost</w:t>
            </w:r>
          </w:p>
        </w:tc>
        <w:tc>
          <w:tcPr>
            <w:tcW w:w="1859"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3048DB6C" w14:textId="77777777" w:rsidR="005328A2" w:rsidRPr="00D86197" w:rsidRDefault="005328A2" w:rsidP="00EA4310">
            <w:pPr>
              <w:spacing w:after="0" w:line="240" w:lineRule="auto"/>
              <w:jc w:val="center"/>
              <w:textAlignment w:val="baseline"/>
              <w:rPr>
                <w:rFonts w:ascii="Times New Roman" w:hAnsi="Times New Roman" w:cs="Times New Roman"/>
                <w:sz w:val="24"/>
                <w:szCs w:val="24"/>
              </w:rPr>
            </w:pPr>
            <w:r w:rsidRPr="00D86197">
              <w:rPr>
                <w:rFonts w:ascii="Times New Roman" w:hAnsi="Times New Roman" w:cs="Times New Roman"/>
                <w:sz w:val="24"/>
                <w:szCs w:val="24"/>
              </w:rPr>
              <w:t>Safety</w:t>
            </w:r>
          </w:p>
        </w:tc>
        <w:tc>
          <w:tcPr>
            <w:tcW w:w="2436"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7616833E" w14:textId="77777777" w:rsidR="005328A2" w:rsidRPr="00D86197" w:rsidRDefault="005328A2" w:rsidP="00EA4310">
            <w:pPr>
              <w:spacing w:after="0" w:line="240" w:lineRule="auto"/>
              <w:jc w:val="center"/>
              <w:textAlignment w:val="baseline"/>
              <w:rPr>
                <w:rFonts w:ascii="Times New Roman" w:hAnsi="Times New Roman" w:cs="Times New Roman"/>
                <w:sz w:val="24"/>
                <w:szCs w:val="24"/>
              </w:rPr>
            </w:pPr>
            <w:r w:rsidRPr="00D86197">
              <w:rPr>
                <w:rFonts w:ascii="Times New Roman" w:hAnsi="Times New Roman" w:cs="Times New Roman"/>
                <w:sz w:val="24"/>
                <w:szCs w:val="24"/>
              </w:rPr>
              <w:t>Reliability</w:t>
            </w:r>
          </w:p>
        </w:tc>
      </w:tr>
      <w:tr w:rsidR="005328A2" w:rsidRPr="009752A5" w14:paraId="0279253D" w14:textId="77777777" w:rsidTr="00C854CE">
        <w:trPr>
          <w:trHeight w:val="721"/>
        </w:trPr>
        <w:tc>
          <w:tcPr>
            <w:tcW w:w="1779"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B01513"/>
            <w:vAlign w:val="center"/>
            <w:hideMark/>
          </w:tcPr>
          <w:p w14:paraId="508DFD30" w14:textId="77777777" w:rsidR="005328A2" w:rsidRPr="00645860" w:rsidRDefault="005328A2" w:rsidP="00EA4310">
            <w:pPr>
              <w:spacing w:after="0" w:line="240" w:lineRule="auto"/>
              <w:jc w:val="center"/>
              <w:textAlignment w:val="baseline"/>
              <w:rPr>
                <w:rFonts w:ascii="Times New Roman" w:hAnsi="Times New Roman" w:cs="Times New Roman"/>
                <w:b/>
                <w:color w:val="FFFFFF" w:themeColor="background1"/>
                <w:sz w:val="24"/>
                <w:szCs w:val="24"/>
              </w:rPr>
            </w:pPr>
            <w:r w:rsidRPr="00645860">
              <w:rPr>
                <w:rFonts w:ascii="Times New Roman" w:hAnsi="Times New Roman" w:cs="Times New Roman"/>
                <w:b/>
                <w:color w:val="FFFFFF" w:themeColor="background1"/>
                <w:sz w:val="24"/>
                <w:szCs w:val="24"/>
              </w:rPr>
              <w:t>1​​</w:t>
            </w:r>
          </w:p>
        </w:tc>
        <w:tc>
          <w:tcPr>
            <w:tcW w:w="125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E7E7"/>
            <w:vAlign w:val="center"/>
            <w:hideMark/>
          </w:tcPr>
          <w:p w14:paraId="7236F399" w14:textId="77777777" w:rsidR="005328A2" w:rsidRPr="00D86197" w:rsidRDefault="005328A2" w:rsidP="00EA4310">
            <w:pPr>
              <w:spacing w:after="0" w:line="240" w:lineRule="auto"/>
              <w:jc w:val="center"/>
              <w:textAlignment w:val="baseline"/>
              <w:rPr>
                <w:rFonts w:ascii="Times New Roman" w:hAnsi="Times New Roman" w:cs="Times New Roman"/>
                <w:sz w:val="24"/>
                <w:szCs w:val="24"/>
              </w:rPr>
            </w:pPr>
            <w:r w:rsidRPr="00D86197">
              <w:rPr>
                <w:rFonts w:ascii="Times New Roman" w:hAnsi="Times New Roman" w:cs="Times New Roman"/>
                <w:sz w:val="24"/>
                <w:szCs w:val="24"/>
              </w:rPr>
              <w:t>Permanent Magnet</w:t>
            </w:r>
          </w:p>
        </w:tc>
        <w:tc>
          <w:tcPr>
            <w:tcW w:w="2537"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E7E7"/>
            <w:vAlign w:val="center"/>
            <w:hideMark/>
          </w:tcPr>
          <w:p w14:paraId="412C3AA1" w14:textId="77777777" w:rsidR="005328A2" w:rsidRPr="00D86197" w:rsidRDefault="005328A2" w:rsidP="00EA4310">
            <w:pPr>
              <w:spacing w:after="0" w:line="240" w:lineRule="auto"/>
              <w:jc w:val="center"/>
              <w:textAlignment w:val="baseline"/>
              <w:rPr>
                <w:rFonts w:ascii="Times New Roman" w:hAnsi="Times New Roman" w:cs="Times New Roman"/>
                <w:sz w:val="24"/>
                <w:szCs w:val="24"/>
              </w:rPr>
            </w:pPr>
            <w:r w:rsidRPr="00D86197">
              <w:rPr>
                <w:rFonts w:ascii="Times New Roman" w:hAnsi="Times New Roman" w:cs="Times New Roman"/>
                <w:sz w:val="24"/>
                <w:szCs w:val="24"/>
              </w:rPr>
              <w:t>$100-500</w:t>
            </w:r>
          </w:p>
        </w:tc>
        <w:tc>
          <w:tcPr>
            <w:tcW w:w="1859"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E7E7"/>
            <w:vAlign w:val="center"/>
            <w:hideMark/>
          </w:tcPr>
          <w:p w14:paraId="58D20AAD" w14:textId="77777777" w:rsidR="005328A2" w:rsidRPr="00D86197" w:rsidRDefault="005328A2" w:rsidP="00EA4310">
            <w:pPr>
              <w:spacing w:after="0" w:line="240" w:lineRule="auto"/>
              <w:jc w:val="center"/>
              <w:textAlignment w:val="baseline"/>
              <w:rPr>
                <w:rFonts w:ascii="Times New Roman" w:hAnsi="Times New Roman" w:cs="Times New Roman"/>
                <w:sz w:val="24"/>
                <w:szCs w:val="24"/>
              </w:rPr>
            </w:pPr>
            <w:r w:rsidRPr="00D86197">
              <w:rPr>
                <w:rFonts w:ascii="Times New Roman" w:hAnsi="Times New Roman" w:cs="Times New Roman"/>
                <w:sz w:val="24"/>
                <w:szCs w:val="24"/>
              </w:rPr>
              <w:t>Air gap flux is not controllable, possible safety issues with repair. </w:t>
            </w:r>
          </w:p>
        </w:tc>
        <w:tc>
          <w:tcPr>
            <w:tcW w:w="243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E7E7"/>
            <w:vAlign w:val="center"/>
            <w:hideMark/>
          </w:tcPr>
          <w:p w14:paraId="0CF08709" w14:textId="77777777" w:rsidR="005328A2" w:rsidRPr="00D86197" w:rsidRDefault="005328A2" w:rsidP="00EA4310">
            <w:pPr>
              <w:spacing w:after="0" w:line="240" w:lineRule="auto"/>
              <w:jc w:val="center"/>
              <w:textAlignment w:val="baseline"/>
              <w:rPr>
                <w:rFonts w:ascii="Times New Roman" w:hAnsi="Times New Roman" w:cs="Times New Roman"/>
                <w:sz w:val="24"/>
                <w:szCs w:val="24"/>
              </w:rPr>
            </w:pPr>
            <w:r w:rsidRPr="00D86197">
              <w:rPr>
                <w:rFonts w:ascii="Times New Roman" w:hAnsi="Times New Roman" w:cs="Times New Roman"/>
                <w:sz w:val="24"/>
                <w:szCs w:val="24"/>
              </w:rPr>
              <w:t>Synchronous design allows for continuous alignment of rotor and stator field speed (power production in stator) </w:t>
            </w:r>
          </w:p>
        </w:tc>
      </w:tr>
      <w:tr w:rsidR="005328A2" w:rsidRPr="009752A5" w14:paraId="5647D3F3" w14:textId="77777777" w:rsidTr="00C854CE">
        <w:trPr>
          <w:trHeight w:val="846"/>
        </w:trPr>
        <w:tc>
          <w:tcPr>
            <w:tcW w:w="1779"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B01513"/>
            <w:vAlign w:val="center"/>
            <w:hideMark/>
          </w:tcPr>
          <w:p w14:paraId="7C9634C7" w14:textId="77777777" w:rsidR="005328A2" w:rsidRPr="00645860" w:rsidRDefault="005328A2" w:rsidP="00EA4310">
            <w:pPr>
              <w:spacing w:after="0" w:line="240" w:lineRule="auto"/>
              <w:jc w:val="center"/>
              <w:textAlignment w:val="baseline"/>
              <w:rPr>
                <w:rFonts w:ascii="Times New Roman" w:hAnsi="Times New Roman" w:cs="Times New Roman"/>
                <w:b/>
                <w:color w:val="FFFFFF" w:themeColor="background1"/>
                <w:sz w:val="24"/>
                <w:szCs w:val="24"/>
              </w:rPr>
            </w:pPr>
            <w:r w:rsidRPr="00645860">
              <w:rPr>
                <w:rFonts w:ascii="Times New Roman" w:hAnsi="Times New Roman" w:cs="Times New Roman"/>
                <w:b/>
                <w:color w:val="FFFFFF" w:themeColor="background1"/>
                <w:sz w:val="24"/>
                <w:szCs w:val="24"/>
              </w:rPr>
              <w:t>2​​</w:t>
            </w:r>
          </w:p>
        </w:tc>
        <w:tc>
          <w:tcPr>
            <w:tcW w:w="1258"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2973A929" w14:textId="77777777" w:rsidR="005328A2" w:rsidRPr="00D86197" w:rsidRDefault="005328A2" w:rsidP="00EA4310">
            <w:pPr>
              <w:spacing w:after="0" w:line="240" w:lineRule="auto"/>
              <w:jc w:val="center"/>
              <w:textAlignment w:val="baseline"/>
              <w:rPr>
                <w:rFonts w:ascii="Times New Roman" w:hAnsi="Times New Roman" w:cs="Times New Roman"/>
                <w:sz w:val="24"/>
                <w:szCs w:val="24"/>
              </w:rPr>
            </w:pPr>
            <w:r w:rsidRPr="00D86197">
              <w:rPr>
                <w:rFonts w:ascii="Times New Roman" w:hAnsi="Times New Roman" w:cs="Times New Roman"/>
                <w:sz w:val="24"/>
                <w:szCs w:val="24"/>
              </w:rPr>
              <w:t>Induction. ​​</w:t>
            </w:r>
          </w:p>
        </w:tc>
        <w:tc>
          <w:tcPr>
            <w:tcW w:w="2537"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552D65D5" w14:textId="77777777" w:rsidR="005328A2" w:rsidRPr="00D86197" w:rsidRDefault="005328A2" w:rsidP="00EA4310">
            <w:pPr>
              <w:spacing w:after="0" w:line="240" w:lineRule="auto"/>
              <w:jc w:val="center"/>
              <w:textAlignment w:val="baseline"/>
              <w:rPr>
                <w:rFonts w:ascii="Times New Roman" w:hAnsi="Times New Roman" w:cs="Times New Roman"/>
                <w:sz w:val="24"/>
                <w:szCs w:val="24"/>
              </w:rPr>
            </w:pPr>
            <w:r w:rsidRPr="00D86197">
              <w:rPr>
                <w:rFonts w:ascii="Times New Roman" w:hAnsi="Times New Roman" w:cs="Times New Roman"/>
                <w:sz w:val="24"/>
                <w:szCs w:val="24"/>
              </w:rPr>
              <w:t>$200-500</w:t>
            </w:r>
          </w:p>
        </w:tc>
        <w:tc>
          <w:tcPr>
            <w:tcW w:w="1859"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49A87159" w14:textId="77777777" w:rsidR="005328A2" w:rsidRPr="00D86197" w:rsidRDefault="005328A2" w:rsidP="00EA4310">
            <w:pPr>
              <w:spacing w:after="0" w:line="240" w:lineRule="auto"/>
              <w:jc w:val="center"/>
              <w:textAlignment w:val="baseline"/>
              <w:rPr>
                <w:rFonts w:ascii="Times New Roman" w:hAnsi="Times New Roman" w:cs="Times New Roman"/>
                <w:sz w:val="24"/>
                <w:szCs w:val="24"/>
              </w:rPr>
            </w:pPr>
            <w:r w:rsidRPr="00D86197">
              <w:rPr>
                <w:rFonts w:ascii="Times New Roman" w:hAnsi="Times New Roman" w:cs="Times New Roman"/>
                <w:sz w:val="24"/>
                <w:szCs w:val="24"/>
              </w:rPr>
              <w:t>High in-rush current </w:t>
            </w:r>
          </w:p>
        </w:tc>
        <w:tc>
          <w:tcPr>
            <w:tcW w:w="243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5E113C6C" w14:textId="77777777" w:rsidR="005328A2" w:rsidRPr="00D86197" w:rsidRDefault="005328A2" w:rsidP="00EA4310">
            <w:pPr>
              <w:keepNext/>
              <w:spacing w:after="0" w:line="240" w:lineRule="auto"/>
              <w:jc w:val="center"/>
              <w:textAlignment w:val="baseline"/>
              <w:rPr>
                <w:rFonts w:ascii="Times New Roman" w:hAnsi="Times New Roman" w:cs="Times New Roman"/>
                <w:sz w:val="24"/>
                <w:szCs w:val="24"/>
              </w:rPr>
            </w:pPr>
            <w:r w:rsidRPr="00D86197">
              <w:rPr>
                <w:rFonts w:ascii="Times New Roman" w:hAnsi="Times New Roman" w:cs="Times New Roman"/>
                <w:sz w:val="24"/>
                <w:szCs w:val="24"/>
              </w:rPr>
              <w:t>If load current &gt; generator capability, generator must be restarted with an external source. </w:t>
            </w:r>
          </w:p>
        </w:tc>
      </w:tr>
    </w:tbl>
    <w:p w14:paraId="1C9AED84" w14:textId="0D4BEE59" w:rsidR="005328A2" w:rsidRPr="00284BF0" w:rsidRDefault="005328A2" w:rsidP="00246916">
      <w:pPr>
        <w:pStyle w:val="Caption"/>
        <w:jc w:val="center"/>
        <w:rPr>
          <w:rStyle w:val="eop"/>
          <w:rFonts w:ascii="Times New Roman" w:hAnsi="Times New Roman" w:cs="Times New Roman"/>
          <w:color w:val="auto"/>
          <w:sz w:val="24"/>
          <w:szCs w:val="24"/>
        </w:rPr>
      </w:pPr>
      <w:bookmarkStart w:id="26" w:name="_Toc70680349"/>
      <w:r w:rsidRPr="00284BF0">
        <w:rPr>
          <w:rFonts w:ascii="Times New Roman" w:hAnsi="Times New Roman" w:cs="Times New Roman"/>
          <w:color w:val="auto"/>
          <w:sz w:val="24"/>
          <w:szCs w:val="24"/>
        </w:rPr>
        <w:t xml:space="preserve">Table </w:t>
      </w:r>
      <w:r w:rsidR="00947781">
        <w:rPr>
          <w:rFonts w:ascii="Times New Roman" w:hAnsi="Times New Roman" w:cs="Times New Roman"/>
          <w:color w:val="auto"/>
          <w:sz w:val="24"/>
          <w:szCs w:val="24"/>
        </w:rPr>
        <w:fldChar w:fldCharType="begin"/>
      </w:r>
      <w:r w:rsidR="00947781">
        <w:rPr>
          <w:rFonts w:ascii="Times New Roman" w:hAnsi="Times New Roman" w:cs="Times New Roman"/>
          <w:color w:val="auto"/>
          <w:sz w:val="24"/>
          <w:szCs w:val="24"/>
        </w:rPr>
        <w:instrText xml:space="preserve"> SEQ Table \* ARABIC </w:instrText>
      </w:r>
      <w:r w:rsidR="00947781">
        <w:rPr>
          <w:rFonts w:ascii="Times New Roman" w:hAnsi="Times New Roman" w:cs="Times New Roman"/>
          <w:color w:val="auto"/>
          <w:sz w:val="24"/>
          <w:szCs w:val="24"/>
        </w:rPr>
        <w:fldChar w:fldCharType="separate"/>
      </w:r>
      <w:r w:rsidR="00947781">
        <w:rPr>
          <w:rFonts w:ascii="Times New Roman" w:hAnsi="Times New Roman" w:cs="Times New Roman"/>
          <w:noProof/>
          <w:color w:val="auto"/>
          <w:sz w:val="24"/>
          <w:szCs w:val="24"/>
        </w:rPr>
        <w:t>6</w:t>
      </w:r>
      <w:r w:rsidR="00947781">
        <w:rPr>
          <w:rFonts w:ascii="Times New Roman" w:hAnsi="Times New Roman" w:cs="Times New Roman"/>
          <w:color w:val="auto"/>
          <w:sz w:val="24"/>
          <w:szCs w:val="24"/>
        </w:rPr>
        <w:fldChar w:fldCharType="end"/>
      </w:r>
      <w:r w:rsidRPr="00284BF0">
        <w:rPr>
          <w:rFonts w:ascii="Times New Roman" w:hAnsi="Times New Roman" w:cs="Times New Roman"/>
          <w:color w:val="auto"/>
          <w:sz w:val="24"/>
          <w:szCs w:val="24"/>
        </w:rPr>
        <w:t>: Generator Type Trade-off</w:t>
      </w:r>
      <w:bookmarkEnd w:id="26"/>
    </w:p>
    <w:p w14:paraId="7E96AB6E" w14:textId="2FA8167C" w:rsidR="005328A2" w:rsidRDefault="005328A2" w:rsidP="00D75B64">
      <w:pPr>
        <w:pStyle w:val="paragraph"/>
        <w:spacing w:before="0" w:beforeAutospacing="0" w:after="0" w:afterAutospacing="0" w:line="480" w:lineRule="auto"/>
        <w:ind w:firstLine="360"/>
        <w:textAlignment w:val="baseline"/>
        <w:rPr>
          <w:rStyle w:val="normaltextrun"/>
          <w:shd w:val="clear" w:color="auto" w:fill="FFFFFF"/>
        </w:rPr>
      </w:pPr>
      <w:r w:rsidRPr="008D48BE">
        <w:rPr>
          <w:rStyle w:val="normaltextrun"/>
          <w:shd w:val="clear" w:color="auto" w:fill="FFFFFF"/>
        </w:rPr>
        <w:lastRenderedPageBreak/>
        <w:t>Both generator types utilize two important pieces: the motor and the stator. In the permanent magnet</w:t>
      </w:r>
      <w:r>
        <w:rPr>
          <w:rStyle w:val="normaltextrun"/>
          <w:shd w:val="clear" w:color="auto" w:fill="FFFFFF"/>
        </w:rPr>
        <w:t xml:space="preserve"> type</w:t>
      </w:r>
      <w:r w:rsidRPr="008D48BE">
        <w:rPr>
          <w:rStyle w:val="normaltextrun"/>
          <w:shd w:val="clear" w:color="auto" w:fill="FFFFFF"/>
        </w:rPr>
        <w:t>, the stator contains magnets to utilize polarity to turn the motor, while the induction generator’s stator uses copper windings to induce current and a magnetic field.</w:t>
      </w:r>
      <w:r>
        <w:rPr>
          <w:rStyle w:val="normaltextrun"/>
          <w:shd w:val="clear" w:color="auto" w:fill="FFFFFF"/>
        </w:rPr>
        <w:t xml:space="preserve"> It was found through team research that a permanent magnet type is cheaper and reliable for this application in the BWES prototype. </w:t>
      </w:r>
      <w:r w:rsidR="00C24EA4">
        <w:rPr>
          <w:rStyle w:val="normaltextrun"/>
          <w:shd w:val="clear" w:color="auto" w:fill="FFFFFF"/>
        </w:rPr>
        <w:t>Furthermore</w:t>
      </w:r>
      <w:r>
        <w:rPr>
          <w:rStyle w:val="normaltextrun"/>
          <w:shd w:val="clear" w:color="auto" w:fill="FFFFFF"/>
        </w:rPr>
        <w:t>, to meet the requirement of a 24V system, a 24V Permanent magnet generator was chosen.</w:t>
      </w:r>
    </w:p>
    <w:p w14:paraId="6C1AC4CB" w14:textId="5D11A6B2" w:rsidR="00444B3A" w:rsidRPr="00384776" w:rsidRDefault="005328A2" w:rsidP="00D75B64">
      <w:pPr>
        <w:pStyle w:val="paragraph"/>
        <w:spacing w:before="0" w:beforeAutospacing="0" w:after="0" w:afterAutospacing="0" w:line="480" w:lineRule="auto"/>
        <w:ind w:firstLine="360"/>
        <w:textAlignment w:val="baseline"/>
        <w:rPr>
          <w:rStyle w:val="Heading1Char"/>
          <w:rFonts w:ascii="Times New Roman" w:eastAsia="Times New Roman" w:hAnsi="Times New Roman" w:cs="Times New Roman"/>
          <w:color w:val="auto"/>
          <w:sz w:val="24"/>
          <w:szCs w:val="24"/>
          <w:shd w:val="clear" w:color="auto" w:fill="FFFFFF"/>
        </w:rPr>
      </w:pPr>
      <w:r>
        <w:rPr>
          <w:rStyle w:val="normaltextrun"/>
          <w:shd w:val="clear" w:color="auto" w:fill="FFFFFF"/>
        </w:rPr>
        <w:t xml:space="preserve">During the fabrication of the system, the torque of the initial generator was too high, and thus a replacement was found that was deemed </w:t>
      </w:r>
      <w:r w:rsidR="00C24EA4">
        <w:rPr>
          <w:rStyle w:val="normaltextrun"/>
          <w:shd w:val="clear" w:color="auto" w:fill="FFFFFF"/>
        </w:rPr>
        <w:t>appropriate</w:t>
      </w:r>
      <w:r>
        <w:rPr>
          <w:rStyle w:val="normaltextrun"/>
          <w:shd w:val="clear" w:color="auto" w:fill="FFFFFF"/>
        </w:rPr>
        <w:t xml:space="preserve"> for the BWES prototype. The replacement was a smaller 12V motor that the team used as a generator, </w:t>
      </w:r>
      <w:r w:rsidR="00CD74CD">
        <w:rPr>
          <w:rStyle w:val="normaltextrun"/>
          <w:shd w:val="clear" w:color="auto" w:fill="FFFFFF"/>
        </w:rPr>
        <w:t>the</w:t>
      </w:r>
      <w:r w:rsidR="00C24EA4">
        <w:rPr>
          <w:rStyle w:val="normaltextrun"/>
          <w:shd w:val="clear" w:color="auto" w:fill="FFFFFF"/>
        </w:rPr>
        <w:t xml:space="preserve"> </w:t>
      </w:r>
      <w:r>
        <w:rPr>
          <w:rStyle w:val="normaltextrun"/>
          <w:shd w:val="clear" w:color="auto" w:fill="FFFFFF"/>
        </w:rPr>
        <w:t xml:space="preserve">12V motor had a low startup torque and was tested with the team’s turbine design. </w:t>
      </w:r>
    </w:p>
    <w:p w14:paraId="6232DF82" w14:textId="0097DDC3" w:rsidR="00373AED" w:rsidRPr="00384776" w:rsidRDefault="00E12D67" w:rsidP="00384776">
      <w:pPr>
        <w:spacing w:line="480" w:lineRule="auto"/>
        <w:ind w:firstLine="360"/>
        <w:rPr>
          <w:rStyle w:val="Heading1Char"/>
          <w:rFonts w:ascii="Times New Roman" w:eastAsiaTheme="minorHAnsi" w:hAnsi="Times New Roman" w:cs="Times New Roman"/>
          <w:color w:val="auto"/>
          <w:sz w:val="24"/>
          <w:szCs w:val="24"/>
        </w:rPr>
      </w:pPr>
      <w:r w:rsidRPr="001B7F77">
        <w:rPr>
          <w:rFonts w:ascii="Times New Roman" w:hAnsi="Times New Roman" w:cs="Times New Roman"/>
          <w:sz w:val="24"/>
          <w:szCs w:val="24"/>
        </w:rPr>
        <w:t>The main design choices made behind the generator circuit focused on the energy stor</w:t>
      </w:r>
      <w:r w:rsidR="0005369D" w:rsidRPr="001B7F77">
        <w:rPr>
          <w:rFonts w:ascii="Times New Roman" w:hAnsi="Times New Roman" w:cs="Times New Roman"/>
          <w:sz w:val="24"/>
          <w:szCs w:val="24"/>
        </w:rPr>
        <w:t>age from the generator. The charge controller chosen was a</w:t>
      </w:r>
      <w:r w:rsidR="000F275B" w:rsidRPr="001B7F77">
        <w:rPr>
          <w:rFonts w:ascii="Times New Roman" w:hAnsi="Times New Roman" w:cs="Times New Roman"/>
          <w:sz w:val="24"/>
          <w:szCs w:val="24"/>
        </w:rPr>
        <w:t xml:space="preserve"> </w:t>
      </w:r>
      <w:r w:rsidR="001D3CE5" w:rsidRPr="001B7F77">
        <w:rPr>
          <w:rFonts w:ascii="Times New Roman" w:hAnsi="Times New Roman" w:cs="Times New Roman"/>
          <w:sz w:val="24"/>
          <w:szCs w:val="24"/>
        </w:rPr>
        <w:t xml:space="preserve">Renogy Wanderer 10A 12V/24V DC charge controller. This component </w:t>
      </w:r>
      <w:r w:rsidR="005A18CF" w:rsidRPr="001B7F77">
        <w:rPr>
          <w:rFonts w:ascii="Times New Roman" w:hAnsi="Times New Roman" w:cs="Times New Roman"/>
          <w:sz w:val="24"/>
          <w:szCs w:val="24"/>
        </w:rPr>
        <w:t xml:space="preserve">is </w:t>
      </w:r>
      <w:r w:rsidR="00E56B0C" w:rsidRPr="001B7F77">
        <w:rPr>
          <w:rFonts w:ascii="Times New Roman" w:hAnsi="Times New Roman" w:cs="Times New Roman"/>
          <w:sz w:val="24"/>
          <w:szCs w:val="24"/>
        </w:rPr>
        <w:t>necessary for</w:t>
      </w:r>
      <w:r w:rsidR="005A18CF" w:rsidRPr="001B7F77">
        <w:rPr>
          <w:rFonts w:ascii="Times New Roman" w:hAnsi="Times New Roman" w:cs="Times New Roman"/>
          <w:sz w:val="24"/>
          <w:szCs w:val="24"/>
        </w:rPr>
        <w:t xml:space="preserve"> any </w:t>
      </w:r>
      <w:r w:rsidR="00A93FAF" w:rsidRPr="001B7F77">
        <w:rPr>
          <w:rFonts w:ascii="Times New Roman" w:hAnsi="Times New Roman" w:cs="Times New Roman"/>
          <w:sz w:val="24"/>
          <w:szCs w:val="24"/>
        </w:rPr>
        <w:t>energy storage</w:t>
      </w:r>
      <w:r w:rsidR="0056318B" w:rsidRPr="001B7F77">
        <w:rPr>
          <w:rFonts w:ascii="Times New Roman" w:hAnsi="Times New Roman" w:cs="Times New Roman"/>
          <w:sz w:val="24"/>
          <w:szCs w:val="24"/>
        </w:rPr>
        <w:t xml:space="preserve"> or charging system, as batteries in general require careful </w:t>
      </w:r>
      <w:r w:rsidR="005947F6" w:rsidRPr="001B7F77">
        <w:rPr>
          <w:rFonts w:ascii="Times New Roman" w:hAnsi="Times New Roman" w:cs="Times New Roman"/>
          <w:sz w:val="24"/>
          <w:szCs w:val="24"/>
        </w:rPr>
        <w:t xml:space="preserve">control of power levels. The charge controller stops the battery from overcharging, as well as </w:t>
      </w:r>
      <w:r w:rsidR="00F43026" w:rsidRPr="001B7F77">
        <w:rPr>
          <w:rFonts w:ascii="Times New Roman" w:hAnsi="Times New Roman" w:cs="Times New Roman"/>
          <w:sz w:val="24"/>
          <w:szCs w:val="24"/>
        </w:rPr>
        <w:t>controlling the load current draw</w:t>
      </w:r>
      <w:r w:rsidR="0012144B" w:rsidRPr="001B7F77">
        <w:rPr>
          <w:rFonts w:ascii="Times New Roman" w:hAnsi="Times New Roman" w:cs="Times New Roman"/>
          <w:sz w:val="24"/>
          <w:szCs w:val="24"/>
        </w:rPr>
        <w:t>. The</w:t>
      </w:r>
      <w:r w:rsidR="00B82CB0" w:rsidRPr="001B7F77">
        <w:rPr>
          <w:rFonts w:ascii="Times New Roman" w:hAnsi="Times New Roman" w:cs="Times New Roman"/>
          <w:sz w:val="24"/>
          <w:szCs w:val="24"/>
        </w:rPr>
        <w:t xml:space="preserve"> battery chosen was a 12V deep cycle</w:t>
      </w:r>
      <w:r w:rsidR="00A6295C" w:rsidRPr="001B7F77">
        <w:rPr>
          <w:rFonts w:ascii="Times New Roman" w:hAnsi="Times New Roman" w:cs="Times New Roman"/>
          <w:sz w:val="24"/>
          <w:szCs w:val="24"/>
        </w:rPr>
        <w:t xml:space="preserve"> lithium battery. This battery was chosen for its large capacity, durability, and reliability. This battery is capable of</w:t>
      </w:r>
      <w:r w:rsidR="007F42F6" w:rsidRPr="001B7F77">
        <w:rPr>
          <w:rFonts w:ascii="Times New Roman" w:hAnsi="Times New Roman" w:cs="Times New Roman"/>
          <w:sz w:val="24"/>
          <w:szCs w:val="24"/>
        </w:rPr>
        <w:t xml:space="preserve"> receiving a large amount of power from the generator as well as supply a load if </w:t>
      </w:r>
      <w:r w:rsidR="00BA35DB" w:rsidRPr="001B7F77">
        <w:rPr>
          <w:rFonts w:ascii="Times New Roman" w:hAnsi="Times New Roman" w:cs="Times New Roman"/>
          <w:sz w:val="24"/>
          <w:szCs w:val="24"/>
        </w:rPr>
        <w:t>necessary. To</w:t>
      </w:r>
      <w:r w:rsidR="00F74315" w:rsidRPr="001B7F77">
        <w:rPr>
          <w:rFonts w:ascii="Times New Roman" w:hAnsi="Times New Roman" w:cs="Times New Roman"/>
          <w:sz w:val="24"/>
          <w:szCs w:val="24"/>
        </w:rPr>
        <w:t xml:space="preserve"> monitor the current and voltage to the battery from the generator, it was decided by</w:t>
      </w:r>
      <w:r w:rsidR="00BA35DB" w:rsidRPr="001B7F77">
        <w:rPr>
          <w:rFonts w:ascii="Times New Roman" w:hAnsi="Times New Roman" w:cs="Times New Roman"/>
          <w:sz w:val="24"/>
          <w:szCs w:val="24"/>
        </w:rPr>
        <w:t xml:space="preserve"> the</w:t>
      </w:r>
      <w:r w:rsidR="00F74315" w:rsidRPr="001B7F77">
        <w:rPr>
          <w:rFonts w:ascii="Times New Roman" w:hAnsi="Times New Roman" w:cs="Times New Roman"/>
          <w:sz w:val="24"/>
          <w:szCs w:val="24"/>
        </w:rPr>
        <w:t xml:space="preserve"> team that an Arduino monitoring system would be best in order to </w:t>
      </w:r>
      <w:r w:rsidR="005343B8" w:rsidRPr="001B7F77">
        <w:rPr>
          <w:rFonts w:ascii="Times New Roman" w:hAnsi="Times New Roman" w:cs="Times New Roman"/>
          <w:sz w:val="24"/>
          <w:szCs w:val="24"/>
        </w:rPr>
        <w:t xml:space="preserve">gather information for the final test and presentation; this data </w:t>
      </w:r>
      <w:r w:rsidR="00BA35DB" w:rsidRPr="001B7F77">
        <w:rPr>
          <w:rFonts w:ascii="Times New Roman" w:hAnsi="Times New Roman" w:cs="Times New Roman"/>
          <w:sz w:val="24"/>
          <w:szCs w:val="24"/>
        </w:rPr>
        <w:t>of wind speed, direction, and current is necessary analysis and reaching a conclusion for the BWES system in terms of meeting the requirements.</w:t>
      </w:r>
    </w:p>
    <w:p w14:paraId="080E9028" w14:textId="49BAF21B" w:rsidR="009752A5" w:rsidRPr="00C72759" w:rsidRDefault="004C31BF" w:rsidP="00C72759">
      <w:pPr>
        <w:spacing w:line="480" w:lineRule="auto"/>
        <w:ind w:firstLine="360"/>
        <w:rPr>
          <w:rStyle w:val="normaltextrun"/>
          <w:rFonts w:ascii="Times New Roman" w:hAnsi="Times New Roman" w:cs="Times New Roman"/>
          <w:sz w:val="24"/>
          <w:szCs w:val="24"/>
        </w:rPr>
      </w:pPr>
      <w:r w:rsidRPr="00A26035">
        <w:rPr>
          <w:rFonts w:ascii="Times New Roman" w:hAnsi="Times New Roman" w:cs="Times New Roman"/>
          <w:sz w:val="24"/>
          <w:szCs w:val="24"/>
        </w:rPr>
        <w:lastRenderedPageBreak/>
        <w:t>The location choice for the installation of the BWES system</w:t>
      </w:r>
      <w:r w:rsidR="00AB24B3" w:rsidRPr="00A26035">
        <w:rPr>
          <w:rFonts w:ascii="Times New Roman" w:hAnsi="Times New Roman" w:cs="Times New Roman"/>
          <w:sz w:val="24"/>
          <w:szCs w:val="24"/>
        </w:rPr>
        <w:t xml:space="preserve"> was an important aspect </w:t>
      </w:r>
      <w:r w:rsidR="00363D8F" w:rsidRPr="00A26035">
        <w:rPr>
          <w:rFonts w:ascii="Times New Roman" w:hAnsi="Times New Roman" w:cs="Times New Roman"/>
          <w:sz w:val="24"/>
          <w:szCs w:val="24"/>
        </w:rPr>
        <w:t>in</w:t>
      </w:r>
      <w:r w:rsidR="00FC732D" w:rsidRPr="00A26035">
        <w:rPr>
          <w:rFonts w:ascii="Times New Roman" w:hAnsi="Times New Roman" w:cs="Times New Roman"/>
          <w:sz w:val="24"/>
          <w:szCs w:val="24"/>
        </w:rPr>
        <w:t xml:space="preserve"> system design</w:t>
      </w:r>
      <w:r w:rsidR="004B7CDE" w:rsidRPr="00A26035">
        <w:rPr>
          <w:rFonts w:ascii="Times New Roman" w:hAnsi="Times New Roman" w:cs="Times New Roman"/>
          <w:sz w:val="24"/>
          <w:szCs w:val="24"/>
        </w:rPr>
        <w:t>.</w:t>
      </w:r>
      <w:r w:rsidR="00756FCA" w:rsidRPr="00A26035">
        <w:rPr>
          <w:rFonts w:ascii="Times New Roman" w:hAnsi="Times New Roman" w:cs="Times New Roman"/>
          <w:sz w:val="24"/>
          <w:szCs w:val="24"/>
        </w:rPr>
        <w:t xml:space="preserve"> The purpose of the BWES system is to utilize the airflow past the designed airfoils.  Thus, it is critical</w:t>
      </w:r>
      <w:r w:rsidR="00020BBB" w:rsidRPr="00A26035">
        <w:rPr>
          <w:rFonts w:ascii="Times New Roman" w:hAnsi="Times New Roman" w:cs="Times New Roman"/>
          <w:sz w:val="24"/>
          <w:szCs w:val="24"/>
        </w:rPr>
        <w:t xml:space="preserve"> for proper airflow to the system. Early on in project development, the team </w:t>
      </w:r>
      <w:r w:rsidR="00D91C8E" w:rsidRPr="00A26035">
        <w:rPr>
          <w:rFonts w:ascii="Times New Roman" w:hAnsi="Times New Roman" w:cs="Times New Roman"/>
          <w:sz w:val="24"/>
          <w:szCs w:val="24"/>
        </w:rPr>
        <w:t>desired to have the system on the CETA patio</w:t>
      </w:r>
      <w:r w:rsidR="002614B4" w:rsidRPr="00A26035">
        <w:rPr>
          <w:rFonts w:ascii="Times New Roman" w:hAnsi="Times New Roman" w:cs="Times New Roman"/>
          <w:sz w:val="24"/>
          <w:szCs w:val="24"/>
        </w:rPr>
        <w:t xml:space="preserve"> on the third floor; the team believed this would be the most efficient location in terms of </w:t>
      </w:r>
      <w:r w:rsidR="00E35FA6" w:rsidRPr="00A26035">
        <w:rPr>
          <w:rFonts w:ascii="Times New Roman" w:hAnsi="Times New Roman" w:cs="Times New Roman"/>
          <w:sz w:val="24"/>
          <w:szCs w:val="24"/>
        </w:rPr>
        <w:t xml:space="preserve">strong airflow to the system. </w:t>
      </w:r>
    </w:p>
    <w:tbl>
      <w:tblPr>
        <w:tblW w:w="10530" w:type="dxa"/>
        <w:tblInd w:w="-28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01"/>
        <w:gridCol w:w="2054"/>
        <w:gridCol w:w="2136"/>
        <w:gridCol w:w="1837"/>
        <w:gridCol w:w="2602"/>
      </w:tblGrid>
      <w:tr w:rsidR="009752A5" w:rsidRPr="009752A5" w14:paraId="5B58EDDF" w14:textId="77777777" w:rsidTr="00284BF0">
        <w:trPr>
          <w:trHeight w:val="816"/>
        </w:trPr>
        <w:tc>
          <w:tcPr>
            <w:tcW w:w="1901" w:type="dxa"/>
            <w:tcBorders>
              <w:top w:val="single" w:sz="12" w:space="0" w:color="FFFFFF" w:themeColor="background1"/>
              <w:left w:val="single" w:sz="12" w:space="0" w:color="FFFFFF" w:themeColor="background1"/>
              <w:bottom w:val="single" w:sz="36" w:space="0" w:color="FFFFFF" w:themeColor="background1"/>
              <w:right w:val="single" w:sz="12" w:space="0" w:color="FFFFFF" w:themeColor="background1"/>
            </w:tcBorders>
            <w:shd w:val="clear" w:color="auto" w:fill="B01513"/>
            <w:vAlign w:val="center"/>
            <w:hideMark/>
          </w:tcPr>
          <w:p w14:paraId="3816307E" w14:textId="77777777" w:rsidR="009752A5" w:rsidRPr="00A977B9" w:rsidRDefault="009752A5" w:rsidP="009752A5">
            <w:pPr>
              <w:spacing w:after="0" w:line="240" w:lineRule="auto"/>
              <w:jc w:val="center"/>
              <w:textAlignment w:val="baseline"/>
              <w:rPr>
                <w:rFonts w:ascii="Times New Roman" w:eastAsia="Times New Roman" w:hAnsi="Times New Roman" w:cs="Times New Roman"/>
                <w:color w:val="FFFFFF" w:themeColor="background1"/>
                <w:sz w:val="24"/>
                <w:szCs w:val="24"/>
              </w:rPr>
            </w:pPr>
            <w:r w:rsidRPr="00A977B9">
              <w:rPr>
                <w:rFonts w:ascii="Times New Roman" w:eastAsia="Times New Roman" w:hAnsi="Times New Roman" w:cs="Times New Roman"/>
                <w:b/>
                <w:color w:val="FFFFFF" w:themeColor="background1"/>
                <w:sz w:val="24"/>
                <w:szCs w:val="24"/>
              </w:rPr>
              <w:t>Location​</w:t>
            </w:r>
            <w:r w:rsidRPr="00A977B9">
              <w:rPr>
                <w:rFonts w:ascii="Times New Roman" w:eastAsia="Times New Roman" w:hAnsi="Times New Roman" w:cs="Times New Roman"/>
                <w:color w:val="FFFFFF" w:themeColor="background1"/>
                <w:sz w:val="24"/>
                <w:szCs w:val="24"/>
              </w:rPr>
              <w:t>​</w:t>
            </w:r>
          </w:p>
        </w:tc>
        <w:tc>
          <w:tcPr>
            <w:tcW w:w="2054" w:type="dxa"/>
            <w:tcBorders>
              <w:top w:val="single" w:sz="12" w:space="0" w:color="FFFFFF" w:themeColor="background1"/>
              <w:left w:val="single" w:sz="12" w:space="0" w:color="FFFFFF" w:themeColor="background1"/>
              <w:bottom w:val="single" w:sz="36" w:space="0" w:color="FFFFFF" w:themeColor="background1"/>
              <w:right w:val="single" w:sz="12" w:space="0" w:color="FFFFFF" w:themeColor="background1"/>
            </w:tcBorders>
            <w:shd w:val="clear" w:color="auto" w:fill="B01513"/>
            <w:vAlign w:val="center"/>
            <w:hideMark/>
          </w:tcPr>
          <w:p w14:paraId="464F2D30" w14:textId="77777777" w:rsidR="009752A5" w:rsidRPr="007D710C" w:rsidRDefault="009752A5" w:rsidP="009752A5">
            <w:pPr>
              <w:spacing w:after="0" w:line="240" w:lineRule="auto"/>
              <w:textAlignment w:val="baseline"/>
              <w:rPr>
                <w:rFonts w:ascii="Times New Roman" w:eastAsia="Times New Roman" w:hAnsi="Times New Roman" w:cs="Times New Roman"/>
                <w:sz w:val="24"/>
                <w:szCs w:val="24"/>
              </w:rPr>
            </w:pPr>
            <w:r w:rsidRPr="007D710C">
              <w:rPr>
                <w:rFonts w:ascii="Times New Roman" w:eastAsia="Times New Roman" w:hAnsi="Times New Roman" w:cs="Times New Roman"/>
                <w:b/>
                <w:position w:val="3"/>
                <w:sz w:val="24"/>
                <w:szCs w:val="24"/>
              </w:rPr>
              <w:t>​</w:t>
            </w:r>
            <w:r w:rsidRPr="007D710C">
              <w:rPr>
                <w:rFonts w:ascii="Times New Roman" w:eastAsia="Times New Roman" w:hAnsi="Times New Roman" w:cs="Times New Roman"/>
                <w:sz w:val="24"/>
                <w:szCs w:val="24"/>
              </w:rPr>
              <w:t>​</w:t>
            </w:r>
          </w:p>
        </w:tc>
        <w:tc>
          <w:tcPr>
            <w:tcW w:w="2136" w:type="dxa"/>
            <w:tcBorders>
              <w:top w:val="single" w:sz="12" w:space="0" w:color="FFFFFF" w:themeColor="background1"/>
              <w:left w:val="single" w:sz="12" w:space="0" w:color="FFFFFF" w:themeColor="background1"/>
              <w:bottom w:val="single" w:sz="36" w:space="0" w:color="FFFFFF" w:themeColor="background1"/>
              <w:right w:val="single" w:sz="12" w:space="0" w:color="FFFFFF" w:themeColor="background1"/>
            </w:tcBorders>
            <w:shd w:val="clear" w:color="auto" w:fill="B01513"/>
            <w:vAlign w:val="center"/>
            <w:hideMark/>
          </w:tcPr>
          <w:p w14:paraId="66856BFE" w14:textId="77777777" w:rsidR="009752A5" w:rsidRPr="007D710C" w:rsidRDefault="009752A5" w:rsidP="009752A5">
            <w:pPr>
              <w:spacing w:after="0" w:line="240" w:lineRule="auto"/>
              <w:jc w:val="center"/>
              <w:textAlignment w:val="baseline"/>
              <w:rPr>
                <w:rFonts w:ascii="Times New Roman" w:eastAsia="Times New Roman" w:hAnsi="Times New Roman" w:cs="Times New Roman"/>
                <w:sz w:val="24"/>
                <w:szCs w:val="24"/>
              </w:rPr>
            </w:pPr>
            <w:r w:rsidRPr="00A977B9">
              <w:rPr>
                <w:rFonts w:ascii="Times New Roman" w:eastAsia="Times New Roman" w:hAnsi="Times New Roman" w:cs="Times New Roman"/>
                <w:b/>
                <w:color w:val="FFFFFF" w:themeColor="background1"/>
                <w:sz w:val="24"/>
                <w:szCs w:val="24"/>
              </w:rPr>
              <w:t>Impact Assessment</w:t>
            </w:r>
            <w:r w:rsidRPr="007D710C">
              <w:rPr>
                <w:rFonts w:ascii="Times New Roman" w:eastAsia="Times New Roman" w:hAnsi="Times New Roman" w:cs="Times New Roman"/>
                <w:b/>
                <w:sz w:val="24"/>
                <w:szCs w:val="24"/>
              </w:rPr>
              <w:t>​</w:t>
            </w:r>
            <w:r w:rsidRPr="007D710C">
              <w:rPr>
                <w:rFonts w:ascii="Times New Roman" w:eastAsia="Times New Roman" w:hAnsi="Times New Roman" w:cs="Times New Roman"/>
                <w:sz w:val="24"/>
                <w:szCs w:val="24"/>
              </w:rPr>
              <w:t>​</w:t>
            </w:r>
          </w:p>
        </w:tc>
        <w:tc>
          <w:tcPr>
            <w:tcW w:w="1837" w:type="dxa"/>
            <w:tcBorders>
              <w:top w:val="single" w:sz="12" w:space="0" w:color="FFFFFF" w:themeColor="background1"/>
              <w:left w:val="single" w:sz="12" w:space="0" w:color="FFFFFF" w:themeColor="background1"/>
              <w:bottom w:val="single" w:sz="36" w:space="0" w:color="FFFFFF" w:themeColor="background1"/>
              <w:right w:val="single" w:sz="12" w:space="0" w:color="FFFFFF" w:themeColor="background1"/>
            </w:tcBorders>
            <w:shd w:val="clear" w:color="auto" w:fill="B01513"/>
            <w:vAlign w:val="center"/>
            <w:hideMark/>
          </w:tcPr>
          <w:p w14:paraId="278CDC25" w14:textId="77777777" w:rsidR="009752A5" w:rsidRPr="007D710C" w:rsidRDefault="009752A5" w:rsidP="009752A5">
            <w:pPr>
              <w:spacing w:after="0" w:line="240" w:lineRule="auto"/>
              <w:textAlignment w:val="baseline"/>
              <w:rPr>
                <w:rFonts w:ascii="Times New Roman" w:eastAsia="Times New Roman" w:hAnsi="Times New Roman" w:cs="Times New Roman"/>
                <w:sz w:val="24"/>
                <w:szCs w:val="24"/>
              </w:rPr>
            </w:pPr>
            <w:r w:rsidRPr="007D710C">
              <w:rPr>
                <w:rFonts w:ascii="Times New Roman" w:eastAsia="Times New Roman" w:hAnsi="Times New Roman" w:cs="Times New Roman"/>
                <w:b/>
                <w:position w:val="3"/>
                <w:sz w:val="24"/>
                <w:szCs w:val="24"/>
              </w:rPr>
              <w:t>​</w:t>
            </w:r>
            <w:r w:rsidRPr="007D710C">
              <w:rPr>
                <w:rFonts w:ascii="Times New Roman" w:eastAsia="Times New Roman" w:hAnsi="Times New Roman" w:cs="Times New Roman"/>
                <w:sz w:val="24"/>
                <w:szCs w:val="24"/>
              </w:rPr>
              <w:t>​</w:t>
            </w:r>
          </w:p>
        </w:tc>
        <w:tc>
          <w:tcPr>
            <w:tcW w:w="2602" w:type="dxa"/>
            <w:tcBorders>
              <w:top w:val="single" w:sz="12" w:space="0" w:color="FFFFFF" w:themeColor="background1"/>
              <w:left w:val="single" w:sz="12" w:space="0" w:color="FFFFFF" w:themeColor="background1"/>
              <w:bottom w:val="single" w:sz="36" w:space="0" w:color="FFFFFF" w:themeColor="background1"/>
              <w:right w:val="single" w:sz="12" w:space="0" w:color="FFFFFF" w:themeColor="background1"/>
            </w:tcBorders>
            <w:shd w:val="clear" w:color="auto" w:fill="B01513"/>
            <w:vAlign w:val="center"/>
            <w:hideMark/>
          </w:tcPr>
          <w:p w14:paraId="61E64E5B" w14:textId="77777777" w:rsidR="009752A5" w:rsidRPr="007D710C" w:rsidRDefault="009752A5" w:rsidP="009752A5">
            <w:pPr>
              <w:spacing w:after="0" w:line="240" w:lineRule="auto"/>
              <w:textAlignment w:val="baseline"/>
              <w:rPr>
                <w:rFonts w:ascii="Times New Roman" w:eastAsia="Times New Roman" w:hAnsi="Times New Roman" w:cs="Times New Roman"/>
                <w:sz w:val="24"/>
                <w:szCs w:val="24"/>
              </w:rPr>
            </w:pPr>
            <w:r w:rsidRPr="007D710C">
              <w:rPr>
                <w:rFonts w:ascii="Times New Roman" w:eastAsia="Times New Roman" w:hAnsi="Times New Roman" w:cs="Times New Roman"/>
                <w:b/>
                <w:position w:val="3"/>
                <w:sz w:val="24"/>
                <w:szCs w:val="24"/>
              </w:rPr>
              <w:t>​</w:t>
            </w:r>
            <w:r w:rsidRPr="007D710C">
              <w:rPr>
                <w:rFonts w:ascii="Times New Roman" w:eastAsia="Times New Roman" w:hAnsi="Times New Roman" w:cs="Times New Roman"/>
                <w:sz w:val="24"/>
                <w:szCs w:val="24"/>
              </w:rPr>
              <w:t>​</w:t>
            </w:r>
          </w:p>
        </w:tc>
      </w:tr>
      <w:tr w:rsidR="009752A5" w:rsidRPr="009752A5" w14:paraId="34D30884" w14:textId="77777777" w:rsidTr="00284BF0">
        <w:trPr>
          <w:trHeight w:val="1153"/>
        </w:trPr>
        <w:tc>
          <w:tcPr>
            <w:tcW w:w="1901"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B01513"/>
            <w:vAlign w:val="center"/>
            <w:hideMark/>
          </w:tcPr>
          <w:p w14:paraId="7DAA64AA" w14:textId="77777777" w:rsidR="009752A5" w:rsidRPr="00A977B9" w:rsidRDefault="009752A5" w:rsidP="009752A5">
            <w:pPr>
              <w:spacing w:after="0" w:line="240" w:lineRule="auto"/>
              <w:jc w:val="center"/>
              <w:textAlignment w:val="baseline"/>
              <w:rPr>
                <w:rFonts w:ascii="Times New Roman" w:eastAsia="Times New Roman" w:hAnsi="Times New Roman" w:cs="Times New Roman"/>
                <w:color w:val="FFFFFF" w:themeColor="background1"/>
                <w:sz w:val="24"/>
                <w:szCs w:val="24"/>
              </w:rPr>
            </w:pPr>
            <w:r w:rsidRPr="00A977B9">
              <w:rPr>
                <w:rFonts w:ascii="Times New Roman" w:eastAsia="Times New Roman" w:hAnsi="Times New Roman" w:cs="Times New Roman"/>
                <w:b/>
                <w:color w:val="FFFFFF" w:themeColor="background1"/>
                <w:sz w:val="24"/>
                <w:szCs w:val="24"/>
              </w:rPr>
              <w:t>Option​</w:t>
            </w:r>
            <w:r w:rsidRPr="00A977B9">
              <w:rPr>
                <w:rFonts w:ascii="Times New Roman" w:eastAsia="Times New Roman" w:hAnsi="Times New Roman" w:cs="Times New Roman"/>
                <w:color w:val="FFFFFF" w:themeColor="background1"/>
                <w:sz w:val="24"/>
                <w:szCs w:val="24"/>
              </w:rPr>
              <w:t>​</w:t>
            </w:r>
          </w:p>
        </w:tc>
        <w:tc>
          <w:tcPr>
            <w:tcW w:w="2054"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0CE4DA1A" w14:textId="77777777" w:rsidR="009752A5" w:rsidRPr="007D710C" w:rsidRDefault="009752A5" w:rsidP="009752A5">
            <w:pPr>
              <w:spacing w:after="0" w:line="240" w:lineRule="auto"/>
              <w:jc w:val="center"/>
              <w:textAlignment w:val="baseline"/>
              <w:rPr>
                <w:rFonts w:ascii="Times New Roman" w:eastAsia="Times New Roman" w:hAnsi="Times New Roman" w:cs="Times New Roman"/>
                <w:sz w:val="24"/>
                <w:szCs w:val="24"/>
              </w:rPr>
            </w:pPr>
            <w:r w:rsidRPr="007D710C">
              <w:rPr>
                <w:rFonts w:ascii="Times New Roman" w:eastAsia="Times New Roman" w:hAnsi="Times New Roman" w:cs="Times New Roman"/>
                <w:sz w:val="24"/>
                <w:szCs w:val="24"/>
              </w:rPr>
              <w:t>Description​​</w:t>
            </w:r>
          </w:p>
        </w:tc>
        <w:tc>
          <w:tcPr>
            <w:tcW w:w="2136"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428FD32A" w14:textId="77777777" w:rsidR="009752A5" w:rsidRPr="007D710C" w:rsidRDefault="009752A5" w:rsidP="009752A5">
            <w:pPr>
              <w:spacing w:after="0" w:line="240" w:lineRule="auto"/>
              <w:jc w:val="center"/>
              <w:textAlignment w:val="baseline"/>
              <w:rPr>
                <w:rFonts w:ascii="Times New Roman" w:eastAsia="Times New Roman" w:hAnsi="Times New Roman" w:cs="Times New Roman"/>
                <w:sz w:val="24"/>
                <w:szCs w:val="24"/>
              </w:rPr>
            </w:pPr>
            <w:r w:rsidRPr="007D710C">
              <w:rPr>
                <w:rFonts w:ascii="Times New Roman" w:eastAsia="Times New Roman" w:hAnsi="Times New Roman" w:cs="Times New Roman"/>
                <w:sz w:val="24"/>
                <w:szCs w:val="24"/>
              </w:rPr>
              <w:t>Approval Odds​​</w:t>
            </w:r>
          </w:p>
        </w:tc>
        <w:tc>
          <w:tcPr>
            <w:tcW w:w="1837"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22A4C32F" w14:textId="65A829DB" w:rsidR="009752A5" w:rsidRPr="007D710C" w:rsidRDefault="009752A5" w:rsidP="30A8E563">
            <w:pPr>
              <w:spacing w:after="0" w:line="240" w:lineRule="auto"/>
              <w:jc w:val="center"/>
              <w:textAlignment w:val="baseline"/>
              <w:rPr>
                <w:rFonts w:ascii="Times New Roman" w:eastAsia="Times New Roman" w:hAnsi="Times New Roman" w:cs="Times New Roman"/>
                <w:sz w:val="24"/>
                <w:szCs w:val="24"/>
              </w:rPr>
            </w:pPr>
            <w:r w:rsidRPr="007D710C">
              <w:rPr>
                <w:rFonts w:ascii="Times New Roman" w:eastAsia="Times New Roman" w:hAnsi="Times New Roman" w:cs="Times New Roman"/>
                <w:sz w:val="24"/>
                <w:szCs w:val="24"/>
              </w:rPr>
              <w:t>Ease of</w:t>
            </w:r>
            <w:r w:rsidR="6BEA9C07" w:rsidRPr="007D710C">
              <w:rPr>
                <w:rFonts w:ascii="Times New Roman" w:eastAsia="Times New Roman" w:hAnsi="Times New Roman" w:cs="Times New Roman"/>
                <w:sz w:val="24"/>
                <w:szCs w:val="24"/>
              </w:rPr>
              <w:t xml:space="preserve"> </w:t>
            </w:r>
            <w:r w:rsidRPr="007D710C">
              <w:rPr>
                <w:rFonts w:ascii="Times New Roman" w:eastAsia="Times New Roman" w:hAnsi="Times New Roman" w:cs="Times New Roman"/>
                <w:sz w:val="24"/>
                <w:szCs w:val="24"/>
              </w:rPr>
              <w:t>Installation​​</w:t>
            </w:r>
          </w:p>
        </w:tc>
        <w:tc>
          <w:tcPr>
            <w:tcW w:w="2602"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25E09C25" w14:textId="218608D0" w:rsidR="009752A5" w:rsidRPr="007D710C" w:rsidRDefault="009752A5" w:rsidP="30A8E563">
            <w:pPr>
              <w:spacing w:after="0" w:line="240" w:lineRule="auto"/>
              <w:jc w:val="center"/>
              <w:textAlignment w:val="baseline"/>
              <w:rPr>
                <w:rFonts w:ascii="Times New Roman" w:eastAsia="Times New Roman" w:hAnsi="Times New Roman" w:cs="Times New Roman"/>
                <w:sz w:val="24"/>
                <w:szCs w:val="24"/>
              </w:rPr>
            </w:pPr>
            <w:r w:rsidRPr="007D710C">
              <w:rPr>
                <w:rFonts w:ascii="Times New Roman" w:eastAsia="Times New Roman" w:hAnsi="Times New Roman" w:cs="Times New Roman"/>
                <w:sz w:val="24"/>
                <w:szCs w:val="24"/>
              </w:rPr>
              <w:t>Average Air Flow​​</w:t>
            </w:r>
          </w:p>
        </w:tc>
      </w:tr>
      <w:tr w:rsidR="009752A5" w:rsidRPr="009752A5" w14:paraId="6C666634" w14:textId="77777777" w:rsidTr="00284BF0">
        <w:trPr>
          <w:trHeight w:val="888"/>
        </w:trPr>
        <w:tc>
          <w:tcPr>
            <w:tcW w:w="1901"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B01513"/>
            <w:vAlign w:val="center"/>
            <w:hideMark/>
          </w:tcPr>
          <w:p w14:paraId="1EFA77F6" w14:textId="77777777" w:rsidR="009752A5" w:rsidRPr="00A977B9" w:rsidRDefault="009752A5" w:rsidP="009752A5">
            <w:pPr>
              <w:spacing w:after="0" w:line="240" w:lineRule="auto"/>
              <w:jc w:val="center"/>
              <w:textAlignment w:val="baseline"/>
              <w:rPr>
                <w:rFonts w:ascii="Times New Roman" w:eastAsia="Times New Roman" w:hAnsi="Times New Roman" w:cs="Times New Roman"/>
                <w:color w:val="FFFFFF" w:themeColor="background1"/>
                <w:sz w:val="24"/>
                <w:szCs w:val="24"/>
              </w:rPr>
            </w:pPr>
            <w:r w:rsidRPr="00A977B9">
              <w:rPr>
                <w:rFonts w:ascii="Times New Roman" w:eastAsia="Times New Roman" w:hAnsi="Times New Roman" w:cs="Times New Roman"/>
                <w:b/>
                <w:color w:val="FFFFFF" w:themeColor="background1"/>
                <w:sz w:val="24"/>
                <w:szCs w:val="24"/>
              </w:rPr>
              <w:t>1​</w:t>
            </w:r>
            <w:r w:rsidRPr="00A977B9">
              <w:rPr>
                <w:rFonts w:ascii="Times New Roman" w:eastAsia="Times New Roman" w:hAnsi="Times New Roman" w:cs="Times New Roman"/>
                <w:color w:val="FFFFFF" w:themeColor="background1"/>
                <w:sz w:val="24"/>
                <w:szCs w:val="24"/>
              </w:rPr>
              <w:t>​</w:t>
            </w:r>
          </w:p>
        </w:tc>
        <w:tc>
          <w:tcPr>
            <w:tcW w:w="2054"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E7E7"/>
            <w:vAlign w:val="center"/>
            <w:hideMark/>
          </w:tcPr>
          <w:p w14:paraId="09D8E133" w14:textId="441EC95B" w:rsidR="009752A5" w:rsidRPr="007D710C" w:rsidRDefault="009752A5" w:rsidP="009752A5">
            <w:pPr>
              <w:spacing w:after="0" w:line="240" w:lineRule="auto"/>
              <w:jc w:val="center"/>
              <w:textAlignment w:val="baseline"/>
              <w:rPr>
                <w:rFonts w:ascii="Times New Roman" w:eastAsia="Times New Roman" w:hAnsi="Times New Roman" w:cs="Times New Roman"/>
                <w:sz w:val="24"/>
                <w:szCs w:val="24"/>
              </w:rPr>
            </w:pPr>
            <w:r w:rsidRPr="007D710C">
              <w:rPr>
                <w:rFonts w:ascii="Times New Roman" w:eastAsia="Times New Roman" w:hAnsi="Times New Roman" w:cs="Times New Roman"/>
                <w:sz w:val="24"/>
                <w:szCs w:val="24"/>
              </w:rPr>
              <w:t>CETA Building third floor patio </w:t>
            </w:r>
            <w:r w:rsidR="00DF775C" w:rsidRPr="007D710C">
              <w:rPr>
                <w:rFonts w:ascii="Times New Roman" w:eastAsia="Times New Roman" w:hAnsi="Times New Roman" w:cs="Times New Roman"/>
                <w:sz w:val="24"/>
                <w:szCs w:val="24"/>
              </w:rPr>
              <w:t>area. ​</w:t>
            </w:r>
            <w:r w:rsidRPr="007D710C">
              <w:rPr>
                <w:rFonts w:ascii="Times New Roman" w:eastAsia="Times New Roman" w:hAnsi="Times New Roman" w:cs="Times New Roman"/>
                <w:sz w:val="24"/>
                <w:szCs w:val="24"/>
              </w:rPr>
              <w:t>​</w:t>
            </w:r>
          </w:p>
        </w:tc>
        <w:tc>
          <w:tcPr>
            <w:tcW w:w="213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E7E7"/>
            <w:vAlign w:val="center"/>
            <w:hideMark/>
          </w:tcPr>
          <w:p w14:paraId="60442A48" w14:textId="4132744E" w:rsidR="009752A5" w:rsidRPr="007D710C" w:rsidRDefault="007D710C" w:rsidP="009752A5">
            <w:pPr>
              <w:spacing w:after="0" w:line="240" w:lineRule="auto"/>
              <w:jc w:val="center"/>
              <w:textAlignment w:val="baseline"/>
              <w:rPr>
                <w:rFonts w:ascii="Times New Roman" w:eastAsia="Times New Roman" w:hAnsi="Times New Roman" w:cs="Times New Roman"/>
                <w:sz w:val="24"/>
                <w:szCs w:val="24"/>
              </w:rPr>
            </w:pPr>
            <w:r w:rsidRPr="007D710C">
              <w:rPr>
                <w:rFonts w:ascii="Times New Roman" w:eastAsia="Times New Roman" w:hAnsi="Times New Roman" w:cs="Times New Roman"/>
                <w:sz w:val="24"/>
                <w:szCs w:val="24"/>
              </w:rPr>
              <w:t>Low</w:t>
            </w:r>
          </w:p>
        </w:tc>
        <w:tc>
          <w:tcPr>
            <w:tcW w:w="1837"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E7E7"/>
            <w:vAlign w:val="center"/>
            <w:hideMark/>
          </w:tcPr>
          <w:p w14:paraId="3216F44F" w14:textId="77777777" w:rsidR="009752A5" w:rsidRPr="007D710C" w:rsidRDefault="009752A5" w:rsidP="009752A5">
            <w:pPr>
              <w:spacing w:after="0" w:line="240" w:lineRule="auto"/>
              <w:jc w:val="center"/>
              <w:textAlignment w:val="baseline"/>
              <w:rPr>
                <w:rFonts w:ascii="Times New Roman" w:eastAsia="Times New Roman" w:hAnsi="Times New Roman" w:cs="Times New Roman"/>
                <w:sz w:val="24"/>
                <w:szCs w:val="24"/>
              </w:rPr>
            </w:pPr>
            <w:r w:rsidRPr="007D710C">
              <w:rPr>
                <w:rFonts w:ascii="Times New Roman" w:eastAsia="Times New Roman" w:hAnsi="Times New Roman" w:cs="Times New Roman"/>
                <w:sz w:val="24"/>
                <w:szCs w:val="24"/>
              </w:rPr>
              <w:t>Hard​​</w:t>
            </w:r>
          </w:p>
        </w:tc>
        <w:tc>
          <w:tcPr>
            <w:tcW w:w="260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E7E7"/>
            <w:vAlign w:val="center"/>
            <w:hideMark/>
          </w:tcPr>
          <w:p w14:paraId="35A7409C" w14:textId="77777777" w:rsidR="009752A5" w:rsidRPr="007D710C" w:rsidRDefault="009752A5" w:rsidP="009752A5">
            <w:pPr>
              <w:spacing w:after="0" w:line="240" w:lineRule="auto"/>
              <w:jc w:val="center"/>
              <w:textAlignment w:val="baseline"/>
              <w:rPr>
                <w:rFonts w:ascii="Times New Roman" w:eastAsia="Times New Roman" w:hAnsi="Times New Roman" w:cs="Times New Roman"/>
                <w:sz w:val="24"/>
                <w:szCs w:val="24"/>
              </w:rPr>
            </w:pPr>
            <w:r w:rsidRPr="007D710C">
              <w:rPr>
                <w:rFonts w:ascii="Times New Roman" w:eastAsia="Times New Roman" w:hAnsi="Times New Roman" w:cs="Times New Roman"/>
                <w:sz w:val="24"/>
                <w:szCs w:val="24"/>
              </w:rPr>
              <w:t>High​​</w:t>
            </w:r>
          </w:p>
        </w:tc>
      </w:tr>
      <w:tr w:rsidR="009752A5" w:rsidRPr="009752A5" w14:paraId="4B17DC8D" w14:textId="77777777" w:rsidTr="00284BF0">
        <w:trPr>
          <w:trHeight w:val="1041"/>
        </w:trPr>
        <w:tc>
          <w:tcPr>
            <w:tcW w:w="1901"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B01513"/>
            <w:vAlign w:val="center"/>
            <w:hideMark/>
          </w:tcPr>
          <w:p w14:paraId="2F6BC84F" w14:textId="77777777" w:rsidR="009752A5" w:rsidRPr="00A977B9" w:rsidRDefault="009752A5" w:rsidP="009752A5">
            <w:pPr>
              <w:spacing w:after="0" w:line="240" w:lineRule="auto"/>
              <w:jc w:val="center"/>
              <w:textAlignment w:val="baseline"/>
              <w:rPr>
                <w:rFonts w:ascii="Times New Roman" w:eastAsia="Times New Roman" w:hAnsi="Times New Roman" w:cs="Times New Roman"/>
                <w:color w:val="FFFFFF" w:themeColor="background1"/>
                <w:sz w:val="24"/>
                <w:szCs w:val="24"/>
              </w:rPr>
            </w:pPr>
            <w:r w:rsidRPr="00A977B9">
              <w:rPr>
                <w:rFonts w:ascii="Times New Roman" w:eastAsia="Times New Roman" w:hAnsi="Times New Roman" w:cs="Times New Roman"/>
                <w:b/>
                <w:color w:val="FFFFFF" w:themeColor="background1"/>
                <w:sz w:val="24"/>
                <w:szCs w:val="24"/>
              </w:rPr>
              <w:t>2​</w:t>
            </w:r>
            <w:r w:rsidRPr="00A977B9">
              <w:rPr>
                <w:rFonts w:ascii="Times New Roman" w:eastAsia="Times New Roman" w:hAnsi="Times New Roman" w:cs="Times New Roman"/>
                <w:color w:val="FFFFFF" w:themeColor="background1"/>
                <w:sz w:val="24"/>
                <w:szCs w:val="24"/>
              </w:rPr>
              <w:t>​</w:t>
            </w:r>
          </w:p>
        </w:tc>
        <w:tc>
          <w:tcPr>
            <w:tcW w:w="2054"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54F05C6F" w14:textId="4F36DCB5" w:rsidR="009752A5" w:rsidRPr="007D710C" w:rsidRDefault="009752A5" w:rsidP="009752A5">
            <w:pPr>
              <w:spacing w:after="0" w:line="240" w:lineRule="auto"/>
              <w:jc w:val="center"/>
              <w:textAlignment w:val="baseline"/>
              <w:rPr>
                <w:rFonts w:ascii="Times New Roman" w:eastAsia="Times New Roman" w:hAnsi="Times New Roman" w:cs="Times New Roman"/>
                <w:sz w:val="24"/>
                <w:szCs w:val="24"/>
              </w:rPr>
            </w:pPr>
            <w:r w:rsidRPr="007D710C">
              <w:rPr>
                <w:rFonts w:ascii="Times New Roman" w:eastAsia="Times New Roman" w:hAnsi="Times New Roman" w:cs="Times New Roman"/>
                <w:sz w:val="24"/>
                <w:szCs w:val="24"/>
              </w:rPr>
              <w:t>Circle in front of Kingston main </w:t>
            </w:r>
            <w:r w:rsidR="00DF775C" w:rsidRPr="007D710C">
              <w:rPr>
                <w:rFonts w:ascii="Times New Roman" w:eastAsia="Times New Roman" w:hAnsi="Times New Roman" w:cs="Times New Roman"/>
                <w:sz w:val="24"/>
                <w:szCs w:val="24"/>
              </w:rPr>
              <w:t>entrance. ​</w:t>
            </w:r>
            <w:r w:rsidRPr="007D710C">
              <w:rPr>
                <w:rFonts w:ascii="Times New Roman" w:eastAsia="Times New Roman" w:hAnsi="Times New Roman" w:cs="Times New Roman"/>
                <w:sz w:val="24"/>
                <w:szCs w:val="24"/>
              </w:rPr>
              <w:t>​</w:t>
            </w:r>
          </w:p>
        </w:tc>
        <w:tc>
          <w:tcPr>
            <w:tcW w:w="213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2416F115" w14:textId="77777777" w:rsidR="009752A5" w:rsidRPr="007D710C" w:rsidRDefault="009752A5" w:rsidP="009752A5">
            <w:pPr>
              <w:spacing w:after="0" w:line="240" w:lineRule="auto"/>
              <w:jc w:val="center"/>
              <w:textAlignment w:val="baseline"/>
              <w:rPr>
                <w:rFonts w:ascii="Times New Roman" w:eastAsia="Times New Roman" w:hAnsi="Times New Roman" w:cs="Times New Roman"/>
                <w:sz w:val="24"/>
                <w:szCs w:val="24"/>
              </w:rPr>
            </w:pPr>
            <w:r w:rsidRPr="007D710C">
              <w:rPr>
                <w:rFonts w:ascii="Times New Roman" w:eastAsia="Times New Roman" w:hAnsi="Times New Roman" w:cs="Times New Roman"/>
                <w:sz w:val="24"/>
                <w:szCs w:val="24"/>
              </w:rPr>
              <w:t>Low​​</w:t>
            </w:r>
          </w:p>
        </w:tc>
        <w:tc>
          <w:tcPr>
            <w:tcW w:w="1837"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1F2B758B" w14:textId="77777777" w:rsidR="009752A5" w:rsidRPr="007D710C" w:rsidRDefault="009752A5" w:rsidP="009752A5">
            <w:pPr>
              <w:spacing w:after="0" w:line="240" w:lineRule="auto"/>
              <w:jc w:val="center"/>
              <w:textAlignment w:val="baseline"/>
              <w:rPr>
                <w:rFonts w:ascii="Times New Roman" w:eastAsia="Times New Roman" w:hAnsi="Times New Roman" w:cs="Times New Roman"/>
                <w:sz w:val="24"/>
                <w:szCs w:val="24"/>
              </w:rPr>
            </w:pPr>
            <w:r w:rsidRPr="007D710C">
              <w:rPr>
                <w:rFonts w:ascii="Times New Roman" w:eastAsia="Times New Roman" w:hAnsi="Times New Roman" w:cs="Times New Roman"/>
                <w:sz w:val="24"/>
                <w:szCs w:val="24"/>
              </w:rPr>
              <w:t>Moderate​​</w:t>
            </w:r>
          </w:p>
        </w:tc>
        <w:tc>
          <w:tcPr>
            <w:tcW w:w="260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614910D6" w14:textId="77777777" w:rsidR="009752A5" w:rsidRPr="007D710C" w:rsidRDefault="009752A5" w:rsidP="009752A5">
            <w:pPr>
              <w:spacing w:after="0" w:line="240" w:lineRule="auto"/>
              <w:jc w:val="center"/>
              <w:textAlignment w:val="baseline"/>
              <w:rPr>
                <w:rFonts w:ascii="Times New Roman" w:eastAsia="Times New Roman" w:hAnsi="Times New Roman" w:cs="Times New Roman"/>
                <w:sz w:val="24"/>
                <w:szCs w:val="24"/>
              </w:rPr>
            </w:pPr>
            <w:r w:rsidRPr="007D710C">
              <w:rPr>
                <w:rFonts w:ascii="Times New Roman" w:eastAsia="Times New Roman" w:hAnsi="Times New Roman" w:cs="Times New Roman"/>
                <w:sz w:val="24"/>
                <w:szCs w:val="24"/>
              </w:rPr>
              <w:t>Moderate​​</w:t>
            </w:r>
          </w:p>
        </w:tc>
      </w:tr>
      <w:tr w:rsidR="009752A5" w:rsidRPr="009752A5" w14:paraId="08ECFDF7" w14:textId="77777777" w:rsidTr="00284BF0">
        <w:trPr>
          <w:trHeight w:val="798"/>
        </w:trPr>
        <w:tc>
          <w:tcPr>
            <w:tcW w:w="1901"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B01513"/>
            <w:vAlign w:val="center"/>
            <w:hideMark/>
          </w:tcPr>
          <w:p w14:paraId="6D74DBE5" w14:textId="77777777" w:rsidR="009752A5" w:rsidRPr="00A977B9" w:rsidRDefault="009752A5" w:rsidP="009752A5">
            <w:pPr>
              <w:spacing w:after="0" w:line="240" w:lineRule="auto"/>
              <w:jc w:val="center"/>
              <w:textAlignment w:val="baseline"/>
              <w:rPr>
                <w:rFonts w:ascii="Times New Roman" w:eastAsia="Times New Roman" w:hAnsi="Times New Roman" w:cs="Times New Roman"/>
                <w:color w:val="FFFFFF" w:themeColor="background1"/>
                <w:sz w:val="24"/>
                <w:szCs w:val="24"/>
              </w:rPr>
            </w:pPr>
            <w:r w:rsidRPr="00A977B9">
              <w:rPr>
                <w:rFonts w:ascii="Times New Roman" w:eastAsia="Times New Roman" w:hAnsi="Times New Roman" w:cs="Times New Roman"/>
                <w:b/>
                <w:color w:val="FFFFFF" w:themeColor="background1"/>
                <w:sz w:val="24"/>
                <w:szCs w:val="24"/>
              </w:rPr>
              <w:t>3​</w:t>
            </w:r>
            <w:r w:rsidRPr="00A977B9">
              <w:rPr>
                <w:rFonts w:ascii="Times New Roman" w:eastAsia="Times New Roman" w:hAnsi="Times New Roman" w:cs="Times New Roman"/>
                <w:color w:val="FFFFFF" w:themeColor="background1"/>
                <w:sz w:val="24"/>
                <w:szCs w:val="24"/>
              </w:rPr>
              <w:t>​</w:t>
            </w:r>
          </w:p>
        </w:tc>
        <w:tc>
          <w:tcPr>
            <w:tcW w:w="2054"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E7E7"/>
            <w:vAlign w:val="center"/>
            <w:hideMark/>
          </w:tcPr>
          <w:p w14:paraId="3724D5C1" w14:textId="77777777" w:rsidR="009752A5" w:rsidRPr="005E689E" w:rsidRDefault="009752A5" w:rsidP="009752A5">
            <w:pPr>
              <w:spacing w:after="0" w:line="240" w:lineRule="auto"/>
              <w:jc w:val="center"/>
              <w:textAlignment w:val="baseline"/>
              <w:rPr>
                <w:rFonts w:ascii="Times New Roman" w:eastAsia="Times New Roman" w:hAnsi="Times New Roman" w:cs="Times New Roman"/>
                <w:b/>
                <w:sz w:val="24"/>
                <w:szCs w:val="24"/>
              </w:rPr>
            </w:pPr>
            <w:r w:rsidRPr="005E689E">
              <w:rPr>
                <w:rFonts w:ascii="Times New Roman" w:eastAsia="Times New Roman" w:hAnsi="Times New Roman" w:cs="Times New Roman"/>
                <w:b/>
                <w:sz w:val="24"/>
                <w:szCs w:val="24"/>
              </w:rPr>
              <w:t>Between Library and Dining Hall​​</w:t>
            </w:r>
          </w:p>
        </w:tc>
        <w:tc>
          <w:tcPr>
            <w:tcW w:w="2136"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E7E7"/>
            <w:vAlign w:val="center"/>
            <w:hideMark/>
          </w:tcPr>
          <w:p w14:paraId="1B2926CE" w14:textId="3AB7D07D" w:rsidR="009752A5" w:rsidRPr="005E689E" w:rsidRDefault="00361652" w:rsidP="009752A5">
            <w:pPr>
              <w:spacing w:after="0" w:line="240" w:lineRule="auto"/>
              <w:jc w:val="center"/>
              <w:textAlignment w:val="baseline"/>
              <w:rPr>
                <w:rFonts w:ascii="Times New Roman" w:eastAsia="Times New Roman" w:hAnsi="Times New Roman" w:cs="Times New Roman"/>
                <w:b/>
                <w:sz w:val="24"/>
                <w:szCs w:val="24"/>
              </w:rPr>
            </w:pPr>
            <w:r>
              <w:rPr>
                <w:rFonts w:ascii="Times New Roman" w:eastAsia="Times New Roman" w:hAnsi="Times New Roman" w:cs="Times New Roman"/>
                <w:b/>
                <w:sz w:val="24"/>
                <w:szCs w:val="24"/>
              </w:rPr>
              <w:t>H</w:t>
            </w:r>
            <w:r w:rsidR="009752A5" w:rsidRPr="005E689E">
              <w:rPr>
                <w:rFonts w:ascii="Times New Roman" w:eastAsia="Times New Roman" w:hAnsi="Times New Roman" w:cs="Times New Roman"/>
                <w:b/>
                <w:sz w:val="24"/>
                <w:szCs w:val="24"/>
              </w:rPr>
              <w:t>igh​​</w:t>
            </w:r>
          </w:p>
        </w:tc>
        <w:tc>
          <w:tcPr>
            <w:tcW w:w="1837"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E7E7"/>
            <w:vAlign w:val="center"/>
            <w:hideMark/>
          </w:tcPr>
          <w:p w14:paraId="14C27093" w14:textId="77777777" w:rsidR="009752A5" w:rsidRPr="005E689E" w:rsidRDefault="009752A5" w:rsidP="009752A5">
            <w:pPr>
              <w:spacing w:after="0" w:line="240" w:lineRule="auto"/>
              <w:jc w:val="center"/>
              <w:textAlignment w:val="baseline"/>
              <w:rPr>
                <w:rFonts w:ascii="Times New Roman" w:eastAsia="Times New Roman" w:hAnsi="Times New Roman" w:cs="Times New Roman"/>
                <w:b/>
                <w:sz w:val="24"/>
                <w:szCs w:val="24"/>
              </w:rPr>
            </w:pPr>
            <w:r w:rsidRPr="005E689E">
              <w:rPr>
                <w:rFonts w:ascii="Times New Roman" w:eastAsia="Times New Roman" w:hAnsi="Times New Roman" w:cs="Times New Roman"/>
                <w:b/>
                <w:sz w:val="24"/>
                <w:szCs w:val="24"/>
              </w:rPr>
              <w:t>Easy​​</w:t>
            </w:r>
          </w:p>
        </w:tc>
        <w:tc>
          <w:tcPr>
            <w:tcW w:w="2602"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E7E7"/>
            <w:vAlign w:val="center"/>
            <w:hideMark/>
          </w:tcPr>
          <w:p w14:paraId="026572AD" w14:textId="60586379" w:rsidR="009752A5" w:rsidRPr="005E689E" w:rsidRDefault="009752A5" w:rsidP="009752A5">
            <w:pPr>
              <w:spacing w:after="0" w:line="240" w:lineRule="auto"/>
              <w:jc w:val="center"/>
              <w:textAlignment w:val="baseline"/>
              <w:rPr>
                <w:rFonts w:ascii="Times New Roman" w:eastAsia="Times New Roman" w:hAnsi="Times New Roman" w:cs="Times New Roman"/>
                <w:b/>
                <w:sz w:val="24"/>
                <w:szCs w:val="24"/>
              </w:rPr>
            </w:pPr>
            <w:r w:rsidRPr="005E689E">
              <w:rPr>
                <w:rFonts w:ascii="Times New Roman" w:eastAsia="Times New Roman" w:hAnsi="Times New Roman" w:cs="Times New Roman"/>
                <w:b/>
                <w:sz w:val="24"/>
                <w:szCs w:val="24"/>
              </w:rPr>
              <w:t>Moderate​​</w:t>
            </w:r>
            <w:r w:rsidR="007D710C" w:rsidRPr="005E689E">
              <w:rPr>
                <w:rFonts w:ascii="Times New Roman" w:eastAsia="Times New Roman" w:hAnsi="Times New Roman" w:cs="Times New Roman"/>
                <w:b/>
                <w:sz w:val="24"/>
                <w:szCs w:val="24"/>
              </w:rPr>
              <w:t>/</w:t>
            </w:r>
            <w:r w:rsidR="007D710C" w:rsidRPr="005E689E">
              <w:rPr>
                <w:rFonts w:ascii="Times New Roman" w:hAnsi="Times New Roman" w:cs="Times New Roman"/>
                <w:b/>
                <w:sz w:val="24"/>
                <w:szCs w:val="24"/>
              </w:rPr>
              <w:t>Low</w:t>
            </w:r>
          </w:p>
        </w:tc>
      </w:tr>
    </w:tbl>
    <w:p w14:paraId="3BB23083" w14:textId="2A198E46" w:rsidR="009752A5" w:rsidRPr="00C72759" w:rsidRDefault="00C72759" w:rsidP="00C72759">
      <w:pPr>
        <w:pStyle w:val="Caption"/>
        <w:jc w:val="center"/>
        <w:rPr>
          <w:rFonts w:ascii="Times New Roman" w:hAnsi="Times New Roman" w:cs="Times New Roman"/>
          <w:color w:val="auto"/>
          <w:sz w:val="24"/>
          <w:szCs w:val="24"/>
        </w:rPr>
      </w:pPr>
      <w:bookmarkStart w:id="27" w:name="_Toc70680350"/>
      <w:r w:rsidRPr="00C72759">
        <w:rPr>
          <w:rFonts w:ascii="Times New Roman" w:hAnsi="Times New Roman" w:cs="Times New Roman"/>
          <w:color w:val="auto"/>
          <w:sz w:val="24"/>
          <w:szCs w:val="24"/>
        </w:rPr>
        <w:t xml:space="preserve">Table </w:t>
      </w:r>
      <w:r w:rsidR="00947781">
        <w:rPr>
          <w:rFonts w:ascii="Times New Roman" w:hAnsi="Times New Roman" w:cs="Times New Roman"/>
          <w:color w:val="auto"/>
          <w:sz w:val="24"/>
          <w:szCs w:val="24"/>
        </w:rPr>
        <w:fldChar w:fldCharType="begin"/>
      </w:r>
      <w:r w:rsidR="00947781">
        <w:rPr>
          <w:rFonts w:ascii="Times New Roman" w:hAnsi="Times New Roman" w:cs="Times New Roman"/>
          <w:color w:val="auto"/>
          <w:sz w:val="24"/>
          <w:szCs w:val="24"/>
        </w:rPr>
        <w:instrText xml:space="preserve"> SEQ Table \* ARABIC </w:instrText>
      </w:r>
      <w:r w:rsidR="00947781">
        <w:rPr>
          <w:rFonts w:ascii="Times New Roman" w:hAnsi="Times New Roman" w:cs="Times New Roman"/>
          <w:color w:val="auto"/>
          <w:sz w:val="24"/>
          <w:szCs w:val="24"/>
        </w:rPr>
        <w:fldChar w:fldCharType="separate"/>
      </w:r>
      <w:r w:rsidR="00947781">
        <w:rPr>
          <w:rFonts w:ascii="Times New Roman" w:hAnsi="Times New Roman" w:cs="Times New Roman"/>
          <w:noProof/>
          <w:color w:val="auto"/>
          <w:sz w:val="24"/>
          <w:szCs w:val="24"/>
        </w:rPr>
        <w:t>7</w:t>
      </w:r>
      <w:r w:rsidR="00947781">
        <w:rPr>
          <w:rFonts w:ascii="Times New Roman" w:hAnsi="Times New Roman" w:cs="Times New Roman"/>
          <w:color w:val="auto"/>
          <w:sz w:val="24"/>
          <w:szCs w:val="24"/>
        </w:rPr>
        <w:fldChar w:fldCharType="end"/>
      </w:r>
      <w:r w:rsidRPr="00C72759">
        <w:rPr>
          <w:rFonts w:ascii="Times New Roman" w:hAnsi="Times New Roman" w:cs="Times New Roman"/>
          <w:color w:val="auto"/>
          <w:sz w:val="24"/>
          <w:szCs w:val="24"/>
        </w:rPr>
        <w:t>: Location Trade-Off</w:t>
      </w:r>
      <w:r w:rsidRPr="00C72759">
        <w:rPr>
          <w:rFonts w:ascii="Times New Roman" w:hAnsi="Times New Roman" w:cs="Times New Roman"/>
          <w:noProof/>
          <w:color w:val="auto"/>
          <w:sz w:val="24"/>
          <w:szCs w:val="24"/>
        </w:rPr>
        <w:t xml:space="preserve"> Matrix</w:t>
      </w:r>
      <w:bookmarkEnd w:id="27"/>
    </w:p>
    <w:p w14:paraId="0C5BCCF2" w14:textId="77777777" w:rsidR="003509F7" w:rsidRDefault="009752A5" w:rsidP="003509F7">
      <w:pPr>
        <w:pStyle w:val="paragraph"/>
        <w:keepNext/>
        <w:spacing w:before="0" w:beforeAutospacing="0" w:after="0" w:afterAutospacing="0"/>
        <w:ind w:left="360"/>
        <w:textAlignment w:val="baseline"/>
      </w:pPr>
      <w:r>
        <w:lastRenderedPageBreak/>
        <w:t> </w:t>
      </w:r>
      <w:r w:rsidR="58B45469">
        <w:rPr>
          <w:noProof/>
        </w:rPr>
        <w:drawing>
          <wp:inline distT="0" distB="0" distL="0" distR="0" wp14:anchorId="78F94ACD" wp14:editId="1A948E94">
            <wp:extent cx="5454501" cy="3433186"/>
            <wp:effectExtent l="0" t="0" r="0" b="0"/>
            <wp:docPr id="4099" name="Picture 3"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8">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88390B05-825A-4A5D-B7E9-AB4EA601E4E5}"/>
                        </a:ext>
                      </a:extLst>
                    </a:blip>
                    <a:stretch>
                      <a:fillRect/>
                    </a:stretch>
                  </pic:blipFill>
                  <pic:spPr>
                    <a:xfrm>
                      <a:off x="0" y="0"/>
                      <a:ext cx="5454501" cy="3433186"/>
                    </a:xfrm>
                    <a:prstGeom prst="rect">
                      <a:avLst/>
                    </a:prstGeom>
                  </pic:spPr>
                </pic:pic>
              </a:graphicData>
            </a:graphic>
          </wp:inline>
        </w:drawing>
      </w:r>
    </w:p>
    <w:p w14:paraId="431E86AD" w14:textId="358D80F4" w:rsidR="009752A5" w:rsidRPr="003509F7" w:rsidRDefault="003509F7" w:rsidP="003509F7">
      <w:pPr>
        <w:pStyle w:val="Caption"/>
        <w:jc w:val="center"/>
        <w:rPr>
          <w:rFonts w:ascii="Times New Roman" w:hAnsi="Times New Roman" w:cs="Times New Roman"/>
          <w:color w:val="auto"/>
          <w:sz w:val="24"/>
          <w:szCs w:val="24"/>
        </w:rPr>
      </w:pPr>
      <w:bookmarkStart w:id="28" w:name="_Toc70680351"/>
      <w:r w:rsidRPr="003509F7">
        <w:rPr>
          <w:rFonts w:ascii="Times New Roman" w:hAnsi="Times New Roman" w:cs="Times New Roman"/>
          <w:color w:val="auto"/>
          <w:sz w:val="24"/>
          <w:szCs w:val="24"/>
        </w:rPr>
        <w:t xml:space="preserve">Table </w:t>
      </w:r>
      <w:r w:rsidR="00947781">
        <w:rPr>
          <w:rFonts w:ascii="Times New Roman" w:hAnsi="Times New Roman" w:cs="Times New Roman"/>
          <w:color w:val="auto"/>
          <w:sz w:val="24"/>
          <w:szCs w:val="24"/>
        </w:rPr>
        <w:fldChar w:fldCharType="begin"/>
      </w:r>
      <w:r w:rsidR="00947781">
        <w:rPr>
          <w:rFonts w:ascii="Times New Roman" w:hAnsi="Times New Roman" w:cs="Times New Roman"/>
          <w:color w:val="auto"/>
          <w:sz w:val="24"/>
          <w:szCs w:val="24"/>
        </w:rPr>
        <w:instrText xml:space="preserve"> SEQ Table \* ARABIC </w:instrText>
      </w:r>
      <w:r w:rsidR="00947781">
        <w:rPr>
          <w:rFonts w:ascii="Times New Roman" w:hAnsi="Times New Roman" w:cs="Times New Roman"/>
          <w:color w:val="auto"/>
          <w:sz w:val="24"/>
          <w:szCs w:val="24"/>
        </w:rPr>
        <w:fldChar w:fldCharType="separate"/>
      </w:r>
      <w:r w:rsidR="00947781">
        <w:rPr>
          <w:rFonts w:ascii="Times New Roman" w:hAnsi="Times New Roman" w:cs="Times New Roman"/>
          <w:noProof/>
          <w:color w:val="auto"/>
          <w:sz w:val="24"/>
          <w:szCs w:val="24"/>
        </w:rPr>
        <w:t>8</w:t>
      </w:r>
      <w:r w:rsidR="00947781">
        <w:rPr>
          <w:rFonts w:ascii="Times New Roman" w:hAnsi="Times New Roman" w:cs="Times New Roman"/>
          <w:color w:val="auto"/>
          <w:sz w:val="24"/>
          <w:szCs w:val="24"/>
        </w:rPr>
        <w:fldChar w:fldCharType="end"/>
      </w:r>
      <w:r w:rsidRPr="003509F7">
        <w:rPr>
          <w:rFonts w:ascii="Times New Roman" w:hAnsi="Times New Roman" w:cs="Times New Roman"/>
          <w:color w:val="auto"/>
          <w:sz w:val="24"/>
          <w:szCs w:val="24"/>
        </w:rPr>
        <w:t>: BWES Installation Loca</w:t>
      </w:r>
      <w:r w:rsidR="00FA0239">
        <w:rPr>
          <w:rFonts w:ascii="Times New Roman" w:hAnsi="Times New Roman" w:cs="Times New Roman"/>
          <w:color w:val="auto"/>
          <w:sz w:val="24"/>
          <w:szCs w:val="24"/>
        </w:rPr>
        <w:t>t</w:t>
      </w:r>
      <w:r w:rsidRPr="003509F7">
        <w:rPr>
          <w:rFonts w:ascii="Times New Roman" w:hAnsi="Times New Roman" w:cs="Times New Roman"/>
          <w:color w:val="auto"/>
          <w:sz w:val="24"/>
          <w:szCs w:val="24"/>
        </w:rPr>
        <w:t>ion</w:t>
      </w:r>
      <w:bookmarkEnd w:id="28"/>
    </w:p>
    <w:p w14:paraId="7974F22E" w14:textId="167BDA4E" w:rsidR="004F269D" w:rsidRPr="003509F7" w:rsidRDefault="004F269D" w:rsidP="009752A5">
      <w:pPr>
        <w:pStyle w:val="paragraph"/>
        <w:spacing w:before="0" w:beforeAutospacing="0" w:after="0" w:afterAutospacing="0"/>
        <w:ind w:left="360"/>
        <w:textAlignment w:val="baseline"/>
      </w:pPr>
    </w:p>
    <w:p w14:paraId="2872A519" w14:textId="513483DA" w:rsidR="004F269D" w:rsidRPr="003509F7" w:rsidRDefault="004F269D" w:rsidP="009752A5">
      <w:pPr>
        <w:pStyle w:val="paragraph"/>
        <w:spacing w:before="0" w:beforeAutospacing="0" w:after="0" w:afterAutospacing="0"/>
        <w:ind w:left="360"/>
        <w:textAlignment w:val="baseline"/>
      </w:pPr>
    </w:p>
    <w:p w14:paraId="66B31EE1" w14:textId="7A49A073" w:rsidR="004F269D" w:rsidRPr="00A26035" w:rsidRDefault="00C72759" w:rsidP="005E689E">
      <w:pPr>
        <w:spacing w:line="480" w:lineRule="auto"/>
        <w:ind w:firstLine="360"/>
        <w:rPr>
          <w:rFonts w:ascii="Times New Roman" w:hAnsi="Times New Roman" w:cs="Times New Roman"/>
          <w:sz w:val="24"/>
          <w:szCs w:val="24"/>
        </w:rPr>
      </w:pPr>
      <w:r>
        <w:rPr>
          <w:rFonts w:ascii="Times New Roman" w:hAnsi="Times New Roman" w:cs="Times New Roman"/>
          <w:sz w:val="24"/>
          <w:szCs w:val="24"/>
        </w:rPr>
        <w:t>A</w:t>
      </w:r>
      <w:r w:rsidR="009E5F80" w:rsidRPr="00A26035">
        <w:rPr>
          <w:rFonts w:ascii="Times New Roman" w:hAnsi="Times New Roman" w:cs="Times New Roman"/>
          <w:sz w:val="24"/>
          <w:szCs w:val="24"/>
        </w:rPr>
        <w:t>fter talking with the customer, it wa</w:t>
      </w:r>
      <w:r w:rsidR="003509F7" w:rsidRPr="00A26035">
        <w:rPr>
          <w:rFonts w:ascii="Times New Roman" w:hAnsi="Times New Roman" w:cs="Times New Roman"/>
          <w:sz w:val="24"/>
          <w:szCs w:val="24"/>
        </w:rPr>
        <w:t>s</w:t>
      </w:r>
      <w:r w:rsidR="009E5F80" w:rsidRPr="00A26035">
        <w:rPr>
          <w:rFonts w:ascii="Times New Roman" w:hAnsi="Times New Roman" w:cs="Times New Roman"/>
          <w:sz w:val="24"/>
          <w:szCs w:val="24"/>
        </w:rPr>
        <w:t xml:space="preserve"> decided that the patio location</w:t>
      </w:r>
      <w:r w:rsidR="00AE26B8">
        <w:rPr>
          <w:rFonts w:ascii="Times New Roman" w:hAnsi="Times New Roman" w:cs="Times New Roman"/>
          <w:sz w:val="24"/>
          <w:szCs w:val="24"/>
        </w:rPr>
        <w:t xml:space="preserve"> on top of CETA</w:t>
      </w:r>
      <w:r w:rsidR="009E5F80" w:rsidRPr="00A26035">
        <w:rPr>
          <w:rFonts w:ascii="Times New Roman" w:hAnsi="Times New Roman" w:cs="Times New Roman"/>
          <w:sz w:val="24"/>
          <w:szCs w:val="24"/>
        </w:rPr>
        <w:t xml:space="preserve"> was </w:t>
      </w:r>
      <w:r w:rsidR="00AE26B8">
        <w:rPr>
          <w:rFonts w:ascii="Times New Roman" w:hAnsi="Times New Roman" w:cs="Times New Roman"/>
          <w:sz w:val="24"/>
          <w:szCs w:val="24"/>
        </w:rPr>
        <w:t>un</w:t>
      </w:r>
      <w:r w:rsidR="009E5F80" w:rsidRPr="00A26035">
        <w:rPr>
          <w:rFonts w:ascii="Times New Roman" w:hAnsi="Times New Roman" w:cs="Times New Roman"/>
          <w:sz w:val="24"/>
          <w:szCs w:val="24"/>
        </w:rPr>
        <w:t>safe.</w:t>
      </w:r>
      <w:r w:rsidR="00AB0058">
        <w:rPr>
          <w:rFonts w:ascii="Times New Roman" w:hAnsi="Times New Roman" w:cs="Times New Roman"/>
          <w:sz w:val="24"/>
          <w:szCs w:val="24"/>
        </w:rPr>
        <w:t xml:space="preserve">  </w:t>
      </w:r>
      <w:r w:rsidR="009E5F80" w:rsidRPr="00A26035">
        <w:rPr>
          <w:rFonts w:ascii="Times New Roman" w:hAnsi="Times New Roman" w:cs="Times New Roman"/>
          <w:sz w:val="24"/>
          <w:szCs w:val="24"/>
        </w:rPr>
        <w:t>The next possible location that was agreed upon with the customer was near the dining hall as depicted in the image above. Th</w:t>
      </w:r>
      <w:r w:rsidR="00D13C91" w:rsidRPr="00A26035">
        <w:rPr>
          <w:rFonts w:ascii="Times New Roman" w:hAnsi="Times New Roman" w:cs="Times New Roman"/>
          <w:sz w:val="24"/>
          <w:szCs w:val="24"/>
        </w:rPr>
        <w:t>e location</w:t>
      </w:r>
      <w:r w:rsidR="000622CA" w:rsidRPr="00A26035">
        <w:rPr>
          <w:rFonts w:ascii="Times New Roman" w:hAnsi="Times New Roman" w:cs="Times New Roman"/>
          <w:sz w:val="24"/>
          <w:szCs w:val="24"/>
        </w:rPr>
        <w:t xml:space="preserve"> is close enough to CETA, which allowed the team</w:t>
      </w:r>
      <w:r w:rsidR="00731737" w:rsidRPr="00A26035">
        <w:rPr>
          <w:rFonts w:ascii="Times New Roman" w:hAnsi="Times New Roman" w:cs="Times New Roman"/>
          <w:sz w:val="24"/>
          <w:szCs w:val="24"/>
        </w:rPr>
        <w:t xml:space="preserve"> to move the finished system to the location after fabrication and integration</w:t>
      </w:r>
      <w:r w:rsidR="00B9590F" w:rsidRPr="00A26035">
        <w:rPr>
          <w:rFonts w:ascii="Times New Roman" w:hAnsi="Times New Roman" w:cs="Times New Roman"/>
          <w:sz w:val="24"/>
          <w:szCs w:val="24"/>
        </w:rPr>
        <w:t xml:space="preserve"> which will be detailed later in the report.</w:t>
      </w:r>
    </w:p>
    <w:p w14:paraId="2A52ECC9" w14:textId="4A52B77B" w:rsidR="004F269D" w:rsidRDefault="004F269D" w:rsidP="00AE6590">
      <w:pPr>
        <w:pStyle w:val="paragraph"/>
        <w:spacing w:before="0" w:beforeAutospacing="0" w:after="0" w:afterAutospacing="0" w:line="480" w:lineRule="auto"/>
        <w:ind w:left="360"/>
        <w:textAlignment w:val="baseline"/>
      </w:pPr>
    </w:p>
    <w:p w14:paraId="55AA4C56" w14:textId="33EE703A" w:rsidR="003607B6" w:rsidRPr="00384776" w:rsidRDefault="00384776" w:rsidP="00384776">
      <w:pPr>
        <w:rPr>
          <w:rFonts w:ascii="Calibri" w:eastAsia="Times New Roman" w:hAnsi="Calibri" w:cs="Calibri"/>
          <w:sz w:val="24"/>
          <w:szCs w:val="24"/>
        </w:rPr>
      </w:pPr>
      <w:r>
        <w:rPr>
          <w:rFonts w:ascii="Calibri" w:hAnsi="Calibri" w:cs="Calibri"/>
        </w:rPr>
        <w:br w:type="page"/>
      </w:r>
    </w:p>
    <w:p w14:paraId="6E5008C2" w14:textId="26574492" w:rsidR="004D017A" w:rsidRPr="00452CC7" w:rsidRDefault="00DF0E61" w:rsidP="004D017A">
      <w:pPr>
        <w:pStyle w:val="paragraph"/>
        <w:numPr>
          <w:ilvl w:val="0"/>
          <w:numId w:val="33"/>
        </w:numPr>
        <w:spacing w:before="0" w:beforeAutospacing="0" w:after="0" w:afterAutospacing="0" w:line="480" w:lineRule="auto"/>
        <w:textAlignment w:val="baseline"/>
        <w:rPr>
          <w:rStyle w:val="eop"/>
        </w:rPr>
      </w:pPr>
      <w:bookmarkStart w:id="29" w:name="_Toc70613745"/>
      <w:bookmarkStart w:id="30" w:name="_Toc70678797"/>
      <w:bookmarkStart w:id="31" w:name="_Toc70680396"/>
      <w:r w:rsidRPr="00741981">
        <w:rPr>
          <w:rStyle w:val="Heading1Char"/>
          <w:rFonts w:ascii="Times New Roman" w:hAnsi="Times New Roman" w:cs="Times New Roman"/>
          <w:b/>
          <w:bCs/>
          <w:color w:val="auto"/>
          <w:sz w:val="24"/>
          <w:szCs w:val="24"/>
        </w:rPr>
        <w:lastRenderedPageBreak/>
        <w:t>Subsystems</w:t>
      </w:r>
      <w:bookmarkEnd w:id="29"/>
      <w:bookmarkEnd w:id="30"/>
      <w:bookmarkEnd w:id="31"/>
      <w:r w:rsidRPr="00452CC7">
        <w:rPr>
          <w:rStyle w:val="normaltextrun"/>
          <w:b/>
          <w:bCs/>
        </w:rPr>
        <w:t> </w:t>
      </w:r>
    </w:p>
    <w:p w14:paraId="08D6DC0E" w14:textId="70F41390" w:rsidR="004D017A" w:rsidRPr="004D017A" w:rsidRDefault="00B67879" w:rsidP="00062CBC">
      <w:pPr>
        <w:pStyle w:val="Heading2"/>
        <w:numPr>
          <w:ilvl w:val="0"/>
          <w:numId w:val="40"/>
        </w:numPr>
        <w:spacing w:line="480" w:lineRule="auto"/>
        <w:rPr>
          <w:rFonts w:ascii="Times New Roman" w:hAnsi="Times New Roman" w:cs="Times New Roman"/>
          <w:color w:val="auto"/>
          <w:sz w:val="24"/>
          <w:szCs w:val="24"/>
        </w:rPr>
      </w:pPr>
      <w:bookmarkStart w:id="32" w:name="_Toc70678798"/>
      <w:bookmarkStart w:id="33" w:name="_Toc70680397"/>
      <w:r w:rsidRPr="00741981">
        <w:rPr>
          <w:rStyle w:val="normaltextrun"/>
          <w:rFonts w:ascii="Times New Roman" w:hAnsi="Times New Roman" w:cs="Times New Roman"/>
          <w:color w:val="auto"/>
          <w:sz w:val="24"/>
          <w:szCs w:val="24"/>
        </w:rPr>
        <w:t>Airfoils</w:t>
      </w:r>
      <w:bookmarkEnd w:id="32"/>
      <w:bookmarkEnd w:id="33"/>
      <w:r w:rsidR="0042135B" w:rsidRPr="00741981">
        <w:rPr>
          <w:rFonts w:ascii="Times New Roman" w:hAnsi="Times New Roman" w:cs="Times New Roman"/>
          <w:color w:val="auto"/>
          <w:sz w:val="24"/>
          <w:szCs w:val="24"/>
        </w:rPr>
        <w:t> </w:t>
      </w:r>
      <w:bookmarkStart w:id="34" w:name="_Toc70613620"/>
      <w:bookmarkStart w:id="35" w:name="_Toc70613651"/>
      <w:bookmarkStart w:id="36" w:name="_Toc70613683"/>
      <w:bookmarkStart w:id="37" w:name="_Toc70613714"/>
      <w:bookmarkStart w:id="38" w:name="_Toc70613746"/>
      <w:bookmarkEnd w:id="34"/>
      <w:bookmarkEnd w:id="35"/>
      <w:bookmarkEnd w:id="36"/>
      <w:bookmarkEnd w:id="37"/>
      <w:bookmarkEnd w:id="38"/>
    </w:p>
    <w:p w14:paraId="750A5395" w14:textId="77777777" w:rsidR="004D017A" w:rsidRPr="004D017A" w:rsidRDefault="004D017A" w:rsidP="00062CBC">
      <w:pPr>
        <w:spacing w:line="480" w:lineRule="auto"/>
        <w:ind w:firstLine="360"/>
        <w:rPr>
          <w:rStyle w:val="Heading1Char"/>
          <w:rFonts w:ascii="Times New Roman" w:eastAsia="Times New Roman" w:hAnsi="Times New Roman" w:cs="Times New Roman"/>
          <w:color w:val="auto"/>
          <w:sz w:val="24"/>
          <w:szCs w:val="24"/>
        </w:rPr>
      </w:pPr>
      <w:r w:rsidRPr="004D017A">
        <w:rPr>
          <w:rFonts w:ascii="Times New Roman" w:hAnsi="Times New Roman" w:cs="Times New Roman"/>
          <w:sz w:val="24"/>
          <w:szCs w:val="24"/>
        </w:rPr>
        <w:t>The final airfoil design was determined after several iterative simulations in COMSOL and XFLR5.  Preliminary calculations were conducted to gather a set of initial parameters, later integrated into</w:t>
      </w:r>
      <w:r w:rsidRPr="004D017A">
        <w:rPr>
          <w:rStyle w:val="Heading1Char"/>
          <w:rFonts w:ascii="Times New Roman" w:eastAsia="Times New Roman" w:hAnsi="Times New Roman" w:cs="Times New Roman"/>
          <w:color w:val="auto"/>
          <w:sz w:val="24"/>
          <w:szCs w:val="24"/>
        </w:rPr>
        <w:t xml:space="preserve"> the respective simulation software. The preliminary calculations are listed below:</w:t>
      </w:r>
    </w:p>
    <w:p w14:paraId="28357484" w14:textId="77777777" w:rsidR="004D017A" w:rsidRPr="004D017A" w:rsidRDefault="004D017A" w:rsidP="00B15367">
      <w:pPr>
        <w:pStyle w:val="ListParagraph"/>
        <w:spacing w:line="480" w:lineRule="auto"/>
        <w:jc w:val="right"/>
        <w:rPr>
          <w:rFonts w:ascii="Times New Roman" w:eastAsia="Times New Roman" w:hAnsi="Times New Roman" w:cs="Times New Roman"/>
          <w:i/>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Re</m:t>
            </m:r>
          </m:e>
          <m:sub>
            <m:r>
              <w:rPr>
                <w:rFonts w:ascii="Cambria Math" w:hAnsi="Cambria Math" w:cs="Times New Roman"/>
                <w:sz w:val="24"/>
                <w:szCs w:val="24"/>
              </w:rPr>
              <m:t>min</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(ρ*L*</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min</m:t>
                </m:r>
              </m:sub>
            </m:sSub>
            <m:r>
              <w:rPr>
                <w:rFonts w:ascii="Cambria Math" w:hAnsi="Cambria Math" w:cs="Times New Roman"/>
                <w:sz w:val="24"/>
                <w:szCs w:val="24"/>
              </w:rPr>
              <m:t>)</m:t>
            </m:r>
          </m:num>
          <m:den>
            <m:r>
              <w:rPr>
                <w:rFonts w:ascii="Cambria Math" w:hAnsi="Cambria Math" w:cs="Times New Roman"/>
                <w:sz w:val="24"/>
                <w:szCs w:val="24"/>
              </w:rPr>
              <m:t>μ</m:t>
            </m:r>
          </m:den>
        </m:f>
      </m:oMath>
      <w:r w:rsidRPr="004D017A">
        <w:rPr>
          <w:rFonts w:ascii="Times New Roman" w:hAnsi="Times New Roman" w:cs="Times New Roman"/>
          <w:i/>
          <w:sz w:val="24"/>
          <w:szCs w:val="24"/>
        </w:rPr>
        <w:t xml:space="preserve">                                                         (</w:t>
      </w:r>
      <w:r w:rsidRPr="004D017A">
        <w:rPr>
          <w:rFonts w:ascii="Times New Roman" w:hAnsi="Times New Roman" w:cs="Times New Roman"/>
          <w:i/>
          <w:sz w:val="24"/>
          <w:szCs w:val="24"/>
        </w:rPr>
        <w:fldChar w:fldCharType="begin"/>
      </w:r>
      <w:r w:rsidRPr="004D017A">
        <w:rPr>
          <w:rFonts w:ascii="Times New Roman" w:hAnsi="Times New Roman" w:cs="Times New Roman"/>
          <w:i/>
          <w:sz w:val="24"/>
          <w:szCs w:val="24"/>
        </w:rPr>
        <w:instrText xml:space="preserve"> SEQ Equation \* ARABIC </w:instrText>
      </w:r>
      <w:r w:rsidRPr="004D017A">
        <w:rPr>
          <w:rFonts w:ascii="Times New Roman" w:hAnsi="Times New Roman" w:cs="Times New Roman"/>
          <w:i/>
          <w:sz w:val="24"/>
          <w:szCs w:val="24"/>
        </w:rPr>
        <w:fldChar w:fldCharType="separate"/>
      </w:r>
      <w:r w:rsidRPr="004D017A">
        <w:rPr>
          <w:rFonts w:ascii="Times New Roman" w:hAnsi="Times New Roman" w:cs="Times New Roman"/>
          <w:i/>
          <w:sz w:val="24"/>
          <w:szCs w:val="24"/>
        </w:rPr>
        <w:t>1</w:t>
      </w:r>
      <w:r w:rsidRPr="004D017A">
        <w:rPr>
          <w:rFonts w:ascii="Times New Roman" w:hAnsi="Times New Roman" w:cs="Times New Roman"/>
          <w:i/>
          <w:sz w:val="24"/>
          <w:szCs w:val="24"/>
        </w:rPr>
        <w:fldChar w:fldCharType="end"/>
      </w:r>
      <w:r w:rsidRPr="004D017A">
        <w:rPr>
          <w:rFonts w:ascii="Times New Roman" w:hAnsi="Times New Roman" w:cs="Times New Roman"/>
          <w:i/>
          <w:sz w:val="24"/>
          <w:szCs w:val="24"/>
        </w:rPr>
        <w:t>)</w:t>
      </w:r>
    </w:p>
    <w:p w14:paraId="25C3A952" w14:textId="77777777" w:rsidR="004D017A" w:rsidRPr="004D017A" w:rsidRDefault="004D017A" w:rsidP="00B15367">
      <w:pPr>
        <w:pStyle w:val="ListParagraph"/>
        <w:spacing w:line="480" w:lineRule="auto"/>
        <w:jc w:val="right"/>
        <w:rPr>
          <w:rFonts w:ascii="Times New Roman" w:hAnsi="Times New Roman" w:cs="Times New Roman"/>
          <w:i/>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Re</m:t>
            </m:r>
          </m:e>
          <m:sub>
            <m:r>
              <w:rPr>
                <w:rFonts w:ascii="Cambria Math" w:hAnsi="Cambria Math" w:cs="Times New Roman"/>
                <w:sz w:val="24"/>
                <w:szCs w:val="24"/>
              </w:rPr>
              <m:t>max</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(ρ*L*</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max</m:t>
                </m:r>
              </m:sub>
            </m:sSub>
            <m:r>
              <w:rPr>
                <w:rFonts w:ascii="Cambria Math" w:hAnsi="Cambria Math" w:cs="Times New Roman"/>
                <w:sz w:val="24"/>
                <w:szCs w:val="24"/>
              </w:rPr>
              <m:t>)</m:t>
            </m:r>
          </m:num>
          <m:den>
            <m:r>
              <w:rPr>
                <w:rFonts w:ascii="Cambria Math" w:hAnsi="Cambria Math" w:cs="Times New Roman"/>
                <w:sz w:val="24"/>
                <w:szCs w:val="24"/>
              </w:rPr>
              <m:t>μ</m:t>
            </m:r>
          </m:den>
        </m:f>
      </m:oMath>
      <w:r w:rsidRPr="004D017A">
        <w:rPr>
          <w:rFonts w:ascii="Times New Roman" w:hAnsi="Times New Roman" w:cs="Times New Roman"/>
          <w:i/>
          <w:sz w:val="24"/>
          <w:szCs w:val="24"/>
        </w:rPr>
        <w:t xml:space="preserve">                                                         (</w:t>
      </w:r>
      <w:r w:rsidRPr="004D017A">
        <w:rPr>
          <w:rFonts w:ascii="Times New Roman" w:hAnsi="Times New Roman" w:cs="Times New Roman"/>
          <w:i/>
          <w:sz w:val="24"/>
          <w:szCs w:val="24"/>
        </w:rPr>
        <w:fldChar w:fldCharType="begin"/>
      </w:r>
      <w:r w:rsidRPr="004D017A">
        <w:rPr>
          <w:rFonts w:ascii="Times New Roman" w:hAnsi="Times New Roman" w:cs="Times New Roman"/>
          <w:i/>
          <w:sz w:val="24"/>
          <w:szCs w:val="24"/>
        </w:rPr>
        <w:instrText xml:space="preserve"> SEQ Equation \* ARABIC </w:instrText>
      </w:r>
      <w:r w:rsidRPr="004D017A">
        <w:rPr>
          <w:rFonts w:ascii="Times New Roman" w:hAnsi="Times New Roman" w:cs="Times New Roman"/>
          <w:i/>
          <w:sz w:val="24"/>
          <w:szCs w:val="24"/>
        </w:rPr>
        <w:fldChar w:fldCharType="separate"/>
      </w:r>
      <w:r w:rsidRPr="004D017A">
        <w:rPr>
          <w:rFonts w:ascii="Times New Roman" w:hAnsi="Times New Roman" w:cs="Times New Roman"/>
          <w:i/>
          <w:sz w:val="24"/>
          <w:szCs w:val="24"/>
        </w:rPr>
        <w:t>2</w:t>
      </w:r>
      <w:r w:rsidRPr="004D017A">
        <w:rPr>
          <w:rFonts w:ascii="Times New Roman" w:hAnsi="Times New Roman" w:cs="Times New Roman"/>
          <w:i/>
          <w:sz w:val="24"/>
          <w:szCs w:val="24"/>
        </w:rPr>
        <w:fldChar w:fldCharType="end"/>
      </w:r>
      <w:r w:rsidRPr="004D017A">
        <w:rPr>
          <w:rFonts w:ascii="Times New Roman" w:hAnsi="Times New Roman" w:cs="Times New Roman"/>
          <w:i/>
          <w:sz w:val="24"/>
          <w:szCs w:val="24"/>
        </w:rPr>
        <w:t>)</w:t>
      </w:r>
    </w:p>
    <w:p w14:paraId="5E437F8F" w14:textId="77777777" w:rsidR="004D017A" w:rsidRPr="004D017A" w:rsidRDefault="004D017A" w:rsidP="00697757">
      <w:pPr>
        <w:spacing w:line="480" w:lineRule="auto"/>
        <w:ind w:firstLine="360"/>
        <w:rPr>
          <w:rFonts w:ascii="Times New Roman" w:hAnsi="Times New Roman" w:cs="Times New Roman"/>
          <w:sz w:val="24"/>
          <w:szCs w:val="24"/>
        </w:rPr>
      </w:pPr>
      <w:r w:rsidRPr="004D017A">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Re</m:t>
            </m:r>
          </m:e>
          <m:sub>
            <m:r>
              <w:rPr>
                <w:rFonts w:ascii="Cambria Math" w:hAnsi="Cambria Math" w:cs="Times New Roman"/>
                <w:sz w:val="24"/>
                <w:szCs w:val="24"/>
              </w:rPr>
              <m:t>min</m:t>
            </m:r>
          </m:sub>
        </m:sSub>
      </m:oMath>
      <w:r w:rsidRPr="004D017A">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Re</m:t>
            </m:r>
          </m:e>
          <m:sub>
            <m:r>
              <w:rPr>
                <w:rFonts w:ascii="Cambria Math" w:hAnsi="Cambria Math" w:cs="Times New Roman"/>
                <w:sz w:val="24"/>
                <w:szCs w:val="24"/>
              </w:rPr>
              <m:t>max</m:t>
            </m:r>
          </m:sub>
        </m:sSub>
      </m:oMath>
      <w:r w:rsidRPr="004D017A">
        <w:rPr>
          <w:rFonts w:ascii="Times New Roman" w:eastAsiaTheme="minorEastAsia" w:hAnsi="Times New Roman" w:cs="Times New Roman"/>
          <w:sz w:val="24"/>
          <w:szCs w:val="24"/>
        </w:rPr>
        <w:t xml:space="preserve"> are minimum and maximum expected Reynolds numbers, respectively, </w:t>
      </w:r>
      <m:oMath>
        <m:r>
          <w:rPr>
            <w:rFonts w:ascii="Cambria Math" w:hAnsi="Cambria Math" w:cs="Times New Roman"/>
            <w:sz w:val="24"/>
            <w:szCs w:val="24"/>
          </w:rPr>
          <m:t>ρ</m:t>
        </m:r>
      </m:oMath>
      <w:r w:rsidRPr="004D017A">
        <w:rPr>
          <w:rFonts w:ascii="Times New Roman" w:eastAsiaTheme="minorEastAsia" w:hAnsi="Times New Roman" w:cs="Times New Roman"/>
          <w:sz w:val="24"/>
          <w:szCs w:val="24"/>
        </w:rPr>
        <w:t xml:space="preserve"> is the density of the working fluid,  </w:t>
      </w:r>
      <m:oMath>
        <m:r>
          <w:rPr>
            <w:rFonts w:ascii="Cambria Math" w:hAnsi="Cambria Math" w:cs="Times New Roman"/>
            <w:sz w:val="24"/>
            <w:szCs w:val="24"/>
          </w:rPr>
          <m:t>L</m:t>
        </m:r>
      </m:oMath>
      <w:r w:rsidRPr="004D017A">
        <w:rPr>
          <w:rFonts w:ascii="Times New Roman" w:eastAsiaTheme="minorEastAsia" w:hAnsi="Times New Roman" w:cs="Times New Roman"/>
          <w:sz w:val="24"/>
          <w:szCs w:val="24"/>
        </w:rPr>
        <w:t xml:space="preserve"> is the characteristic length of the region of fluid flow, </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min</m:t>
            </m:r>
          </m:sub>
        </m:sSub>
      </m:oMath>
      <w:r w:rsidRPr="004D017A">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max</m:t>
            </m:r>
          </m:sub>
        </m:sSub>
      </m:oMath>
      <w:r w:rsidRPr="004D017A">
        <w:rPr>
          <w:rFonts w:ascii="Times New Roman" w:eastAsiaTheme="minorEastAsia" w:hAnsi="Times New Roman" w:cs="Times New Roman"/>
          <w:sz w:val="24"/>
          <w:szCs w:val="24"/>
        </w:rPr>
        <w:t xml:space="preserve"> are the minimum and maximum expected velocities, respectively, and </w:t>
      </w:r>
      <m:oMath>
        <m:r>
          <w:rPr>
            <w:rFonts w:ascii="Cambria Math" w:hAnsi="Cambria Math" w:cs="Times New Roman"/>
            <w:sz w:val="24"/>
            <w:szCs w:val="24"/>
          </w:rPr>
          <m:t>μ</m:t>
        </m:r>
      </m:oMath>
      <w:r w:rsidRPr="004D017A">
        <w:rPr>
          <w:rFonts w:ascii="Times New Roman" w:eastAsiaTheme="minorEastAsia" w:hAnsi="Times New Roman" w:cs="Times New Roman"/>
          <w:sz w:val="24"/>
          <w:szCs w:val="24"/>
        </w:rPr>
        <w:t xml:space="preserve"> is the dynamic viscosity of the working fluid.  The characteristic length was specified to be 1 meter.  From the established performance requirements of the system, </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min</m:t>
            </m:r>
          </m:sub>
        </m:sSub>
      </m:oMath>
      <w:r w:rsidRPr="004D017A">
        <w:rPr>
          <w:rFonts w:ascii="Times New Roman" w:eastAsiaTheme="minorEastAsia" w:hAnsi="Times New Roman" w:cs="Times New Roman"/>
          <w:sz w:val="24"/>
          <w:szCs w:val="24"/>
        </w:rPr>
        <w:t xml:space="preserve"> is 2.5 </w:t>
      </w:r>
      <m:oMath>
        <m:f>
          <m:fPr>
            <m:type m:val="skw"/>
            <m:ctrlPr>
              <w:rPr>
                <w:rFonts w:ascii="Cambria Math" w:eastAsiaTheme="minorEastAsia" w:hAnsi="Cambria Math" w:cs="Times New Roman"/>
                <w:i/>
                <w:sz w:val="20"/>
                <w:szCs w:val="20"/>
              </w:rPr>
            </m:ctrlPr>
          </m:fPr>
          <m:num>
            <m:r>
              <w:rPr>
                <w:rFonts w:ascii="Cambria Math" w:eastAsiaTheme="minorEastAsia" w:hAnsi="Cambria Math" w:cs="Times New Roman"/>
                <w:sz w:val="20"/>
                <w:szCs w:val="20"/>
              </w:rPr>
              <m:t>m</m:t>
            </m:r>
          </m:num>
          <m:den>
            <m:r>
              <w:rPr>
                <w:rFonts w:ascii="Cambria Math" w:eastAsiaTheme="minorEastAsia" w:hAnsi="Cambria Math" w:cs="Times New Roman"/>
                <w:sz w:val="20"/>
                <w:szCs w:val="20"/>
              </w:rPr>
              <m:t>s</m:t>
            </m:r>
          </m:den>
        </m:f>
      </m:oMath>
      <w:r w:rsidRPr="004D017A">
        <w:rPr>
          <w:rFonts w:ascii="Times New Roman" w:eastAsiaTheme="minorEastAsia" w:hAnsi="Times New Roman" w:cs="Times New Roman"/>
          <w:sz w:val="24"/>
          <w:szCs w:val="24"/>
        </w:rPr>
        <w:t xml:space="preserve">.  Referring to the environmental requirements, </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max</m:t>
            </m:r>
          </m:sub>
        </m:sSub>
      </m:oMath>
      <w:r w:rsidRPr="004D017A">
        <w:rPr>
          <w:rFonts w:ascii="Times New Roman" w:eastAsiaTheme="minorEastAsia" w:hAnsi="Times New Roman" w:cs="Times New Roman"/>
          <w:sz w:val="24"/>
          <w:szCs w:val="24"/>
        </w:rPr>
        <w:t xml:space="preserve"> is 11.2 </w:t>
      </w:r>
      <m:oMath>
        <m:f>
          <m:fPr>
            <m:type m:val="skw"/>
            <m:ctrlPr>
              <w:rPr>
                <w:rFonts w:ascii="Cambria Math" w:eastAsiaTheme="minorEastAsia" w:hAnsi="Cambria Math" w:cs="Times New Roman"/>
                <w:i/>
                <w:sz w:val="20"/>
                <w:szCs w:val="20"/>
              </w:rPr>
            </m:ctrlPr>
          </m:fPr>
          <m:num>
            <m:r>
              <w:rPr>
                <w:rFonts w:ascii="Cambria Math" w:eastAsiaTheme="minorEastAsia" w:hAnsi="Cambria Math" w:cs="Times New Roman"/>
                <w:sz w:val="20"/>
                <w:szCs w:val="20"/>
              </w:rPr>
              <m:t>m</m:t>
            </m:r>
          </m:num>
          <m:den>
            <m:r>
              <w:rPr>
                <w:rFonts w:ascii="Cambria Math" w:eastAsiaTheme="minorEastAsia" w:hAnsi="Cambria Math" w:cs="Times New Roman"/>
                <w:sz w:val="20"/>
                <w:szCs w:val="20"/>
              </w:rPr>
              <m:t>s</m:t>
            </m:r>
          </m:den>
        </m:f>
      </m:oMath>
      <w:r w:rsidRPr="004D017A">
        <w:rPr>
          <w:rFonts w:ascii="Times New Roman" w:eastAsiaTheme="minorEastAsia" w:hAnsi="Times New Roman" w:cs="Times New Roman"/>
          <w:sz w:val="24"/>
          <w:szCs w:val="24"/>
        </w:rPr>
        <w:t xml:space="preserve">, however, a </w:t>
      </w: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max</m:t>
            </m:r>
          </m:sub>
        </m:sSub>
      </m:oMath>
      <w:r w:rsidRPr="004D017A">
        <w:rPr>
          <w:rFonts w:ascii="Times New Roman" w:eastAsiaTheme="minorEastAsia" w:hAnsi="Times New Roman" w:cs="Times New Roman"/>
          <w:sz w:val="24"/>
          <w:szCs w:val="24"/>
        </w:rPr>
        <w:t xml:space="preserve"> of 15 </w:t>
      </w:r>
      <m:oMath>
        <m:f>
          <m:fPr>
            <m:type m:val="skw"/>
            <m:ctrlPr>
              <w:rPr>
                <w:rFonts w:ascii="Cambria Math" w:eastAsiaTheme="minorEastAsia" w:hAnsi="Cambria Math" w:cs="Times New Roman"/>
                <w:i/>
                <w:sz w:val="20"/>
                <w:szCs w:val="20"/>
              </w:rPr>
            </m:ctrlPr>
          </m:fPr>
          <m:num>
            <m:r>
              <w:rPr>
                <w:rFonts w:ascii="Cambria Math" w:eastAsiaTheme="minorEastAsia" w:hAnsi="Cambria Math" w:cs="Times New Roman"/>
                <w:sz w:val="20"/>
                <w:szCs w:val="20"/>
              </w:rPr>
              <m:t>m</m:t>
            </m:r>
          </m:num>
          <m:den>
            <m:r>
              <w:rPr>
                <w:rFonts w:ascii="Cambria Math" w:eastAsiaTheme="minorEastAsia" w:hAnsi="Cambria Math" w:cs="Times New Roman"/>
                <w:sz w:val="20"/>
                <w:szCs w:val="20"/>
              </w:rPr>
              <m:t>s</m:t>
            </m:r>
          </m:den>
        </m:f>
      </m:oMath>
      <w:r w:rsidRPr="004D017A">
        <w:rPr>
          <w:rFonts w:ascii="Times New Roman" w:eastAsiaTheme="minorEastAsia" w:hAnsi="Times New Roman" w:cs="Times New Roman"/>
          <w:sz w:val="24"/>
          <w:szCs w:val="24"/>
        </w:rPr>
        <w:t xml:space="preserve"> was used in the initial calculation for investigational purposes.  The working fluid for the system is air, assumed to be at standard temp and pressure, therefore </w:t>
      </w:r>
      <m:oMath>
        <m:r>
          <w:rPr>
            <w:rFonts w:ascii="Cambria Math" w:hAnsi="Cambria Math" w:cs="Times New Roman"/>
            <w:sz w:val="24"/>
            <w:szCs w:val="24"/>
          </w:rPr>
          <m:t>ρ</m:t>
        </m:r>
      </m:oMath>
      <w:r w:rsidRPr="004D017A">
        <w:rPr>
          <w:rFonts w:ascii="Times New Roman" w:eastAsiaTheme="minorEastAsia" w:hAnsi="Times New Roman" w:cs="Times New Roman"/>
          <w:sz w:val="24"/>
          <w:szCs w:val="24"/>
        </w:rPr>
        <w:t xml:space="preserve"> and </w:t>
      </w:r>
      <m:oMath>
        <m:r>
          <w:rPr>
            <w:rFonts w:ascii="Cambria Math" w:hAnsi="Cambria Math" w:cs="Times New Roman"/>
            <w:sz w:val="24"/>
            <w:szCs w:val="24"/>
          </w:rPr>
          <m:t>μ</m:t>
        </m:r>
      </m:oMath>
      <w:r w:rsidRPr="004D017A">
        <w:rPr>
          <w:rFonts w:ascii="Times New Roman" w:eastAsiaTheme="minorEastAsia" w:hAnsi="Times New Roman" w:cs="Times New Roman"/>
          <w:sz w:val="24"/>
          <w:szCs w:val="24"/>
        </w:rPr>
        <w:t xml:space="preserve"> are 1.225 </w:t>
      </w:r>
      <m:oMath>
        <m:f>
          <m:fPr>
            <m:type m:val="skw"/>
            <m:ctrlPr>
              <w:rPr>
                <w:rFonts w:ascii="Cambria Math" w:eastAsiaTheme="minorEastAsia" w:hAnsi="Cambria Math" w:cs="Times New Roman"/>
                <w:i/>
                <w:sz w:val="20"/>
                <w:szCs w:val="20"/>
              </w:rPr>
            </m:ctrlPr>
          </m:fPr>
          <m:num>
            <m:r>
              <w:rPr>
                <w:rFonts w:ascii="Cambria Math" w:eastAsiaTheme="minorEastAsia" w:hAnsi="Cambria Math" w:cs="Times New Roman"/>
                <w:sz w:val="20"/>
                <w:szCs w:val="20"/>
              </w:rPr>
              <m:t>kg</m:t>
            </m:r>
          </m:num>
          <m:den>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m</m:t>
                </m:r>
              </m:e>
              <m:sup>
                <m:r>
                  <w:rPr>
                    <w:rFonts w:ascii="Cambria Math" w:eastAsiaTheme="minorEastAsia" w:hAnsi="Cambria Math" w:cs="Times New Roman"/>
                    <w:sz w:val="20"/>
                    <w:szCs w:val="20"/>
                  </w:rPr>
                  <m:t>3</m:t>
                </m:r>
              </m:sup>
            </m:sSup>
          </m:den>
        </m:f>
      </m:oMath>
      <w:r w:rsidRPr="004D017A">
        <w:rPr>
          <w:rFonts w:ascii="Times New Roman" w:eastAsiaTheme="minorEastAsia" w:hAnsi="Times New Roman" w:cs="Times New Roman"/>
          <w:sz w:val="24"/>
          <w:szCs w:val="24"/>
        </w:rPr>
        <w:t xml:space="preserve"> and 1.81*10</w:t>
      </w:r>
      <w:r w:rsidRPr="004D017A">
        <w:rPr>
          <w:rFonts w:ascii="Times New Roman" w:eastAsiaTheme="minorEastAsia" w:hAnsi="Times New Roman" w:cs="Times New Roman"/>
          <w:sz w:val="24"/>
          <w:szCs w:val="24"/>
          <w:vertAlign w:val="superscript"/>
        </w:rPr>
        <w:t>-5</w:t>
      </w:r>
      <w:r w:rsidRPr="004D017A">
        <w:rPr>
          <w:rFonts w:ascii="Times New Roman" w:eastAsiaTheme="minorEastAsia" w:hAnsi="Times New Roman" w:cs="Times New Roman"/>
          <w:sz w:val="24"/>
          <w:szCs w:val="24"/>
        </w:rPr>
        <w:t xml:space="preserve"> </w:t>
      </w:r>
      <m:oMath>
        <m:f>
          <m:fPr>
            <m:type m:val="skw"/>
            <m:ctrlPr>
              <w:rPr>
                <w:rFonts w:ascii="Cambria Math" w:eastAsiaTheme="minorEastAsia" w:hAnsi="Cambria Math" w:cs="Times New Roman"/>
                <w:i/>
                <w:sz w:val="20"/>
                <w:szCs w:val="20"/>
              </w:rPr>
            </m:ctrlPr>
          </m:fPr>
          <m:num>
            <m:r>
              <w:rPr>
                <w:rFonts w:ascii="Cambria Math" w:eastAsiaTheme="minorEastAsia" w:hAnsi="Cambria Math" w:cs="Times New Roman"/>
                <w:sz w:val="20"/>
                <w:szCs w:val="20"/>
              </w:rPr>
              <m:t>kg</m:t>
            </m:r>
          </m:num>
          <m:den>
            <m:r>
              <w:rPr>
                <w:rFonts w:ascii="Cambria Math" w:eastAsiaTheme="minorEastAsia" w:hAnsi="Cambria Math" w:cs="Times New Roman"/>
                <w:sz w:val="20"/>
                <w:szCs w:val="20"/>
              </w:rPr>
              <m:t>(m*s)</m:t>
            </m:r>
          </m:den>
        </m:f>
      </m:oMath>
      <w:r w:rsidRPr="004D017A">
        <w:rPr>
          <w:rFonts w:ascii="Times New Roman" w:eastAsiaTheme="minorEastAsia" w:hAnsi="Times New Roman" w:cs="Times New Roman"/>
          <w:sz w:val="24"/>
          <w:szCs w:val="24"/>
        </w:rPr>
        <w:t>, respectively.  Applying the specified values to Equations 3 and 4 (shown below) provides a range of Reynolds numbers for parametric simulations in XFLR5, where the airfoil design is generated.</w:t>
      </w:r>
    </w:p>
    <w:p w14:paraId="5E8189CF" w14:textId="77777777" w:rsidR="004D017A" w:rsidRPr="00904D90" w:rsidRDefault="004D017A" w:rsidP="004D017A">
      <w:pPr>
        <w:pStyle w:val="Caption"/>
        <w:ind w:left="360"/>
        <w:jc w:val="right"/>
        <w:rPr>
          <w:rFonts w:ascii="Times New Roman" w:eastAsiaTheme="minorEastAsia" w:hAnsi="Times New Roman" w:cs="Times New Roman"/>
          <w:color w:val="auto"/>
          <w:sz w:val="24"/>
          <w:szCs w:val="24"/>
        </w:rPr>
      </w:pPr>
      <m:oMath>
        <m:sSub>
          <m:sSubPr>
            <m:ctrlPr>
              <w:rPr>
                <w:rFonts w:ascii="Cambria Math" w:hAnsi="Cambria Math" w:cs="Times New Roman"/>
                <w:i w:val="0"/>
                <w:iCs w:val="0"/>
                <w:color w:val="auto"/>
                <w:sz w:val="24"/>
                <w:szCs w:val="24"/>
              </w:rPr>
            </m:ctrlPr>
          </m:sSubPr>
          <m:e>
            <m:r>
              <w:rPr>
                <w:rFonts w:ascii="Cambria Math" w:hAnsi="Cambria Math" w:cs="Times New Roman"/>
                <w:color w:val="auto"/>
                <w:sz w:val="24"/>
                <w:szCs w:val="24"/>
              </w:rPr>
              <m:t>Re</m:t>
            </m:r>
          </m:e>
          <m:sub>
            <m:r>
              <w:rPr>
                <w:rFonts w:ascii="Cambria Math" w:hAnsi="Cambria Math" w:cs="Times New Roman"/>
                <w:color w:val="auto"/>
                <w:sz w:val="24"/>
                <w:szCs w:val="24"/>
              </w:rPr>
              <m:t>min</m:t>
            </m:r>
          </m:sub>
        </m:sSub>
        <m:r>
          <w:rPr>
            <w:rFonts w:ascii="Cambria Math" w:hAnsi="Cambria Math" w:cs="Times New Roman"/>
            <w:color w:val="auto"/>
            <w:sz w:val="24"/>
            <w:szCs w:val="24"/>
          </w:rPr>
          <m:t>=</m:t>
        </m:r>
        <m:f>
          <m:fPr>
            <m:ctrlPr>
              <w:rPr>
                <w:rFonts w:ascii="Cambria Math" w:hAnsi="Cambria Math" w:cs="Times New Roman"/>
                <w:i w:val="0"/>
                <w:iCs w:val="0"/>
                <w:color w:val="auto"/>
                <w:sz w:val="24"/>
                <w:szCs w:val="24"/>
              </w:rPr>
            </m:ctrlPr>
          </m:fPr>
          <m:num>
            <m:r>
              <w:rPr>
                <w:rFonts w:ascii="Cambria Math" w:hAnsi="Cambria Math" w:cs="Times New Roman"/>
                <w:color w:val="auto"/>
                <w:sz w:val="24"/>
                <w:szCs w:val="24"/>
              </w:rPr>
              <m:t>(</m:t>
            </m:r>
            <m:r>
              <w:rPr>
                <w:rFonts w:ascii="Cambria Math" w:eastAsiaTheme="minorEastAsia" w:hAnsi="Cambria Math" w:cs="Times New Roman"/>
                <w:color w:val="auto"/>
                <w:sz w:val="24"/>
                <w:szCs w:val="24"/>
              </w:rPr>
              <m:t xml:space="preserve">1.225 </m:t>
            </m:r>
            <m:f>
              <m:fPr>
                <m:type m:val="skw"/>
                <m:ctrlPr>
                  <w:rPr>
                    <w:rFonts w:ascii="Cambria Math" w:eastAsiaTheme="minorEastAsia" w:hAnsi="Cambria Math" w:cs="Times New Roman"/>
                    <w:i w:val="0"/>
                    <w:iCs w:val="0"/>
                    <w:color w:val="auto"/>
                    <w:sz w:val="20"/>
                    <w:szCs w:val="20"/>
                  </w:rPr>
                </m:ctrlPr>
              </m:fPr>
              <m:num>
                <m:r>
                  <w:rPr>
                    <w:rFonts w:ascii="Cambria Math" w:eastAsiaTheme="minorEastAsia" w:hAnsi="Cambria Math" w:cs="Times New Roman"/>
                    <w:color w:val="auto"/>
                    <w:sz w:val="20"/>
                    <w:szCs w:val="20"/>
                  </w:rPr>
                  <m:t>kg</m:t>
                </m:r>
              </m:num>
              <m:den>
                <m:sSup>
                  <m:sSupPr>
                    <m:ctrlPr>
                      <w:rPr>
                        <w:rFonts w:ascii="Cambria Math" w:eastAsiaTheme="minorEastAsia" w:hAnsi="Cambria Math" w:cs="Times New Roman"/>
                        <w:i w:val="0"/>
                        <w:iCs w:val="0"/>
                        <w:color w:val="auto"/>
                        <w:sz w:val="20"/>
                        <w:szCs w:val="20"/>
                      </w:rPr>
                    </m:ctrlPr>
                  </m:sSupPr>
                  <m:e>
                    <m:r>
                      <w:rPr>
                        <w:rFonts w:ascii="Cambria Math" w:eastAsiaTheme="minorEastAsia" w:hAnsi="Cambria Math" w:cs="Times New Roman"/>
                        <w:color w:val="auto"/>
                        <w:sz w:val="20"/>
                        <w:szCs w:val="20"/>
                      </w:rPr>
                      <m:t>m</m:t>
                    </m:r>
                  </m:e>
                  <m:sup>
                    <m:r>
                      <w:rPr>
                        <w:rFonts w:ascii="Cambria Math" w:eastAsiaTheme="minorEastAsia" w:hAnsi="Cambria Math" w:cs="Times New Roman"/>
                        <w:color w:val="auto"/>
                        <w:sz w:val="20"/>
                        <w:szCs w:val="20"/>
                      </w:rPr>
                      <m:t>3</m:t>
                    </m:r>
                  </m:sup>
                </m:sSup>
              </m:den>
            </m:f>
            <m:r>
              <w:rPr>
                <w:rFonts w:ascii="Cambria Math" w:eastAsiaTheme="minorEastAsia" w:hAnsi="Cambria Math" w:cs="Times New Roman"/>
                <w:color w:val="auto"/>
                <w:sz w:val="24"/>
                <w:szCs w:val="24"/>
              </w:rPr>
              <m:t xml:space="preserve"> </m:t>
            </m:r>
            <m:r>
              <w:rPr>
                <w:rFonts w:ascii="Cambria Math" w:hAnsi="Cambria Math" w:cs="Times New Roman"/>
                <w:color w:val="auto"/>
                <w:sz w:val="24"/>
                <w:szCs w:val="24"/>
              </w:rPr>
              <m:t xml:space="preserve">* 1 m * </m:t>
            </m:r>
            <m:r>
              <w:rPr>
                <w:rFonts w:ascii="Cambria Math" w:eastAsiaTheme="minorEastAsia" w:hAnsi="Cambria Math" w:cs="Times New Roman"/>
                <w:color w:val="auto"/>
                <w:sz w:val="24"/>
                <w:szCs w:val="24"/>
              </w:rPr>
              <m:t xml:space="preserve">2.5 </m:t>
            </m:r>
            <m:f>
              <m:fPr>
                <m:type m:val="skw"/>
                <m:ctrlPr>
                  <w:rPr>
                    <w:rFonts w:ascii="Cambria Math" w:eastAsiaTheme="minorEastAsia" w:hAnsi="Cambria Math" w:cs="Times New Roman"/>
                    <w:i w:val="0"/>
                    <w:iCs w:val="0"/>
                    <w:color w:val="auto"/>
                    <w:sz w:val="20"/>
                    <w:szCs w:val="20"/>
                  </w:rPr>
                </m:ctrlPr>
              </m:fPr>
              <m:num>
                <m:r>
                  <w:rPr>
                    <w:rFonts w:ascii="Cambria Math" w:eastAsiaTheme="minorEastAsia" w:hAnsi="Cambria Math" w:cs="Times New Roman"/>
                    <w:color w:val="auto"/>
                    <w:sz w:val="20"/>
                    <w:szCs w:val="20"/>
                  </w:rPr>
                  <m:t>m</m:t>
                </m:r>
              </m:num>
              <m:den>
                <m:r>
                  <w:rPr>
                    <w:rFonts w:ascii="Cambria Math" w:eastAsiaTheme="minorEastAsia" w:hAnsi="Cambria Math" w:cs="Times New Roman"/>
                    <w:color w:val="auto"/>
                    <w:sz w:val="20"/>
                    <w:szCs w:val="20"/>
                  </w:rPr>
                  <m:t>s</m:t>
                </m:r>
              </m:den>
            </m:f>
            <m:r>
              <w:rPr>
                <w:rFonts w:ascii="Cambria Math" w:hAnsi="Cambria Math" w:cs="Times New Roman"/>
                <w:color w:val="auto"/>
                <w:sz w:val="24"/>
                <w:szCs w:val="24"/>
              </w:rPr>
              <m:t>)</m:t>
            </m:r>
          </m:num>
          <m:den>
            <m:r>
              <w:rPr>
                <w:rFonts w:ascii="Cambria Math" w:eastAsiaTheme="minorEastAsia" w:hAnsi="Cambria Math" w:cs="Times New Roman"/>
                <w:color w:val="auto"/>
                <w:sz w:val="24"/>
                <w:szCs w:val="24"/>
              </w:rPr>
              <m:t>1.81*10</m:t>
            </m:r>
            <m:r>
              <w:rPr>
                <w:rFonts w:ascii="Cambria Math" w:eastAsiaTheme="minorEastAsia" w:hAnsi="Cambria Math" w:cs="Times New Roman"/>
                <w:color w:val="auto"/>
                <w:sz w:val="24"/>
                <w:szCs w:val="24"/>
                <w:vertAlign w:val="superscript"/>
              </w:rPr>
              <m:t>-5</m:t>
            </m:r>
            <m:r>
              <w:rPr>
                <w:rFonts w:ascii="Cambria Math" w:eastAsiaTheme="minorEastAsia" w:hAnsi="Cambria Math" w:cs="Times New Roman"/>
                <w:color w:val="auto"/>
                <w:sz w:val="24"/>
                <w:szCs w:val="24"/>
              </w:rPr>
              <m:t xml:space="preserve"> </m:t>
            </m:r>
            <m:f>
              <m:fPr>
                <m:type m:val="skw"/>
                <m:ctrlPr>
                  <w:rPr>
                    <w:rFonts w:ascii="Cambria Math" w:eastAsiaTheme="minorEastAsia" w:hAnsi="Cambria Math" w:cs="Times New Roman"/>
                    <w:i w:val="0"/>
                    <w:iCs w:val="0"/>
                    <w:color w:val="auto"/>
                    <w:sz w:val="20"/>
                    <w:szCs w:val="20"/>
                  </w:rPr>
                </m:ctrlPr>
              </m:fPr>
              <m:num>
                <m:r>
                  <w:rPr>
                    <w:rFonts w:ascii="Cambria Math" w:eastAsiaTheme="minorEastAsia" w:hAnsi="Cambria Math" w:cs="Times New Roman"/>
                    <w:color w:val="auto"/>
                    <w:sz w:val="20"/>
                    <w:szCs w:val="20"/>
                  </w:rPr>
                  <m:t>kg</m:t>
                </m:r>
              </m:num>
              <m:den>
                <m:r>
                  <w:rPr>
                    <w:rFonts w:ascii="Cambria Math" w:eastAsiaTheme="minorEastAsia" w:hAnsi="Cambria Math" w:cs="Times New Roman"/>
                    <w:color w:val="auto"/>
                    <w:sz w:val="20"/>
                    <w:szCs w:val="20"/>
                  </w:rPr>
                  <m:t>(m*s)</m:t>
                </m:r>
              </m:den>
            </m:f>
          </m:den>
        </m:f>
        <m:r>
          <m:rPr>
            <m:sty m:val="p"/>
          </m:rPr>
          <w:rPr>
            <w:rFonts w:ascii="Cambria Math" w:hAnsi="Cambria Math" w:cs="Times New Roman"/>
            <w:color w:val="auto"/>
            <w:sz w:val="24"/>
            <w:szCs w:val="24"/>
          </w:rPr>
          <m:t>=1.692*</m:t>
        </m:r>
        <m:sSup>
          <m:sSupPr>
            <m:ctrlPr>
              <w:rPr>
                <w:rFonts w:ascii="Cambria Math" w:hAnsi="Cambria Math" w:cs="Times New Roman"/>
                <w:i w:val="0"/>
                <w:color w:val="auto"/>
                <w:sz w:val="24"/>
                <w:szCs w:val="24"/>
              </w:rPr>
            </m:ctrlPr>
          </m:sSupPr>
          <m:e>
            <m:r>
              <m:rPr>
                <m:sty m:val="p"/>
              </m:rPr>
              <w:rPr>
                <w:rFonts w:ascii="Cambria Math" w:hAnsi="Cambria Math" w:cs="Times New Roman"/>
                <w:color w:val="auto"/>
                <w:sz w:val="24"/>
                <w:szCs w:val="24"/>
              </w:rPr>
              <m:t>10</m:t>
            </m:r>
          </m:e>
          <m:sup>
            <m:r>
              <m:rPr>
                <m:sty m:val="p"/>
              </m:rPr>
              <w:rPr>
                <w:rFonts w:ascii="Cambria Math" w:hAnsi="Cambria Math" w:cs="Times New Roman"/>
                <w:color w:val="auto"/>
                <w:sz w:val="24"/>
                <w:szCs w:val="24"/>
              </w:rPr>
              <m:t>5</m:t>
            </m:r>
          </m:sup>
        </m:sSup>
      </m:oMath>
      <w:r w:rsidRPr="00904D90">
        <w:rPr>
          <w:rFonts w:ascii="Times New Roman" w:eastAsiaTheme="minorEastAsia" w:hAnsi="Times New Roman" w:cs="Times New Roman"/>
          <w:color w:val="auto"/>
          <w:sz w:val="24"/>
          <w:szCs w:val="24"/>
        </w:rPr>
        <w:t xml:space="preserve">                                (</w:t>
      </w:r>
      <w:r w:rsidRPr="00904D90">
        <w:rPr>
          <w:rFonts w:ascii="Times New Roman" w:eastAsiaTheme="minorEastAsia" w:hAnsi="Times New Roman" w:cs="Times New Roman"/>
          <w:color w:val="auto"/>
          <w:sz w:val="24"/>
          <w:szCs w:val="24"/>
        </w:rPr>
        <w:fldChar w:fldCharType="begin"/>
      </w:r>
      <w:r w:rsidRPr="00904D90">
        <w:rPr>
          <w:rFonts w:ascii="Times New Roman" w:eastAsiaTheme="minorEastAsia" w:hAnsi="Times New Roman" w:cs="Times New Roman"/>
          <w:color w:val="auto"/>
          <w:sz w:val="24"/>
          <w:szCs w:val="24"/>
        </w:rPr>
        <w:instrText xml:space="preserve"> SEQ Equation \* ARABIC </w:instrText>
      </w:r>
      <w:r w:rsidRPr="00904D90">
        <w:rPr>
          <w:rFonts w:ascii="Times New Roman" w:eastAsiaTheme="minorEastAsia" w:hAnsi="Times New Roman" w:cs="Times New Roman"/>
          <w:color w:val="auto"/>
          <w:sz w:val="24"/>
          <w:szCs w:val="24"/>
        </w:rPr>
        <w:fldChar w:fldCharType="separate"/>
      </w:r>
      <w:r>
        <w:rPr>
          <w:rFonts w:ascii="Times New Roman" w:eastAsiaTheme="minorEastAsia" w:hAnsi="Times New Roman" w:cs="Times New Roman"/>
          <w:noProof/>
          <w:color w:val="auto"/>
          <w:sz w:val="24"/>
          <w:szCs w:val="24"/>
        </w:rPr>
        <w:t>3</w:t>
      </w:r>
      <w:r w:rsidRPr="00904D90">
        <w:rPr>
          <w:rFonts w:ascii="Times New Roman" w:eastAsiaTheme="minorEastAsia" w:hAnsi="Times New Roman" w:cs="Times New Roman"/>
          <w:color w:val="auto"/>
          <w:sz w:val="24"/>
          <w:szCs w:val="24"/>
        </w:rPr>
        <w:fldChar w:fldCharType="end"/>
      </w:r>
      <w:r w:rsidRPr="00904D90">
        <w:rPr>
          <w:rFonts w:ascii="Times New Roman" w:eastAsiaTheme="minorEastAsia" w:hAnsi="Times New Roman" w:cs="Times New Roman"/>
          <w:color w:val="auto"/>
          <w:sz w:val="24"/>
          <w:szCs w:val="24"/>
        </w:rPr>
        <w:t>)</w:t>
      </w:r>
    </w:p>
    <w:p w14:paraId="2A90A384" w14:textId="77777777" w:rsidR="004D017A" w:rsidRPr="00217A85" w:rsidRDefault="004D017A" w:rsidP="004D017A">
      <w:pPr>
        <w:pStyle w:val="Caption"/>
        <w:ind w:left="360"/>
        <w:jc w:val="right"/>
        <w:rPr>
          <w:rFonts w:ascii="Times New Roman" w:eastAsiaTheme="minorEastAsia" w:hAnsi="Times New Roman" w:cs="Times New Roman"/>
          <w:color w:val="auto"/>
          <w:sz w:val="24"/>
          <w:szCs w:val="24"/>
        </w:rPr>
      </w:pPr>
      <w:r w:rsidRPr="00904D90">
        <w:rPr>
          <w:rFonts w:ascii="Times New Roman" w:eastAsiaTheme="minorEastAsia" w:hAnsi="Times New Roman" w:cs="Times New Roman"/>
          <w:color w:val="auto"/>
          <w:sz w:val="24"/>
          <w:szCs w:val="24"/>
        </w:rPr>
        <w:t xml:space="preserve">  </w:t>
      </w:r>
      <m:oMath>
        <m:sSub>
          <m:sSubPr>
            <m:ctrlPr>
              <w:rPr>
                <w:rFonts w:ascii="Cambria Math" w:hAnsi="Cambria Math" w:cs="Times New Roman"/>
                <w:i w:val="0"/>
                <w:iCs w:val="0"/>
                <w:color w:val="auto"/>
                <w:sz w:val="24"/>
                <w:szCs w:val="24"/>
              </w:rPr>
            </m:ctrlPr>
          </m:sSubPr>
          <m:e>
            <m:r>
              <w:rPr>
                <w:rFonts w:ascii="Cambria Math" w:hAnsi="Cambria Math" w:cs="Times New Roman"/>
                <w:color w:val="auto"/>
                <w:sz w:val="24"/>
                <w:szCs w:val="24"/>
              </w:rPr>
              <m:t>Re</m:t>
            </m:r>
          </m:e>
          <m:sub>
            <m:r>
              <w:rPr>
                <w:rFonts w:ascii="Cambria Math" w:hAnsi="Cambria Math" w:cs="Times New Roman"/>
                <w:color w:val="auto"/>
                <w:sz w:val="24"/>
                <w:szCs w:val="24"/>
              </w:rPr>
              <m:t>max</m:t>
            </m:r>
          </m:sub>
        </m:sSub>
        <m:r>
          <w:rPr>
            <w:rFonts w:ascii="Cambria Math" w:hAnsi="Cambria Math" w:cs="Times New Roman"/>
            <w:color w:val="auto"/>
            <w:sz w:val="24"/>
            <w:szCs w:val="24"/>
          </w:rPr>
          <m:t>=</m:t>
        </m:r>
        <m:f>
          <m:fPr>
            <m:ctrlPr>
              <w:rPr>
                <w:rFonts w:ascii="Cambria Math" w:hAnsi="Cambria Math" w:cs="Times New Roman"/>
                <w:i w:val="0"/>
                <w:iCs w:val="0"/>
                <w:color w:val="auto"/>
                <w:sz w:val="24"/>
                <w:szCs w:val="24"/>
              </w:rPr>
            </m:ctrlPr>
          </m:fPr>
          <m:num>
            <m:r>
              <w:rPr>
                <w:rFonts w:ascii="Cambria Math" w:hAnsi="Cambria Math" w:cs="Times New Roman"/>
                <w:color w:val="auto"/>
                <w:sz w:val="24"/>
                <w:szCs w:val="24"/>
              </w:rPr>
              <m:t>(</m:t>
            </m:r>
            <m:r>
              <w:rPr>
                <w:rFonts w:ascii="Cambria Math" w:eastAsiaTheme="minorEastAsia" w:hAnsi="Cambria Math" w:cs="Times New Roman"/>
                <w:color w:val="auto"/>
                <w:sz w:val="24"/>
                <w:szCs w:val="24"/>
              </w:rPr>
              <m:t xml:space="preserve">1.225 </m:t>
            </m:r>
            <m:f>
              <m:fPr>
                <m:type m:val="skw"/>
                <m:ctrlPr>
                  <w:rPr>
                    <w:rFonts w:ascii="Cambria Math" w:eastAsiaTheme="minorEastAsia" w:hAnsi="Cambria Math" w:cs="Times New Roman"/>
                    <w:i w:val="0"/>
                    <w:iCs w:val="0"/>
                    <w:color w:val="auto"/>
                    <w:sz w:val="20"/>
                    <w:szCs w:val="20"/>
                  </w:rPr>
                </m:ctrlPr>
              </m:fPr>
              <m:num>
                <m:r>
                  <w:rPr>
                    <w:rFonts w:ascii="Cambria Math" w:eastAsiaTheme="minorEastAsia" w:hAnsi="Cambria Math" w:cs="Times New Roman"/>
                    <w:color w:val="auto"/>
                    <w:sz w:val="20"/>
                    <w:szCs w:val="20"/>
                  </w:rPr>
                  <m:t>kg</m:t>
                </m:r>
              </m:num>
              <m:den>
                <m:sSup>
                  <m:sSupPr>
                    <m:ctrlPr>
                      <w:rPr>
                        <w:rFonts w:ascii="Cambria Math" w:eastAsiaTheme="minorEastAsia" w:hAnsi="Cambria Math" w:cs="Times New Roman"/>
                        <w:i w:val="0"/>
                        <w:iCs w:val="0"/>
                        <w:color w:val="auto"/>
                        <w:sz w:val="20"/>
                        <w:szCs w:val="20"/>
                      </w:rPr>
                    </m:ctrlPr>
                  </m:sSupPr>
                  <m:e>
                    <m:r>
                      <w:rPr>
                        <w:rFonts w:ascii="Cambria Math" w:eastAsiaTheme="minorEastAsia" w:hAnsi="Cambria Math" w:cs="Times New Roman"/>
                        <w:color w:val="auto"/>
                        <w:sz w:val="20"/>
                        <w:szCs w:val="20"/>
                      </w:rPr>
                      <m:t>m</m:t>
                    </m:r>
                  </m:e>
                  <m:sup>
                    <m:r>
                      <w:rPr>
                        <w:rFonts w:ascii="Cambria Math" w:eastAsiaTheme="minorEastAsia" w:hAnsi="Cambria Math" w:cs="Times New Roman"/>
                        <w:color w:val="auto"/>
                        <w:sz w:val="20"/>
                        <w:szCs w:val="20"/>
                      </w:rPr>
                      <m:t>3</m:t>
                    </m:r>
                  </m:sup>
                </m:sSup>
              </m:den>
            </m:f>
            <m:r>
              <w:rPr>
                <w:rFonts w:ascii="Cambria Math" w:eastAsiaTheme="minorEastAsia" w:hAnsi="Cambria Math" w:cs="Times New Roman"/>
                <w:color w:val="auto"/>
                <w:sz w:val="24"/>
                <w:szCs w:val="24"/>
              </w:rPr>
              <m:t xml:space="preserve"> </m:t>
            </m:r>
            <m:r>
              <w:rPr>
                <w:rFonts w:ascii="Cambria Math" w:hAnsi="Cambria Math" w:cs="Times New Roman"/>
                <w:color w:val="auto"/>
                <w:sz w:val="24"/>
                <w:szCs w:val="24"/>
              </w:rPr>
              <m:t xml:space="preserve">* 1 m * </m:t>
            </m:r>
            <m:r>
              <w:rPr>
                <w:rFonts w:ascii="Cambria Math" w:eastAsiaTheme="minorEastAsia" w:hAnsi="Cambria Math" w:cs="Times New Roman"/>
                <w:color w:val="auto"/>
                <w:sz w:val="24"/>
                <w:szCs w:val="24"/>
              </w:rPr>
              <m:t xml:space="preserve">15 </m:t>
            </m:r>
            <m:f>
              <m:fPr>
                <m:type m:val="skw"/>
                <m:ctrlPr>
                  <w:rPr>
                    <w:rFonts w:ascii="Cambria Math" w:eastAsiaTheme="minorEastAsia" w:hAnsi="Cambria Math" w:cs="Times New Roman"/>
                    <w:i w:val="0"/>
                    <w:iCs w:val="0"/>
                    <w:color w:val="auto"/>
                    <w:sz w:val="20"/>
                    <w:szCs w:val="20"/>
                  </w:rPr>
                </m:ctrlPr>
              </m:fPr>
              <m:num>
                <m:r>
                  <w:rPr>
                    <w:rFonts w:ascii="Cambria Math" w:eastAsiaTheme="minorEastAsia" w:hAnsi="Cambria Math" w:cs="Times New Roman"/>
                    <w:color w:val="auto"/>
                    <w:sz w:val="20"/>
                    <w:szCs w:val="20"/>
                  </w:rPr>
                  <m:t>m</m:t>
                </m:r>
              </m:num>
              <m:den>
                <m:r>
                  <w:rPr>
                    <w:rFonts w:ascii="Cambria Math" w:eastAsiaTheme="minorEastAsia" w:hAnsi="Cambria Math" w:cs="Times New Roman"/>
                    <w:color w:val="auto"/>
                    <w:sz w:val="20"/>
                    <w:szCs w:val="20"/>
                  </w:rPr>
                  <m:t>s</m:t>
                </m:r>
              </m:den>
            </m:f>
            <m:r>
              <w:rPr>
                <w:rFonts w:ascii="Cambria Math" w:hAnsi="Cambria Math" w:cs="Times New Roman"/>
                <w:color w:val="auto"/>
                <w:sz w:val="24"/>
                <w:szCs w:val="24"/>
              </w:rPr>
              <m:t>)</m:t>
            </m:r>
          </m:num>
          <m:den>
            <m:r>
              <w:rPr>
                <w:rFonts w:ascii="Cambria Math" w:eastAsiaTheme="minorEastAsia" w:hAnsi="Cambria Math" w:cs="Times New Roman"/>
                <w:color w:val="auto"/>
                <w:sz w:val="24"/>
                <w:szCs w:val="24"/>
              </w:rPr>
              <m:t>1.81*10</m:t>
            </m:r>
            <m:r>
              <w:rPr>
                <w:rFonts w:ascii="Cambria Math" w:eastAsiaTheme="minorEastAsia" w:hAnsi="Cambria Math" w:cs="Times New Roman"/>
                <w:color w:val="auto"/>
                <w:sz w:val="24"/>
                <w:szCs w:val="24"/>
                <w:vertAlign w:val="superscript"/>
              </w:rPr>
              <m:t>-5</m:t>
            </m:r>
            <m:r>
              <w:rPr>
                <w:rFonts w:ascii="Cambria Math" w:eastAsiaTheme="minorEastAsia" w:hAnsi="Cambria Math" w:cs="Times New Roman"/>
                <w:color w:val="auto"/>
                <w:sz w:val="24"/>
                <w:szCs w:val="24"/>
              </w:rPr>
              <m:t xml:space="preserve"> </m:t>
            </m:r>
            <m:f>
              <m:fPr>
                <m:type m:val="skw"/>
                <m:ctrlPr>
                  <w:rPr>
                    <w:rFonts w:ascii="Cambria Math" w:eastAsiaTheme="minorEastAsia" w:hAnsi="Cambria Math" w:cs="Times New Roman"/>
                    <w:i w:val="0"/>
                    <w:iCs w:val="0"/>
                    <w:color w:val="auto"/>
                    <w:sz w:val="20"/>
                    <w:szCs w:val="20"/>
                  </w:rPr>
                </m:ctrlPr>
              </m:fPr>
              <m:num>
                <m:r>
                  <w:rPr>
                    <w:rFonts w:ascii="Cambria Math" w:eastAsiaTheme="minorEastAsia" w:hAnsi="Cambria Math" w:cs="Times New Roman"/>
                    <w:color w:val="auto"/>
                    <w:sz w:val="20"/>
                    <w:szCs w:val="20"/>
                  </w:rPr>
                  <m:t>kg</m:t>
                </m:r>
              </m:num>
              <m:den>
                <m:r>
                  <w:rPr>
                    <w:rFonts w:ascii="Cambria Math" w:eastAsiaTheme="minorEastAsia" w:hAnsi="Cambria Math" w:cs="Times New Roman"/>
                    <w:color w:val="auto"/>
                    <w:sz w:val="20"/>
                    <w:szCs w:val="20"/>
                  </w:rPr>
                  <m:t>(m*s)</m:t>
                </m:r>
              </m:den>
            </m:f>
          </m:den>
        </m:f>
        <m:r>
          <m:rPr>
            <m:sty m:val="p"/>
          </m:rPr>
          <w:rPr>
            <w:rFonts w:ascii="Cambria Math" w:hAnsi="Cambria Math" w:cs="Times New Roman"/>
            <w:color w:val="auto"/>
            <w:sz w:val="24"/>
            <w:szCs w:val="24"/>
          </w:rPr>
          <m:t>=1.015*</m:t>
        </m:r>
        <m:sSup>
          <m:sSupPr>
            <m:ctrlPr>
              <w:rPr>
                <w:rFonts w:ascii="Cambria Math" w:hAnsi="Cambria Math" w:cs="Times New Roman"/>
                <w:i w:val="0"/>
                <w:color w:val="auto"/>
                <w:sz w:val="24"/>
                <w:szCs w:val="24"/>
              </w:rPr>
            </m:ctrlPr>
          </m:sSupPr>
          <m:e>
            <m:r>
              <m:rPr>
                <m:sty m:val="p"/>
              </m:rPr>
              <w:rPr>
                <w:rFonts w:ascii="Cambria Math" w:hAnsi="Cambria Math" w:cs="Times New Roman"/>
                <w:color w:val="auto"/>
                <w:sz w:val="24"/>
                <w:szCs w:val="24"/>
              </w:rPr>
              <m:t>10</m:t>
            </m:r>
          </m:e>
          <m:sup>
            <m:r>
              <m:rPr>
                <m:sty m:val="p"/>
              </m:rPr>
              <w:rPr>
                <w:rFonts w:ascii="Cambria Math" w:hAnsi="Cambria Math" w:cs="Times New Roman"/>
                <w:color w:val="auto"/>
                <w:sz w:val="24"/>
                <w:szCs w:val="24"/>
              </w:rPr>
              <m:t>6</m:t>
            </m:r>
          </m:sup>
        </m:sSup>
      </m:oMath>
      <w:r w:rsidRPr="00904D90">
        <w:rPr>
          <w:rFonts w:ascii="Times New Roman" w:eastAsiaTheme="minorEastAsia" w:hAnsi="Times New Roman" w:cs="Times New Roman"/>
          <w:color w:val="auto"/>
          <w:sz w:val="24"/>
          <w:szCs w:val="24"/>
        </w:rPr>
        <w:t xml:space="preserve">                                (</w:t>
      </w:r>
      <w:r w:rsidRPr="00904D90">
        <w:rPr>
          <w:rFonts w:ascii="Times New Roman" w:eastAsiaTheme="minorEastAsia" w:hAnsi="Times New Roman" w:cs="Times New Roman"/>
          <w:color w:val="auto"/>
          <w:sz w:val="24"/>
          <w:szCs w:val="24"/>
        </w:rPr>
        <w:fldChar w:fldCharType="begin"/>
      </w:r>
      <w:r w:rsidRPr="00904D90">
        <w:rPr>
          <w:rFonts w:ascii="Times New Roman" w:eastAsiaTheme="minorEastAsia" w:hAnsi="Times New Roman" w:cs="Times New Roman"/>
          <w:color w:val="auto"/>
          <w:sz w:val="24"/>
          <w:szCs w:val="24"/>
        </w:rPr>
        <w:instrText xml:space="preserve"> SEQ Equation \* ARABIC </w:instrText>
      </w:r>
      <w:r w:rsidRPr="00904D90">
        <w:rPr>
          <w:rFonts w:ascii="Times New Roman" w:eastAsiaTheme="minorEastAsia" w:hAnsi="Times New Roman" w:cs="Times New Roman"/>
          <w:color w:val="auto"/>
          <w:sz w:val="24"/>
          <w:szCs w:val="24"/>
        </w:rPr>
        <w:fldChar w:fldCharType="separate"/>
      </w:r>
      <w:r>
        <w:rPr>
          <w:rFonts w:ascii="Times New Roman" w:eastAsiaTheme="minorEastAsia" w:hAnsi="Times New Roman" w:cs="Times New Roman"/>
          <w:noProof/>
          <w:color w:val="auto"/>
          <w:sz w:val="24"/>
          <w:szCs w:val="24"/>
        </w:rPr>
        <w:t>4</w:t>
      </w:r>
      <w:r w:rsidRPr="00904D90">
        <w:rPr>
          <w:rFonts w:ascii="Times New Roman" w:eastAsiaTheme="minorEastAsia" w:hAnsi="Times New Roman" w:cs="Times New Roman"/>
          <w:color w:val="auto"/>
          <w:sz w:val="24"/>
          <w:szCs w:val="24"/>
        </w:rPr>
        <w:fldChar w:fldCharType="end"/>
      </w:r>
      <w:r w:rsidRPr="00904D90">
        <w:rPr>
          <w:rFonts w:ascii="Times New Roman" w:eastAsiaTheme="minorEastAsia" w:hAnsi="Times New Roman" w:cs="Times New Roman"/>
          <w:color w:val="auto"/>
          <w:sz w:val="24"/>
          <w:szCs w:val="24"/>
        </w:rPr>
        <w:t>)</w:t>
      </w:r>
    </w:p>
    <w:p w14:paraId="09DDC637" w14:textId="77777777" w:rsidR="004D017A" w:rsidRPr="004D017A" w:rsidRDefault="004D017A" w:rsidP="00062CBC">
      <w:pPr>
        <w:spacing w:line="480" w:lineRule="auto"/>
        <w:ind w:firstLine="360"/>
        <w:rPr>
          <w:rFonts w:ascii="Times New Roman" w:eastAsiaTheme="minorEastAsia" w:hAnsi="Times New Roman" w:cs="Times New Roman"/>
          <w:sz w:val="24"/>
          <w:szCs w:val="24"/>
        </w:rPr>
      </w:pPr>
      <w:r w:rsidRPr="004D017A">
        <w:rPr>
          <w:rFonts w:ascii="Times New Roman" w:eastAsiaTheme="minorEastAsia" w:hAnsi="Times New Roman" w:cs="Times New Roman"/>
          <w:sz w:val="24"/>
          <w:szCs w:val="24"/>
        </w:rPr>
        <w:lastRenderedPageBreak/>
        <w:t>With these initial conditions, the XFLR5 airfoil design software was used to investigate the effect of airfoil shape on performance.  Five iterations of airfoil designs were developed, seen below in Figure 4:</w:t>
      </w:r>
    </w:p>
    <w:p w14:paraId="1C09D57E" w14:textId="77777777" w:rsidR="004D017A" w:rsidRPr="004D017A" w:rsidRDefault="004D017A" w:rsidP="004D017A">
      <w:pPr>
        <w:spacing w:line="480" w:lineRule="auto"/>
        <w:ind w:left="360"/>
        <w:rPr>
          <w:rFonts w:ascii="Times New Roman" w:eastAsiaTheme="minorEastAsia" w:hAnsi="Times New Roman" w:cs="Times New Roman"/>
          <w:sz w:val="24"/>
          <w:szCs w:val="24"/>
        </w:rPr>
      </w:pPr>
      <w:r>
        <w:drawing>
          <wp:inline distT="0" distB="0" distL="0" distR="0" wp14:anchorId="45E886A7" wp14:editId="048295B4">
            <wp:extent cx="6172200" cy="20605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6172200" cy="2060575"/>
                    </a:xfrm>
                    <a:prstGeom prst="rect">
                      <a:avLst/>
                    </a:prstGeom>
                  </pic:spPr>
                </pic:pic>
              </a:graphicData>
            </a:graphic>
          </wp:inline>
        </w:drawing>
      </w:r>
    </w:p>
    <w:p w14:paraId="40500E60" w14:textId="00200ADE" w:rsidR="004D017A" w:rsidRPr="008546B3" w:rsidRDefault="004D017A" w:rsidP="004D017A">
      <w:pPr>
        <w:pStyle w:val="Caption"/>
        <w:ind w:left="360"/>
        <w:jc w:val="center"/>
        <w:rPr>
          <w:rFonts w:ascii="Times New Roman" w:eastAsiaTheme="minorEastAsia" w:hAnsi="Times New Roman" w:cs="Times New Roman"/>
          <w:color w:val="auto"/>
          <w:sz w:val="24"/>
          <w:szCs w:val="24"/>
        </w:rPr>
      </w:pPr>
      <w:bookmarkStart w:id="39" w:name="_Toc70680359"/>
      <w:r w:rsidRPr="008546B3">
        <w:rPr>
          <w:rFonts w:ascii="Times New Roman" w:hAnsi="Times New Roman" w:cs="Times New Roman"/>
          <w:color w:val="auto"/>
          <w:sz w:val="24"/>
          <w:szCs w:val="24"/>
        </w:rPr>
        <w:t xml:space="preserve">Figure </w:t>
      </w:r>
      <w:r w:rsidRPr="008546B3">
        <w:rPr>
          <w:rFonts w:ascii="Times New Roman" w:hAnsi="Times New Roman" w:cs="Times New Roman"/>
          <w:color w:val="auto"/>
          <w:sz w:val="24"/>
          <w:szCs w:val="24"/>
        </w:rPr>
        <w:fldChar w:fldCharType="begin"/>
      </w:r>
      <w:r w:rsidRPr="008546B3">
        <w:rPr>
          <w:rFonts w:ascii="Times New Roman" w:hAnsi="Times New Roman" w:cs="Times New Roman"/>
          <w:color w:val="auto"/>
          <w:sz w:val="24"/>
          <w:szCs w:val="24"/>
        </w:rPr>
        <w:instrText xml:space="preserve"> SEQ Figure \* ARABIC </w:instrText>
      </w:r>
      <w:r w:rsidRPr="008546B3">
        <w:rPr>
          <w:rFonts w:ascii="Times New Roman" w:hAnsi="Times New Roman" w:cs="Times New Roman"/>
          <w:color w:val="auto"/>
          <w:sz w:val="24"/>
          <w:szCs w:val="24"/>
        </w:rPr>
        <w:fldChar w:fldCharType="separate"/>
      </w:r>
      <w:r w:rsidR="00B45E52">
        <w:rPr>
          <w:rFonts w:ascii="Times New Roman" w:hAnsi="Times New Roman" w:cs="Times New Roman"/>
          <w:noProof/>
          <w:color w:val="auto"/>
          <w:sz w:val="24"/>
          <w:szCs w:val="24"/>
        </w:rPr>
        <w:t>4</w:t>
      </w:r>
      <w:r w:rsidRPr="008546B3">
        <w:rPr>
          <w:rFonts w:ascii="Times New Roman" w:hAnsi="Times New Roman" w:cs="Times New Roman"/>
          <w:color w:val="auto"/>
          <w:sz w:val="24"/>
          <w:szCs w:val="24"/>
        </w:rPr>
        <w:fldChar w:fldCharType="end"/>
      </w:r>
      <w:r w:rsidRPr="008546B3">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XFLR5 </w:t>
      </w:r>
      <w:r w:rsidRPr="008546B3">
        <w:rPr>
          <w:rFonts w:ascii="Times New Roman" w:hAnsi="Times New Roman" w:cs="Times New Roman"/>
          <w:color w:val="auto"/>
          <w:sz w:val="24"/>
          <w:szCs w:val="24"/>
        </w:rPr>
        <w:t>Airfoil Design Iterations</w:t>
      </w:r>
      <w:bookmarkEnd w:id="39"/>
    </w:p>
    <w:p w14:paraId="5A445D47" w14:textId="77777777" w:rsidR="004D017A" w:rsidRPr="004D017A" w:rsidRDefault="004D017A" w:rsidP="004D017A">
      <w:pPr>
        <w:spacing w:line="480" w:lineRule="auto"/>
        <w:ind w:left="360"/>
        <w:jc w:val="center"/>
        <w:rPr>
          <w:rFonts w:ascii="Times New Roman" w:hAnsi="Times New Roman" w:cs="Times New Roman"/>
          <w:sz w:val="24"/>
          <w:szCs w:val="24"/>
        </w:rPr>
      </w:pPr>
      <w:r>
        <w:rPr>
          <w:noProof/>
        </w:rPr>
        <w:drawing>
          <wp:inline distT="0" distB="0" distL="0" distR="0" wp14:anchorId="20B5D67C" wp14:editId="7AF22072">
            <wp:extent cx="6249970" cy="2914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6249970" cy="2914650"/>
                    </a:xfrm>
                    <a:prstGeom prst="rect">
                      <a:avLst/>
                    </a:prstGeom>
                  </pic:spPr>
                </pic:pic>
              </a:graphicData>
            </a:graphic>
          </wp:inline>
        </w:drawing>
      </w:r>
    </w:p>
    <w:p w14:paraId="0BBB55EC" w14:textId="494C193F" w:rsidR="004D017A" w:rsidRDefault="004D017A" w:rsidP="004D017A">
      <w:pPr>
        <w:pStyle w:val="Caption"/>
        <w:spacing w:line="480" w:lineRule="auto"/>
        <w:ind w:left="360"/>
        <w:jc w:val="center"/>
        <w:rPr>
          <w:rFonts w:ascii="Times New Roman" w:hAnsi="Times New Roman" w:cs="Times New Roman"/>
          <w:color w:val="auto"/>
          <w:sz w:val="24"/>
          <w:szCs w:val="24"/>
        </w:rPr>
      </w:pPr>
      <w:bookmarkStart w:id="40" w:name="_Toc70680360"/>
      <w:r w:rsidRPr="0024376B">
        <w:rPr>
          <w:rFonts w:ascii="Times New Roman" w:hAnsi="Times New Roman" w:cs="Times New Roman"/>
          <w:color w:val="auto"/>
          <w:sz w:val="24"/>
          <w:szCs w:val="24"/>
        </w:rPr>
        <w:t xml:space="preserve">Figure </w:t>
      </w:r>
      <w:r w:rsidRPr="0024376B">
        <w:rPr>
          <w:rFonts w:ascii="Times New Roman" w:hAnsi="Times New Roman" w:cs="Times New Roman"/>
          <w:color w:val="auto"/>
          <w:sz w:val="24"/>
          <w:szCs w:val="24"/>
        </w:rPr>
        <w:fldChar w:fldCharType="begin"/>
      </w:r>
      <w:r w:rsidRPr="0024376B">
        <w:rPr>
          <w:rFonts w:ascii="Times New Roman" w:hAnsi="Times New Roman" w:cs="Times New Roman"/>
          <w:color w:val="auto"/>
          <w:sz w:val="24"/>
          <w:szCs w:val="24"/>
        </w:rPr>
        <w:instrText xml:space="preserve"> SEQ Figure \* ARABIC </w:instrText>
      </w:r>
      <w:r w:rsidRPr="0024376B">
        <w:rPr>
          <w:rFonts w:ascii="Times New Roman" w:hAnsi="Times New Roman" w:cs="Times New Roman"/>
          <w:color w:val="auto"/>
          <w:sz w:val="24"/>
          <w:szCs w:val="24"/>
        </w:rPr>
        <w:fldChar w:fldCharType="separate"/>
      </w:r>
      <w:r w:rsidR="00B45E52">
        <w:rPr>
          <w:rFonts w:ascii="Times New Roman" w:hAnsi="Times New Roman" w:cs="Times New Roman"/>
          <w:noProof/>
          <w:color w:val="auto"/>
          <w:sz w:val="24"/>
          <w:szCs w:val="24"/>
        </w:rPr>
        <w:t>5</w:t>
      </w:r>
      <w:r w:rsidRPr="0024376B">
        <w:rPr>
          <w:rFonts w:ascii="Times New Roman" w:hAnsi="Times New Roman" w:cs="Times New Roman"/>
          <w:color w:val="auto"/>
          <w:sz w:val="24"/>
          <w:szCs w:val="24"/>
        </w:rPr>
        <w:fldChar w:fldCharType="end"/>
      </w:r>
      <w:r w:rsidRPr="0024376B">
        <w:rPr>
          <w:rFonts w:ascii="Times New Roman" w:hAnsi="Times New Roman" w:cs="Times New Roman"/>
          <w:color w:val="auto"/>
          <w:sz w:val="24"/>
          <w:szCs w:val="24"/>
        </w:rPr>
        <w:t xml:space="preserve">: XFLR5 </w:t>
      </w:r>
      <w:r>
        <w:rPr>
          <w:rFonts w:ascii="Times New Roman" w:hAnsi="Times New Roman" w:cs="Times New Roman"/>
          <w:color w:val="auto"/>
          <w:sz w:val="24"/>
          <w:szCs w:val="24"/>
        </w:rPr>
        <w:t>Iterative Analysis of Airfoils 1-5</w:t>
      </w:r>
      <w:bookmarkEnd w:id="40"/>
    </w:p>
    <w:p w14:paraId="2CDBEC24" w14:textId="77777777" w:rsidR="004D017A" w:rsidRPr="0035755B" w:rsidRDefault="004D017A" w:rsidP="00697757">
      <w:pPr>
        <w:spacing w:line="480" w:lineRule="auto"/>
        <w:ind w:firstLine="360"/>
        <w:rPr>
          <w:rFonts w:ascii="Times New Roman" w:hAnsi="Times New Roman" w:cs="Times New Roman"/>
          <w:sz w:val="24"/>
          <w:szCs w:val="24"/>
        </w:rPr>
      </w:pPr>
      <w:r w:rsidRPr="0035755B">
        <w:rPr>
          <w:rFonts w:ascii="Times New Roman" w:hAnsi="Times New Roman" w:cs="Times New Roman"/>
          <w:sz w:val="24"/>
          <w:szCs w:val="24"/>
        </w:rPr>
        <w:t xml:space="preserve">Figure 5 represents plots of different parameters for each airfoil, swept between the range of the maximum and minimum Reynolds numbers.  Based on these results, Foil 4, in white, was </w:t>
      </w:r>
      <w:r w:rsidRPr="0035755B">
        <w:rPr>
          <w:rFonts w:ascii="Times New Roman" w:hAnsi="Times New Roman" w:cs="Times New Roman"/>
          <w:sz w:val="24"/>
          <w:szCs w:val="24"/>
        </w:rPr>
        <w:lastRenderedPageBreak/>
        <w:t>selected.  Foil 5, in light blue, was not selected due to an unreasonably high coefficient of lift, which was determined to be an unrealistic computational output.  Upon selecting Foil 4, much more complex analyses could be conducted in COMSOL.  The shape of Foil 4 was exported from XFLR5 as a series of points to a comma separated value file, and then imported to COMSOL to retain the exact dimensions of the airfoil profile.  To maintain consistency throughout both simulation programs, the Coefficient of Pressure (C</w:t>
      </w:r>
      <w:r w:rsidRPr="0035755B">
        <w:rPr>
          <w:rFonts w:ascii="Times New Roman" w:hAnsi="Times New Roman" w:cs="Times New Roman"/>
          <w:sz w:val="24"/>
          <w:szCs w:val="24"/>
          <w:vertAlign w:val="subscript"/>
        </w:rPr>
        <w:t>p</w:t>
      </w:r>
      <w:r w:rsidRPr="0035755B">
        <w:rPr>
          <w:rFonts w:ascii="Times New Roman" w:hAnsi="Times New Roman" w:cs="Times New Roman"/>
          <w:sz w:val="24"/>
          <w:szCs w:val="24"/>
        </w:rPr>
        <w:t>) calculated along the surface of the airfoil in both programs was compared.  The comparison between the two computational models would assert greater confidence in their accuracy should the results agree.  The equation for C</w:t>
      </w:r>
      <w:r w:rsidRPr="0035755B">
        <w:rPr>
          <w:rFonts w:ascii="Times New Roman" w:hAnsi="Times New Roman" w:cs="Times New Roman"/>
          <w:sz w:val="24"/>
          <w:szCs w:val="24"/>
          <w:vertAlign w:val="subscript"/>
        </w:rPr>
        <w:t xml:space="preserve">p </w:t>
      </w:r>
      <w:r w:rsidRPr="0035755B">
        <w:rPr>
          <w:rFonts w:ascii="Times New Roman" w:hAnsi="Times New Roman" w:cs="Times New Roman"/>
          <w:sz w:val="24"/>
          <w:szCs w:val="24"/>
        </w:rPr>
        <w:t>is stated below:</w:t>
      </w:r>
    </w:p>
    <w:p w14:paraId="0BFEFDC5" w14:textId="77777777" w:rsidR="004D017A" w:rsidRDefault="004D017A" w:rsidP="004D017A">
      <w:pPr>
        <w:pStyle w:val="Caption"/>
        <w:ind w:left="360"/>
        <w:jc w:val="right"/>
        <w:rPr>
          <w:rFonts w:ascii="Times New Roman" w:hAnsi="Times New Roman" w:cs="Times New Roman"/>
          <w:color w:val="auto"/>
          <w:sz w:val="24"/>
          <w:szCs w:val="24"/>
        </w:rPr>
      </w:pPr>
      <w:r>
        <w:rPr>
          <w:rFonts w:ascii="Times New Roman" w:hAnsi="Times New Roman" w:cs="Times New Roman"/>
          <w:color w:val="auto"/>
          <w:sz w:val="24"/>
          <w:szCs w:val="24"/>
        </w:rPr>
        <w:t xml:space="preserve">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C</m:t>
            </m:r>
          </m:e>
          <m:sub>
            <m:r>
              <w:rPr>
                <w:rFonts w:ascii="Cambria Math" w:hAnsi="Cambria Math" w:cs="Times New Roman"/>
                <w:color w:val="auto"/>
                <w:sz w:val="24"/>
                <w:szCs w:val="24"/>
              </w:rPr>
              <m:t>p</m:t>
            </m:r>
          </m:sub>
        </m:sSub>
        <m:r>
          <w:rPr>
            <w:rFonts w:ascii="Cambria Math" w:hAnsi="Cambria Math" w:cs="Times New Roman"/>
            <w:color w:val="auto"/>
            <w:sz w:val="24"/>
            <w:szCs w:val="24"/>
          </w:rPr>
          <m:t>=</m:t>
        </m:r>
        <m:f>
          <m:fPr>
            <m:ctrlPr>
              <w:rPr>
                <w:rFonts w:ascii="Cambria Math" w:hAnsi="Cambria Math" w:cs="Times New Roman"/>
                <w:color w:val="auto"/>
                <w:sz w:val="24"/>
                <w:szCs w:val="24"/>
              </w:rPr>
            </m:ctrlPr>
          </m:fPr>
          <m:num>
            <m:d>
              <m:dPr>
                <m:ctrlPr>
                  <w:rPr>
                    <w:rFonts w:ascii="Cambria Math" w:hAnsi="Cambria Math" w:cs="Times New Roman"/>
                    <w:color w:val="auto"/>
                    <w:sz w:val="24"/>
                    <w:szCs w:val="24"/>
                  </w:rPr>
                </m:ctrlPr>
              </m:dPr>
              <m:e>
                <m:r>
                  <w:rPr>
                    <w:rFonts w:ascii="Cambria Math" w:hAnsi="Cambria Math" w:cs="Times New Roman"/>
                    <w:color w:val="auto"/>
                    <w:sz w:val="24"/>
                    <w:szCs w:val="24"/>
                  </w:rPr>
                  <m:t>p-</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p</m:t>
                    </m:r>
                  </m:e>
                  <m:sub>
                    <m:r>
                      <w:rPr>
                        <w:rFonts w:ascii="Cambria Math" w:hAnsi="Cambria Math" w:cs="Times New Roman"/>
                        <w:color w:val="auto"/>
                        <w:sz w:val="24"/>
                        <w:szCs w:val="24"/>
                      </w:rPr>
                      <m:t>∞</m:t>
                    </m:r>
                  </m:sub>
                </m:sSub>
              </m:e>
            </m:d>
          </m:num>
          <m:den>
            <m:d>
              <m:dPr>
                <m:ctrlPr>
                  <w:rPr>
                    <w:rFonts w:ascii="Cambria Math" w:hAnsi="Cambria Math" w:cs="Times New Roman"/>
                    <w:color w:val="auto"/>
                    <w:sz w:val="24"/>
                    <w:szCs w:val="24"/>
                  </w:rPr>
                </m:ctrlPr>
              </m:dPr>
              <m:e>
                <m:d>
                  <m:dPr>
                    <m:ctrlPr>
                      <w:rPr>
                        <w:rFonts w:ascii="Cambria Math" w:hAnsi="Cambria Math" w:cs="Times New Roman"/>
                        <w:color w:val="auto"/>
                        <w:sz w:val="24"/>
                        <w:szCs w:val="24"/>
                      </w:rPr>
                    </m:ctrlPr>
                  </m:dPr>
                  <m:e>
                    <m:f>
                      <m:fPr>
                        <m:ctrlPr>
                          <w:rPr>
                            <w:rFonts w:ascii="Cambria Math" w:hAnsi="Cambria Math" w:cs="Times New Roman"/>
                            <w:color w:val="auto"/>
                            <w:sz w:val="24"/>
                            <w:szCs w:val="24"/>
                          </w:rPr>
                        </m:ctrlPr>
                      </m:fPr>
                      <m:num>
                        <m:r>
                          <w:rPr>
                            <w:rFonts w:ascii="Cambria Math" w:hAnsi="Cambria Math" w:cs="Times New Roman"/>
                            <w:color w:val="auto"/>
                            <w:sz w:val="24"/>
                            <w:szCs w:val="24"/>
                          </w:rPr>
                          <m:t>1</m:t>
                        </m:r>
                      </m:num>
                      <m:den>
                        <m:r>
                          <w:rPr>
                            <w:rFonts w:ascii="Cambria Math" w:hAnsi="Cambria Math" w:cs="Times New Roman"/>
                            <w:color w:val="auto"/>
                            <w:sz w:val="24"/>
                            <w:szCs w:val="24"/>
                          </w:rPr>
                          <m:t>2</m:t>
                        </m:r>
                      </m:den>
                    </m:f>
                  </m:e>
                </m:d>
                <m:r>
                  <w:rPr>
                    <w:rFonts w:ascii="Cambria Math" w:hAnsi="Cambria Math" w:cs="Times New Roman"/>
                    <w:color w:val="auto"/>
                    <w:sz w:val="24"/>
                    <w:szCs w:val="24"/>
                  </w:rPr>
                  <m:t>*ρ*</m:t>
                </m:r>
                <m:sSup>
                  <m:sSupPr>
                    <m:ctrlPr>
                      <w:rPr>
                        <w:rFonts w:ascii="Cambria Math" w:hAnsi="Cambria Math" w:cs="Times New Roman"/>
                        <w:color w:val="auto"/>
                        <w:sz w:val="24"/>
                        <w:szCs w:val="24"/>
                      </w:rPr>
                    </m:ctrlPr>
                  </m:sSupPr>
                  <m:e>
                    <m:r>
                      <w:rPr>
                        <w:rFonts w:ascii="Cambria Math" w:hAnsi="Cambria Math" w:cs="Times New Roman"/>
                        <w:color w:val="auto"/>
                        <w:sz w:val="24"/>
                        <w:szCs w:val="24"/>
                      </w:rPr>
                      <m:t>V</m:t>
                    </m:r>
                  </m:e>
                  <m:sup>
                    <m:r>
                      <w:rPr>
                        <w:rFonts w:ascii="Cambria Math" w:hAnsi="Cambria Math" w:cs="Times New Roman"/>
                        <w:color w:val="auto"/>
                        <w:sz w:val="24"/>
                        <w:szCs w:val="24"/>
                      </w:rPr>
                      <m:t>2</m:t>
                    </m:r>
                  </m:sup>
                </m:sSup>
              </m:e>
            </m:d>
          </m:den>
        </m:f>
      </m:oMath>
      <w:r>
        <w:rPr>
          <w:rFonts w:ascii="Times New Roman" w:eastAsiaTheme="minorEastAsia" w:hAnsi="Times New Roman" w:cs="Times New Roman"/>
          <w:color w:val="auto"/>
          <w:sz w:val="24"/>
          <w:szCs w:val="24"/>
        </w:rPr>
        <w:t xml:space="preserve">                                                          </w:t>
      </w:r>
      <w:r>
        <w:rPr>
          <w:rFonts w:ascii="Times New Roman" w:hAnsi="Times New Roman" w:cs="Times New Roman"/>
          <w:color w:val="auto"/>
          <w:sz w:val="24"/>
          <w:szCs w:val="24"/>
        </w:rPr>
        <w:t xml:space="preserve">    (</w:t>
      </w:r>
      <w:r w:rsidRPr="006403BF">
        <w:rPr>
          <w:rFonts w:ascii="Times New Roman" w:hAnsi="Times New Roman" w:cs="Times New Roman"/>
          <w:color w:val="auto"/>
          <w:sz w:val="24"/>
          <w:szCs w:val="24"/>
        </w:rPr>
        <w:fldChar w:fldCharType="begin"/>
      </w:r>
      <w:r w:rsidRPr="006403BF">
        <w:rPr>
          <w:rFonts w:ascii="Times New Roman" w:hAnsi="Times New Roman" w:cs="Times New Roman"/>
          <w:color w:val="auto"/>
          <w:sz w:val="24"/>
          <w:szCs w:val="24"/>
        </w:rPr>
        <w:instrText xml:space="preserve"> SEQ Equation \* ARABIC </w:instrText>
      </w:r>
      <w:r w:rsidRPr="006403BF">
        <w:rPr>
          <w:rFonts w:ascii="Times New Roman" w:hAnsi="Times New Roman" w:cs="Times New Roman"/>
          <w:color w:val="auto"/>
          <w:sz w:val="24"/>
          <w:szCs w:val="24"/>
        </w:rPr>
        <w:fldChar w:fldCharType="separate"/>
      </w:r>
      <w:r w:rsidRPr="006403BF">
        <w:rPr>
          <w:rFonts w:ascii="Times New Roman" w:hAnsi="Times New Roman" w:cs="Times New Roman"/>
          <w:noProof/>
          <w:color w:val="auto"/>
          <w:sz w:val="24"/>
          <w:szCs w:val="24"/>
        </w:rPr>
        <w:t>5</w:t>
      </w:r>
      <w:r w:rsidRPr="006403BF">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p>
    <w:p w14:paraId="2B0FC63B" w14:textId="018747F8" w:rsidR="004D017A" w:rsidRPr="004D017A" w:rsidRDefault="004D017A" w:rsidP="00697757">
      <w:pPr>
        <w:spacing w:line="480" w:lineRule="auto"/>
        <w:ind w:firstLine="360"/>
        <w:rPr>
          <w:rFonts w:ascii="Times New Roman" w:hAnsi="Times New Roman" w:cs="Times New Roman"/>
          <w:sz w:val="24"/>
          <w:szCs w:val="24"/>
        </w:rPr>
      </w:pPr>
      <w:r w:rsidRPr="004D017A">
        <w:rPr>
          <w:rFonts w:ascii="Times New Roman" w:hAnsi="Times New Roman" w:cs="Times New Roman"/>
          <w:sz w:val="24"/>
          <w:szCs w:val="24"/>
        </w:rPr>
        <w:t xml:space="preserve">Where </w:t>
      </w:r>
      <m:oMath>
        <m:r>
          <m:rPr>
            <m:sty m:val="p"/>
          </m:rPr>
          <w:rPr>
            <w:rFonts w:ascii="Cambria Math" w:hAnsi="Cambria Math" w:cs="Times New Roman"/>
            <w:sz w:val="24"/>
            <w:szCs w:val="24"/>
          </w:rPr>
          <m:t>p</m:t>
        </m:r>
      </m:oMath>
      <w:r w:rsidRPr="004D017A">
        <w:rPr>
          <w:rFonts w:ascii="Times New Roman" w:eastAsiaTheme="minorEastAsia" w:hAnsi="Times New Roman" w:cs="Times New Roman"/>
          <w:sz w:val="24"/>
          <w:szCs w:val="24"/>
        </w:rPr>
        <w:t xml:space="preserve"> is the pressure at the surface of the airfoil, </w:t>
      </w:r>
      <m:oMath>
        <m:sSub>
          <m:sSubPr>
            <m:ctrlPr>
              <w:rPr>
                <w:rFonts w:ascii="Cambria Math" w:hAnsi="Cambria Math" w:cs="Times New Roman"/>
                <w:i/>
                <w:iCs/>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m:t>
            </m:r>
          </m:sub>
        </m:sSub>
      </m:oMath>
      <w:r w:rsidRPr="004D017A">
        <w:rPr>
          <w:rFonts w:ascii="Times New Roman" w:eastAsiaTheme="minorEastAsia" w:hAnsi="Times New Roman" w:cs="Times New Roman"/>
          <w:iCs/>
          <w:sz w:val="24"/>
          <w:szCs w:val="24"/>
        </w:rPr>
        <w:t xml:space="preserve"> is the pressure at infinite distance from the location of measured pressure, which is 0, </w:t>
      </w:r>
      <m:oMath>
        <m:r>
          <m:rPr>
            <m:sty m:val="p"/>
          </m:rPr>
          <w:rPr>
            <w:rFonts w:ascii="Cambria Math" w:hAnsi="Cambria Math" w:cs="Times New Roman"/>
            <w:sz w:val="24"/>
            <w:szCs w:val="24"/>
          </w:rPr>
          <m:t>ρ</m:t>
        </m:r>
      </m:oMath>
      <w:r w:rsidRPr="004D017A">
        <w:rPr>
          <w:rFonts w:ascii="Times New Roman" w:eastAsiaTheme="minorEastAsia" w:hAnsi="Times New Roman" w:cs="Times New Roman"/>
          <w:sz w:val="24"/>
          <w:szCs w:val="24"/>
        </w:rPr>
        <w:t xml:space="preserve"> is the density of the working fluid (air), and </w:t>
      </w:r>
      <m:oMath>
        <m:r>
          <m:rPr>
            <m:sty m:val="p"/>
          </m:rPr>
          <w:rPr>
            <w:rFonts w:ascii="Cambria Math" w:hAnsi="Cambria Math" w:cs="Times New Roman"/>
            <w:sz w:val="24"/>
            <w:szCs w:val="24"/>
          </w:rPr>
          <m:t>V</m:t>
        </m:r>
      </m:oMath>
      <w:r w:rsidRPr="004D017A">
        <w:rPr>
          <w:rFonts w:ascii="Times New Roman" w:eastAsiaTheme="minorEastAsia" w:hAnsi="Times New Roman" w:cs="Times New Roman"/>
          <w:sz w:val="24"/>
          <w:szCs w:val="24"/>
        </w:rPr>
        <w:t xml:space="preserve"> is the velocity at the surface of the airfoil.  The density of air at standard temperature and pressure, as previously stated, is 1.225 </w:t>
      </w:r>
      <m:oMath>
        <m:f>
          <m:fPr>
            <m:type m:val="skw"/>
            <m:ctrlPr>
              <w:rPr>
                <w:rFonts w:ascii="Cambria Math" w:eastAsiaTheme="minorEastAsia" w:hAnsi="Cambria Math" w:cs="Times New Roman"/>
                <w:i/>
                <w:sz w:val="20"/>
                <w:szCs w:val="20"/>
              </w:rPr>
            </m:ctrlPr>
          </m:fPr>
          <m:num>
            <m:r>
              <w:rPr>
                <w:rFonts w:ascii="Cambria Math" w:eastAsiaTheme="minorEastAsia" w:hAnsi="Cambria Math" w:cs="Times New Roman"/>
                <w:sz w:val="20"/>
                <w:szCs w:val="20"/>
              </w:rPr>
              <m:t>kg</m:t>
            </m:r>
          </m:num>
          <m:den>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m</m:t>
                </m:r>
              </m:e>
              <m:sup>
                <m:r>
                  <w:rPr>
                    <w:rFonts w:ascii="Cambria Math" w:eastAsiaTheme="minorEastAsia" w:hAnsi="Cambria Math" w:cs="Times New Roman"/>
                    <w:sz w:val="20"/>
                    <w:szCs w:val="20"/>
                  </w:rPr>
                  <m:t>3</m:t>
                </m:r>
              </m:sup>
            </m:sSup>
          </m:den>
        </m:f>
      </m:oMath>
      <w:r w:rsidRPr="004D017A">
        <w:rPr>
          <w:rFonts w:ascii="Times New Roman" w:eastAsiaTheme="minorEastAsia" w:hAnsi="Times New Roman" w:cs="Times New Roman"/>
          <w:sz w:val="24"/>
          <w:szCs w:val="24"/>
        </w:rPr>
        <w:t>, and the velocity is determined computationally within the respective simulation programs</w:t>
      </w:r>
      <w:r>
        <w:rPr>
          <w:rFonts w:ascii="Times New Roman" w:eastAsiaTheme="minorEastAsia" w:hAnsi="Times New Roman" w:cs="Times New Roman"/>
          <w:sz w:val="24"/>
          <w:szCs w:val="24"/>
        </w:rPr>
        <w:t>.</w:t>
      </w:r>
    </w:p>
    <w:p w14:paraId="1D4068AF" w14:textId="77777777" w:rsidR="00901F29" w:rsidRDefault="00901F29">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br w:type="page"/>
      </w:r>
    </w:p>
    <w:p w14:paraId="5933AD93" w14:textId="6F91C727" w:rsidR="004D017A" w:rsidRPr="004D017A" w:rsidRDefault="004D017A" w:rsidP="00062CBC">
      <w:pPr>
        <w:spacing w:line="480" w:lineRule="auto"/>
        <w:ind w:firstLine="360"/>
        <w:rPr>
          <w:rFonts w:ascii="Times New Roman" w:eastAsiaTheme="minorEastAsia" w:hAnsi="Times New Roman" w:cs="Times New Roman"/>
          <w:sz w:val="24"/>
          <w:szCs w:val="24"/>
        </w:rPr>
      </w:pPr>
      <w:r w:rsidRPr="004D017A">
        <w:rPr>
          <w:rFonts w:ascii="Times New Roman" w:eastAsiaTheme="minorEastAsia" w:hAnsi="Times New Roman" w:cs="Times New Roman"/>
          <w:sz w:val="24"/>
          <w:szCs w:val="24"/>
        </w:rPr>
        <w:lastRenderedPageBreak/>
        <w:t>Upon conducting COMSOL analyses of the airfoil behavior under the initial conditions defined in Equation 3, the following results were obtained:</w:t>
      </w:r>
    </w:p>
    <w:p w14:paraId="2E96C302" w14:textId="77777777" w:rsidR="004D017A" w:rsidRDefault="004D017A" w:rsidP="004D017A">
      <w:pPr>
        <w:spacing w:line="480" w:lineRule="auto"/>
        <w:ind w:left="360"/>
        <w:jc w:val="center"/>
      </w:pPr>
      <w:r>
        <w:t> </w:t>
      </w:r>
      <w:r>
        <w:rPr>
          <w:noProof/>
        </w:rPr>
        <w:drawing>
          <wp:inline distT="0" distB="0" distL="0" distR="0" wp14:anchorId="35D3A79B" wp14:editId="7E77E500">
            <wp:extent cx="4856086" cy="319087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21">
                      <a:extLst>
                        <a:ext uri="{28A0092B-C50C-407E-A947-70E740481C1C}">
                          <a14:useLocalDpi xmlns:a14="http://schemas.microsoft.com/office/drawing/2010/main" val="0"/>
                        </a:ext>
                      </a:extLst>
                    </a:blip>
                    <a:stretch>
                      <a:fillRect/>
                    </a:stretch>
                  </pic:blipFill>
                  <pic:spPr>
                    <a:xfrm>
                      <a:off x="0" y="0"/>
                      <a:ext cx="4856086" cy="3190875"/>
                    </a:xfrm>
                    <a:prstGeom prst="rect">
                      <a:avLst/>
                    </a:prstGeom>
                  </pic:spPr>
                </pic:pic>
              </a:graphicData>
            </a:graphic>
          </wp:inline>
        </w:drawing>
      </w:r>
    </w:p>
    <w:p w14:paraId="68C3FF10" w14:textId="69B9B59B" w:rsidR="004D017A" w:rsidRPr="00946396" w:rsidRDefault="004D017A" w:rsidP="004D017A">
      <w:pPr>
        <w:pStyle w:val="Caption"/>
        <w:ind w:left="360"/>
        <w:jc w:val="center"/>
        <w:rPr>
          <w:rFonts w:ascii="Times New Roman" w:eastAsiaTheme="minorEastAsia" w:hAnsi="Times New Roman" w:cs="Times New Roman"/>
          <w:color w:val="auto"/>
          <w:sz w:val="24"/>
          <w:szCs w:val="24"/>
        </w:rPr>
      </w:pPr>
      <w:bookmarkStart w:id="41" w:name="_Toc70680361"/>
      <w:r w:rsidRPr="00946396">
        <w:rPr>
          <w:rFonts w:ascii="Times New Roman" w:hAnsi="Times New Roman" w:cs="Times New Roman"/>
          <w:color w:val="auto"/>
          <w:sz w:val="24"/>
          <w:szCs w:val="24"/>
        </w:rPr>
        <w:t xml:space="preserve">Figure </w:t>
      </w:r>
      <w:r w:rsidRPr="00946396">
        <w:rPr>
          <w:rFonts w:ascii="Times New Roman" w:hAnsi="Times New Roman" w:cs="Times New Roman"/>
          <w:color w:val="auto"/>
          <w:sz w:val="24"/>
          <w:szCs w:val="24"/>
        </w:rPr>
        <w:fldChar w:fldCharType="begin"/>
      </w:r>
      <w:r w:rsidRPr="00946396">
        <w:rPr>
          <w:rFonts w:ascii="Times New Roman" w:hAnsi="Times New Roman" w:cs="Times New Roman"/>
          <w:color w:val="auto"/>
          <w:sz w:val="24"/>
          <w:szCs w:val="24"/>
        </w:rPr>
        <w:instrText xml:space="preserve"> SEQ Figure \* ARABIC </w:instrText>
      </w:r>
      <w:r w:rsidRPr="00946396">
        <w:rPr>
          <w:rFonts w:ascii="Times New Roman" w:hAnsi="Times New Roman" w:cs="Times New Roman"/>
          <w:color w:val="auto"/>
          <w:sz w:val="24"/>
          <w:szCs w:val="24"/>
        </w:rPr>
        <w:fldChar w:fldCharType="separate"/>
      </w:r>
      <w:r w:rsidR="00B45E52">
        <w:rPr>
          <w:rFonts w:ascii="Times New Roman" w:hAnsi="Times New Roman" w:cs="Times New Roman"/>
          <w:noProof/>
          <w:color w:val="auto"/>
          <w:sz w:val="24"/>
          <w:szCs w:val="24"/>
        </w:rPr>
        <w:t>6</w:t>
      </w:r>
      <w:r w:rsidRPr="00946396">
        <w:rPr>
          <w:rFonts w:ascii="Times New Roman" w:hAnsi="Times New Roman" w:cs="Times New Roman"/>
          <w:color w:val="auto"/>
          <w:sz w:val="24"/>
          <w:szCs w:val="24"/>
        </w:rPr>
        <w:fldChar w:fldCharType="end"/>
      </w:r>
      <w:r w:rsidRPr="00946396">
        <w:rPr>
          <w:rFonts w:ascii="Times New Roman" w:hAnsi="Times New Roman" w:cs="Times New Roman"/>
          <w:color w:val="auto"/>
          <w:sz w:val="24"/>
          <w:szCs w:val="24"/>
        </w:rPr>
        <w:t>: Coefficient of Pressure at 0° Angle of Attack</w:t>
      </w:r>
      <w:bookmarkEnd w:id="41"/>
    </w:p>
    <w:p w14:paraId="421CF2C3" w14:textId="77777777" w:rsidR="004D017A" w:rsidRDefault="004D017A" w:rsidP="004D017A">
      <w:pPr>
        <w:ind w:left="360"/>
        <w:jc w:val="center"/>
      </w:pPr>
      <w:r>
        <w:t> </w:t>
      </w:r>
      <w:r>
        <w:rPr>
          <w:noProof/>
        </w:rPr>
        <w:drawing>
          <wp:inline distT="0" distB="0" distL="0" distR="0" wp14:anchorId="6F96725F" wp14:editId="79AEA1C4">
            <wp:extent cx="4972050" cy="32861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2">
                      <a:extLst>
                        <a:ext uri="{28A0092B-C50C-407E-A947-70E740481C1C}">
                          <a14:useLocalDpi xmlns:a14="http://schemas.microsoft.com/office/drawing/2010/main" val="0"/>
                        </a:ext>
                      </a:extLst>
                    </a:blip>
                    <a:stretch>
                      <a:fillRect/>
                    </a:stretch>
                  </pic:blipFill>
                  <pic:spPr>
                    <a:xfrm>
                      <a:off x="0" y="0"/>
                      <a:ext cx="4972050" cy="3286125"/>
                    </a:xfrm>
                    <a:prstGeom prst="rect">
                      <a:avLst/>
                    </a:prstGeom>
                  </pic:spPr>
                </pic:pic>
              </a:graphicData>
            </a:graphic>
          </wp:inline>
        </w:drawing>
      </w:r>
    </w:p>
    <w:p w14:paraId="6B99F688" w14:textId="2F0B9E49" w:rsidR="004D017A" w:rsidRPr="0064082A" w:rsidRDefault="004D017A" w:rsidP="004D017A">
      <w:pPr>
        <w:pStyle w:val="Caption"/>
        <w:ind w:left="360"/>
        <w:jc w:val="center"/>
        <w:rPr>
          <w:rFonts w:ascii="Times New Roman" w:hAnsi="Times New Roman" w:cs="Times New Roman"/>
          <w:color w:val="auto"/>
          <w:sz w:val="24"/>
          <w:szCs w:val="24"/>
        </w:rPr>
      </w:pPr>
      <w:bookmarkStart w:id="42" w:name="_Toc70680362"/>
      <w:r w:rsidRPr="0064082A">
        <w:rPr>
          <w:rFonts w:ascii="Times New Roman" w:hAnsi="Times New Roman" w:cs="Times New Roman"/>
          <w:color w:val="auto"/>
          <w:sz w:val="24"/>
          <w:szCs w:val="24"/>
        </w:rPr>
        <w:t xml:space="preserve">Figure </w:t>
      </w:r>
      <w:r w:rsidRPr="0064082A">
        <w:rPr>
          <w:rFonts w:ascii="Times New Roman" w:hAnsi="Times New Roman" w:cs="Times New Roman"/>
          <w:color w:val="auto"/>
          <w:sz w:val="24"/>
          <w:szCs w:val="24"/>
        </w:rPr>
        <w:fldChar w:fldCharType="begin"/>
      </w:r>
      <w:r w:rsidRPr="0064082A">
        <w:rPr>
          <w:rFonts w:ascii="Times New Roman" w:hAnsi="Times New Roman" w:cs="Times New Roman"/>
          <w:color w:val="auto"/>
          <w:sz w:val="24"/>
          <w:szCs w:val="24"/>
        </w:rPr>
        <w:instrText xml:space="preserve"> SEQ Figure \* ARABIC </w:instrText>
      </w:r>
      <w:r w:rsidRPr="0064082A">
        <w:rPr>
          <w:rFonts w:ascii="Times New Roman" w:hAnsi="Times New Roman" w:cs="Times New Roman"/>
          <w:color w:val="auto"/>
          <w:sz w:val="24"/>
          <w:szCs w:val="24"/>
        </w:rPr>
        <w:fldChar w:fldCharType="separate"/>
      </w:r>
      <w:r w:rsidR="00B45E52">
        <w:rPr>
          <w:rFonts w:ascii="Times New Roman" w:hAnsi="Times New Roman" w:cs="Times New Roman"/>
          <w:noProof/>
          <w:color w:val="auto"/>
          <w:sz w:val="24"/>
          <w:szCs w:val="24"/>
        </w:rPr>
        <w:t>7</w:t>
      </w:r>
      <w:r w:rsidRPr="0064082A">
        <w:rPr>
          <w:rFonts w:ascii="Times New Roman" w:hAnsi="Times New Roman" w:cs="Times New Roman"/>
          <w:color w:val="auto"/>
          <w:sz w:val="24"/>
          <w:szCs w:val="24"/>
        </w:rPr>
        <w:fldChar w:fldCharType="end"/>
      </w:r>
      <w:r w:rsidRPr="0064082A">
        <w:rPr>
          <w:rFonts w:ascii="Times New Roman" w:hAnsi="Times New Roman" w:cs="Times New Roman"/>
          <w:color w:val="auto"/>
          <w:sz w:val="24"/>
          <w:szCs w:val="24"/>
        </w:rPr>
        <w:t>: Velocity at 0° Angle of Attack</w:t>
      </w:r>
      <w:bookmarkEnd w:id="42"/>
    </w:p>
    <w:p w14:paraId="0C93BB7E" w14:textId="77777777" w:rsidR="004D017A" w:rsidRDefault="004D017A" w:rsidP="004D017A">
      <w:pPr>
        <w:spacing w:line="480" w:lineRule="auto"/>
        <w:ind w:left="360"/>
        <w:jc w:val="center"/>
      </w:pPr>
      <w:r>
        <w:lastRenderedPageBreak/>
        <w:t> </w:t>
      </w:r>
      <w:r>
        <w:rPr>
          <w:noProof/>
        </w:rPr>
        <w:drawing>
          <wp:inline distT="0" distB="0" distL="0" distR="0" wp14:anchorId="3B80D4C3" wp14:editId="586F20B8">
            <wp:extent cx="4972050" cy="32861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23">
                      <a:extLst>
                        <a:ext uri="{28A0092B-C50C-407E-A947-70E740481C1C}">
                          <a14:useLocalDpi xmlns:a14="http://schemas.microsoft.com/office/drawing/2010/main" val="0"/>
                        </a:ext>
                      </a:extLst>
                    </a:blip>
                    <a:stretch>
                      <a:fillRect/>
                    </a:stretch>
                  </pic:blipFill>
                  <pic:spPr>
                    <a:xfrm>
                      <a:off x="0" y="0"/>
                      <a:ext cx="4972050" cy="3286125"/>
                    </a:xfrm>
                    <a:prstGeom prst="rect">
                      <a:avLst/>
                    </a:prstGeom>
                  </pic:spPr>
                </pic:pic>
              </a:graphicData>
            </a:graphic>
          </wp:inline>
        </w:drawing>
      </w:r>
    </w:p>
    <w:p w14:paraId="1A8C7C76" w14:textId="0B2B58F0" w:rsidR="004D017A" w:rsidRDefault="004D017A" w:rsidP="004D017A">
      <w:pPr>
        <w:pStyle w:val="Caption"/>
        <w:ind w:left="360"/>
        <w:jc w:val="center"/>
        <w:rPr>
          <w:rFonts w:ascii="Times New Roman" w:hAnsi="Times New Roman" w:cs="Times New Roman"/>
          <w:color w:val="auto"/>
          <w:sz w:val="24"/>
          <w:szCs w:val="24"/>
        </w:rPr>
      </w:pPr>
      <w:bookmarkStart w:id="43" w:name="_Toc70680363"/>
      <w:r w:rsidRPr="002B182E">
        <w:rPr>
          <w:rFonts w:ascii="Times New Roman" w:hAnsi="Times New Roman" w:cs="Times New Roman"/>
          <w:color w:val="auto"/>
          <w:sz w:val="24"/>
          <w:szCs w:val="24"/>
        </w:rPr>
        <w:t xml:space="preserve">Figure </w:t>
      </w:r>
      <w:r w:rsidRPr="002B182E">
        <w:rPr>
          <w:rFonts w:ascii="Times New Roman" w:hAnsi="Times New Roman" w:cs="Times New Roman"/>
          <w:color w:val="auto"/>
          <w:sz w:val="24"/>
          <w:szCs w:val="24"/>
        </w:rPr>
        <w:fldChar w:fldCharType="begin"/>
      </w:r>
      <w:r w:rsidRPr="002B182E">
        <w:rPr>
          <w:rFonts w:ascii="Times New Roman" w:hAnsi="Times New Roman" w:cs="Times New Roman"/>
          <w:color w:val="auto"/>
          <w:sz w:val="24"/>
          <w:szCs w:val="24"/>
        </w:rPr>
        <w:instrText xml:space="preserve"> SEQ Figure \* ARABIC </w:instrText>
      </w:r>
      <w:r w:rsidRPr="002B182E">
        <w:rPr>
          <w:rFonts w:ascii="Times New Roman" w:hAnsi="Times New Roman" w:cs="Times New Roman"/>
          <w:color w:val="auto"/>
          <w:sz w:val="24"/>
          <w:szCs w:val="24"/>
        </w:rPr>
        <w:fldChar w:fldCharType="separate"/>
      </w:r>
      <w:r w:rsidR="00B45E52">
        <w:rPr>
          <w:rFonts w:ascii="Times New Roman" w:hAnsi="Times New Roman" w:cs="Times New Roman"/>
          <w:noProof/>
          <w:color w:val="auto"/>
          <w:sz w:val="24"/>
          <w:szCs w:val="24"/>
        </w:rPr>
        <w:t>8</w:t>
      </w:r>
      <w:r w:rsidRPr="002B182E">
        <w:rPr>
          <w:rFonts w:ascii="Times New Roman" w:hAnsi="Times New Roman" w:cs="Times New Roman"/>
          <w:color w:val="auto"/>
          <w:sz w:val="24"/>
          <w:szCs w:val="24"/>
        </w:rPr>
        <w:fldChar w:fldCharType="end"/>
      </w:r>
      <w:r w:rsidRPr="002B182E">
        <w:rPr>
          <w:rFonts w:ascii="Times New Roman" w:hAnsi="Times New Roman" w:cs="Times New Roman"/>
          <w:color w:val="auto"/>
          <w:sz w:val="24"/>
          <w:szCs w:val="24"/>
        </w:rPr>
        <w:t>: Coefficient of Pressure at 5° Angle of Attack</w:t>
      </w:r>
      <w:bookmarkEnd w:id="43"/>
    </w:p>
    <w:p w14:paraId="1A8F6A60" w14:textId="77777777" w:rsidR="004D017A" w:rsidRDefault="004D017A" w:rsidP="004D017A">
      <w:pPr>
        <w:ind w:left="360"/>
        <w:jc w:val="center"/>
      </w:pPr>
      <w:r>
        <w:t> </w:t>
      </w:r>
      <w:r>
        <w:rPr>
          <w:noProof/>
        </w:rPr>
        <w:drawing>
          <wp:inline distT="0" distB="0" distL="0" distR="0" wp14:anchorId="3A47118E" wp14:editId="7F0F8DBD">
            <wp:extent cx="4972050" cy="3276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24">
                      <a:extLst>
                        <a:ext uri="{28A0092B-C50C-407E-A947-70E740481C1C}">
                          <a14:useLocalDpi xmlns:a14="http://schemas.microsoft.com/office/drawing/2010/main" val="0"/>
                        </a:ext>
                      </a:extLst>
                    </a:blip>
                    <a:stretch>
                      <a:fillRect/>
                    </a:stretch>
                  </pic:blipFill>
                  <pic:spPr>
                    <a:xfrm>
                      <a:off x="0" y="0"/>
                      <a:ext cx="4972050" cy="3276600"/>
                    </a:xfrm>
                    <a:prstGeom prst="rect">
                      <a:avLst/>
                    </a:prstGeom>
                  </pic:spPr>
                </pic:pic>
              </a:graphicData>
            </a:graphic>
          </wp:inline>
        </w:drawing>
      </w:r>
    </w:p>
    <w:p w14:paraId="0AF09E80" w14:textId="3DF0A6FE" w:rsidR="004D017A" w:rsidRPr="0070287E" w:rsidRDefault="004D017A" w:rsidP="004D017A">
      <w:pPr>
        <w:pStyle w:val="Caption"/>
        <w:ind w:left="360"/>
        <w:jc w:val="center"/>
        <w:rPr>
          <w:rFonts w:ascii="Times New Roman" w:hAnsi="Times New Roman" w:cs="Times New Roman"/>
          <w:color w:val="auto"/>
          <w:sz w:val="24"/>
          <w:szCs w:val="24"/>
        </w:rPr>
      </w:pPr>
      <w:bookmarkStart w:id="44" w:name="_Toc70680364"/>
      <w:r w:rsidRPr="0070287E">
        <w:rPr>
          <w:rFonts w:ascii="Times New Roman" w:hAnsi="Times New Roman" w:cs="Times New Roman"/>
          <w:color w:val="auto"/>
          <w:sz w:val="24"/>
          <w:szCs w:val="24"/>
        </w:rPr>
        <w:t xml:space="preserve">Figure </w:t>
      </w:r>
      <w:r w:rsidRPr="0070287E">
        <w:rPr>
          <w:rFonts w:ascii="Times New Roman" w:hAnsi="Times New Roman" w:cs="Times New Roman"/>
          <w:color w:val="auto"/>
          <w:sz w:val="24"/>
          <w:szCs w:val="24"/>
        </w:rPr>
        <w:fldChar w:fldCharType="begin"/>
      </w:r>
      <w:r w:rsidRPr="0070287E">
        <w:rPr>
          <w:rFonts w:ascii="Times New Roman" w:hAnsi="Times New Roman" w:cs="Times New Roman"/>
          <w:color w:val="auto"/>
          <w:sz w:val="24"/>
          <w:szCs w:val="24"/>
        </w:rPr>
        <w:instrText xml:space="preserve"> SEQ Figure \* ARABIC </w:instrText>
      </w:r>
      <w:r w:rsidRPr="0070287E">
        <w:rPr>
          <w:rFonts w:ascii="Times New Roman" w:hAnsi="Times New Roman" w:cs="Times New Roman"/>
          <w:color w:val="auto"/>
          <w:sz w:val="24"/>
          <w:szCs w:val="24"/>
        </w:rPr>
        <w:fldChar w:fldCharType="separate"/>
      </w:r>
      <w:r w:rsidR="00B45E52">
        <w:rPr>
          <w:rFonts w:ascii="Times New Roman" w:hAnsi="Times New Roman" w:cs="Times New Roman"/>
          <w:noProof/>
          <w:color w:val="auto"/>
          <w:sz w:val="24"/>
          <w:szCs w:val="24"/>
        </w:rPr>
        <w:t>9</w:t>
      </w:r>
      <w:r w:rsidRPr="0070287E">
        <w:rPr>
          <w:rFonts w:ascii="Times New Roman" w:hAnsi="Times New Roman" w:cs="Times New Roman"/>
          <w:color w:val="auto"/>
          <w:sz w:val="24"/>
          <w:szCs w:val="24"/>
        </w:rPr>
        <w:fldChar w:fldCharType="end"/>
      </w:r>
      <w:r w:rsidRPr="0070287E">
        <w:rPr>
          <w:rFonts w:ascii="Times New Roman" w:hAnsi="Times New Roman" w:cs="Times New Roman"/>
          <w:color w:val="auto"/>
          <w:sz w:val="24"/>
          <w:szCs w:val="24"/>
        </w:rPr>
        <w:t>: Velocity at 5° Angle of Attack</w:t>
      </w:r>
      <w:bookmarkEnd w:id="44"/>
    </w:p>
    <w:p w14:paraId="4CEA8892" w14:textId="74740D3F" w:rsidR="004D017A" w:rsidRPr="004D017A" w:rsidRDefault="004D017A" w:rsidP="004D017A">
      <w:pPr>
        <w:rPr>
          <w:rFonts w:ascii="Times New Roman" w:hAnsi="Times New Roman" w:cs="Times New Roman"/>
          <w:sz w:val="24"/>
          <w:szCs w:val="24"/>
        </w:rPr>
      </w:pPr>
      <w:r>
        <w:lastRenderedPageBreak/>
        <w:t> </w:t>
      </w:r>
      <w:r>
        <w:rPr>
          <w:noProof/>
        </w:rPr>
        <w:drawing>
          <wp:inline distT="0" distB="0" distL="0" distR="0" wp14:anchorId="6D6C982B" wp14:editId="540E0445">
            <wp:extent cx="5943600" cy="35890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25">
                      <a:extLst>
                        <a:ext uri="{28A0092B-C50C-407E-A947-70E740481C1C}">
                          <a14:useLocalDpi xmlns:a14="http://schemas.microsoft.com/office/drawing/2010/main" val="0"/>
                        </a:ext>
                      </a:extLst>
                    </a:blip>
                    <a:stretch>
                      <a:fillRect/>
                    </a:stretch>
                  </pic:blipFill>
                  <pic:spPr>
                    <a:xfrm>
                      <a:off x="0" y="0"/>
                      <a:ext cx="5943600" cy="3589020"/>
                    </a:xfrm>
                    <a:prstGeom prst="rect">
                      <a:avLst/>
                    </a:prstGeom>
                  </pic:spPr>
                </pic:pic>
              </a:graphicData>
            </a:graphic>
          </wp:inline>
        </w:drawing>
      </w:r>
    </w:p>
    <w:p w14:paraId="5C8635FC" w14:textId="0FA2D1DC" w:rsidR="004D017A" w:rsidRPr="005A298F" w:rsidRDefault="004D017A" w:rsidP="00774ECE">
      <w:pPr>
        <w:pStyle w:val="Caption"/>
        <w:spacing w:line="480" w:lineRule="auto"/>
        <w:ind w:left="360"/>
        <w:jc w:val="center"/>
        <w:rPr>
          <w:rFonts w:ascii="Times New Roman" w:hAnsi="Times New Roman" w:cs="Times New Roman"/>
          <w:color w:val="auto"/>
          <w:sz w:val="24"/>
          <w:szCs w:val="24"/>
        </w:rPr>
      </w:pPr>
      <w:bookmarkStart w:id="45" w:name="_Toc70680365"/>
      <w:r w:rsidRPr="005A298F">
        <w:rPr>
          <w:rFonts w:ascii="Times New Roman" w:hAnsi="Times New Roman" w:cs="Times New Roman"/>
          <w:color w:val="auto"/>
          <w:sz w:val="24"/>
          <w:szCs w:val="24"/>
        </w:rPr>
        <w:t xml:space="preserve">Figure </w:t>
      </w:r>
      <w:r w:rsidRPr="005A298F">
        <w:rPr>
          <w:rFonts w:ascii="Times New Roman" w:hAnsi="Times New Roman" w:cs="Times New Roman"/>
          <w:color w:val="auto"/>
          <w:sz w:val="24"/>
          <w:szCs w:val="24"/>
        </w:rPr>
        <w:fldChar w:fldCharType="begin"/>
      </w:r>
      <w:r w:rsidRPr="005A298F">
        <w:rPr>
          <w:rFonts w:ascii="Times New Roman" w:hAnsi="Times New Roman" w:cs="Times New Roman"/>
          <w:color w:val="auto"/>
          <w:sz w:val="24"/>
          <w:szCs w:val="24"/>
        </w:rPr>
        <w:instrText xml:space="preserve"> SEQ Figure \* ARABIC </w:instrText>
      </w:r>
      <w:r w:rsidRPr="005A298F">
        <w:rPr>
          <w:rFonts w:ascii="Times New Roman" w:hAnsi="Times New Roman" w:cs="Times New Roman"/>
          <w:color w:val="auto"/>
          <w:sz w:val="24"/>
          <w:szCs w:val="24"/>
        </w:rPr>
        <w:fldChar w:fldCharType="separate"/>
      </w:r>
      <w:r w:rsidR="00B45E52">
        <w:rPr>
          <w:rFonts w:ascii="Times New Roman" w:hAnsi="Times New Roman" w:cs="Times New Roman"/>
          <w:noProof/>
          <w:color w:val="auto"/>
          <w:sz w:val="24"/>
          <w:szCs w:val="24"/>
        </w:rPr>
        <w:t>10</w:t>
      </w:r>
      <w:r w:rsidRPr="005A298F">
        <w:rPr>
          <w:rFonts w:ascii="Times New Roman" w:hAnsi="Times New Roman" w:cs="Times New Roman"/>
          <w:color w:val="auto"/>
          <w:sz w:val="24"/>
          <w:szCs w:val="24"/>
        </w:rPr>
        <w:fldChar w:fldCharType="end"/>
      </w:r>
      <w:r w:rsidRPr="005A298F">
        <w:rPr>
          <w:rFonts w:ascii="Times New Roman" w:hAnsi="Times New Roman" w:cs="Times New Roman"/>
          <w:color w:val="auto"/>
          <w:sz w:val="24"/>
          <w:szCs w:val="24"/>
        </w:rPr>
        <w:t>: COMSOL vs. XFLR5 Coefficient of Pressure</w:t>
      </w:r>
      <w:r w:rsidRPr="005A298F">
        <w:rPr>
          <w:rFonts w:ascii="Times New Roman" w:hAnsi="Times New Roman" w:cs="Times New Roman"/>
          <w:noProof/>
          <w:color w:val="auto"/>
          <w:sz w:val="24"/>
          <w:szCs w:val="24"/>
        </w:rPr>
        <w:t xml:space="preserve"> for 5</w:t>
      </w:r>
      <w:r w:rsidRPr="005A298F">
        <w:rPr>
          <w:rFonts w:ascii="Times New Roman" w:hAnsi="Times New Roman" w:cs="Times New Roman"/>
          <w:color w:val="auto"/>
          <w:sz w:val="24"/>
          <w:szCs w:val="24"/>
        </w:rPr>
        <w:t>°</w:t>
      </w:r>
      <w:r w:rsidRPr="005A298F">
        <w:rPr>
          <w:rFonts w:ascii="Times New Roman" w:hAnsi="Times New Roman" w:cs="Times New Roman"/>
          <w:noProof/>
          <w:color w:val="auto"/>
          <w:sz w:val="24"/>
          <w:szCs w:val="24"/>
        </w:rPr>
        <w:t xml:space="preserve"> Angle of Attack</w:t>
      </w:r>
      <w:bookmarkEnd w:id="45"/>
    </w:p>
    <w:p w14:paraId="23D1E26F" w14:textId="6AFA7E30" w:rsidR="004D017A" w:rsidRDefault="004D017A" w:rsidP="00062CBC">
      <w:pPr>
        <w:spacing w:line="480" w:lineRule="auto"/>
        <w:ind w:firstLine="360"/>
        <w:rPr>
          <w:rFonts w:ascii="Times New Roman" w:hAnsi="Times New Roman" w:cs="Times New Roman"/>
          <w:sz w:val="24"/>
          <w:szCs w:val="24"/>
        </w:rPr>
      </w:pPr>
      <w:r w:rsidRPr="004D017A">
        <w:rPr>
          <w:rFonts w:ascii="Times New Roman" w:hAnsi="Times New Roman" w:cs="Times New Roman"/>
          <w:sz w:val="24"/>
          <w:szCs w:val="24"/>
        </w:rPr>
        <w:t>Figures 6-9 illustrate the COMSOL simulation results for a sweep across a range of Angle of Attack (AoA) values.  There is a clear relationship between the magnitude of the C</w:t>
      </w:r>
      <w:r w:rsidRPr="004D017A">
        <w:rPr>
          <w:rFonts w:ascii="Times New Roman" w:hAnsi="Times New Roman" w:cs="Times New Roman"/>
          <w:sz w:val="24"/>
          <w:szCs w:val="24"/>
          <w:vertAlign w:val="subscript"/>
        </w:rPr>
        <w:t>p</w:t>
      </w:r>
      <w:r w:rsidRPr="004D017A">
        <w:rPr>
          <w:rFonts w:ascii="Times New Roman" w:hAnsi="Times New Roman" w:cs="Times New Roman"/>
          <w:sz w:val="24"/>
          <w:szCs w:val="24"/>
        </w:rPr>
        <w:t xml:space="preserve"> and velocity </w:t>
      </w:r>
      <w:r w:rsidRPr="005B5A90">
        <w:rPr>
          <w:rFonts w:ascii="Times New Roman" w:hAnsi="Times New Roman" w:cs="Times New Roman"/>
          <w:sz w:val="24"/>
          <w:szCs w:val="24"/>
        </w:rPr>
        <w:t>and the AoA.  As the AoA increases, the C</w:t>
      </w:r>
      <w:r w:rsidRPr="005B5A90">
        <w:rPr>
          <w:rFonts w:ascii="Times New Roman" w:hAnsi="Times New Roman" w:cs="Times New Roman"/>
          <w:sz w:val="24"/>
          <w:szCs w:val="24"/>
          <w:vertAlign w:val="subscript"/>
        </w:rPr>
        <w:t>p</w:t>
      </w:r>
      <w:r w:rsidRPr="005B5A90">
        <w:rPr>
          <w:rFonts w:ascii="Times New Roman" w:hAnsi="Times New Roman" w:cs="Times New Roman"/>
          <w:sz w:val="24"/>
          <w:szCs w:val="24"/>
        </w:rPr>
        <w:t xml:space="preserve"> and velocity at the surface of the</w:t>
      </w:r>
      <w:r w:rsidRPr="004D017A">
        <w:rPr>
          <w:rFonts w:ascii="Times New Roman" w:hAnsi="Times New Roman" w:cs="Times New Roman"/>
          <w:sz w:val="28"/>
          <w:szCs w:val="28"/>
        </w:rPr>
        <w:t xml:space="preserve"> airfoil also</w:t>
      </w:r>
      <w:r w:rsidRPr="004D017A">
        <w:rPr>
          <w:rFonts w:ascii="Times New Roman" w:hAnsi="Times New Roman" w:cs="Times New Roman"/>
          <w:sz w:val="24"/>
          <w:szCs w:val="24"/>
        </w:rPr>
        <w:t xml:space="preserve"> increases in magnitude.  The location of the greatest magnitude velocity and C</w:t>
      </w:r>
      <w:r w:rsidRPr="004D017A">
        <w:rPr>
          <w:rFonts w:ascii="Times New Roman" w:hAnsi="Times New Roman" w:cs="Times New Roman"/>
          <w:sz w:val="24"/>
          <w:szCs w:val="24"/>
          <w:vertAlign w:val="subscript"/>
        </w:rPr>
        <w:t>p</w:t>
      </w:r>
      <w:r w:rsidRPr="004D017A">
        <w:rPr>
          <w:rFonts w:ascii="Times New Roman" w:hAnsi="Times New Roman" w:cs="Times New Roman"/>
          <w:sz w:val="24"/>
          <w:szCs w:val="24"/>
        </w:rPr>
        <w:t xml:space="preserve"> also shifts toward the nose of the airfoil.  Comparing the computed C</w:t>
      </w:r>
      <w:r w:rsidRPr="004D017A">
        <w:rPr>
          <w:rFonts w:ascii="Times New Roman" w:hAnsi="Times New Roman" w:cs="Times New Roman"/>
          <w:sz w:val="24"/>
          <w:szCs w:val="24"/>
          <w:vertAlign w:val="subscript"/>
        </w:rPr>
        <w:t>p</w:t>
      </w:r>
      <w:r w:rsidRPr="004D017A">
        <w:rPr>
          <w:rFonts w:ascii="Times New Roman" w:hAnsi="Times New Roman" w:cs="Times New Roman"/>
          <w:sz w:val="24"/>
          <w:szCs w:val="24"/>
        </w:rPr>
        <w:t xml:space="preserve"> along the surface of the airfoil from XFLR5 and COMSOL at an AoA of 5°, seen in Figure 10, there is agreement between the two simulation methods</w:t>
      </w:r>
      <w:r w:rsidR="001C59CE">
        <w:rPr>
          <w:rFonts w:ascii="Times New Roman" w:hAnsi="Times New Roman" w:cs="Times New Roman"/>
          <w:sz w:val="24"/>
          <w:szCs w:val="24"/>
        </w:rPr>
        <w:t xml:space="preserve">.  The red highlighted </w:t>
      </w:r>
      <w:r w:rsidR="00693847">
        <w:rPr>
          <w:rFonts w:ascii="Times New Roman" w:hAnsi="Times New Roman" w:cs="Times New Roman"/>
          <w:sz w:val="24"/>
          <w:szCs w:val="24"/>
        </w:rPr>
        <w:t>area in Figu</w:t>
      </w:r>
      <w:r w:rsidR="00D3600D">
        <w:rPr>
          <w:rFonts w:ascii="Times New Roman" w:hAnsi="Times New Roman" w:cs="Times New Roman"/>
          <w:sz w:val="24"/>
          <w:szCs w:val="24"/>
        </w:rPr>
        <w:t>re 10</w:t>
      </w:r>
      <w:r w:rsidR="001C59CE">
        <w:rPr>
          <w:rFonts w:ascii="Times New Roman" w:hAnsi="Times New Roman" w:cs="Times New Roman"/>
          <w:sz w:val="24"/>
          <w:szCs w:val="24"/>
        </w:rPr>
        <w:t xml:space="preserve"> indicate</w:t>
      </w:r>
      <w:r w:rsidR="001941AF">
        <w:rPr>
          <w:rFonts w:ascii="Times New Roman" w:hAnsi="Times New Roman" w:cs="Times New Roman"/>
          <w:sz w:val="24"/>
          <w:szCs w:val="24"/>
        </w:rPr>
        <w:t xml:space="preserve">s a region of </w:t>
      </w:r>
      <w:r w:rsidR="00D3600D">
        <w:rPr>
          <w:rFonts w:ascii="Times New Roman" w:hAnsi="Times New Roman" w:cs="Times New Roman"/>
          <w:sz w:val="24"/>
          <w:szCs w:val="24"/>
        </w:rPr>
        <w:t xml:space="preserve">data between both simulations that was consistent in having the </w:t>
      </w:r>
      <w:r w:rsidR="00F331C3">
        <w:rPr>
          <w:rFonts w:ascii="Times New Roman" w:hAnsi="Times New Roman" w:cs="Times New Roman"/>
          <w:sz w:val="24"/>
          <w:szCs w:val="24"/>
        </w:rPr>
        <w:t>lowest C</w:t>
      </w:r>
      <w:r w:rsidR="00F331C3">
        <w:rPr>
          <w:rFonts w:ascii="Times New Roman" w:hAnsi="Times New Roman" w:cs="Times New Roman"/>
          <w:sz w:val="24"/>
          <w:szCs w:val="24"/>
          <w:vertAlign w:val="subscript"/>
        </w:rPr>
        <w:t>p</w:t>
      </w:r>
      <w:r w:rsidR="00F331C3">
        <w:rPr>
          <w:rFonts w:ascii="Times New Roman" w:hAnsi="Times New Roman" w:cs="Times New Roman"/>
          <w:sz w:val="24"/>
          <w:szCs w:val="24"/>
        </w:rPr>
        <w:t xml:space="preserve"> </w:t>
      </w:r>
      <w:r w:rsidR="00E95977">
        <w:rPr>
          <w:rFonts w:ascii="Times New Roman" w:hAnsi="Times New Roman" w:cs="Times New Roman"/>
          <w:sz w:val="24"/>
          <w:szCs w:val="24"/>
        </w:rPr>
        <w:t>value</w:t>
      </w:r>
      <w:r w:rsidR="00B9397B">
        <w:rPr>
          <w:rFonts w:ascii="Times New Roman" w:hAnsi="Times New Roman" w:cs="Times New Roman"/>
          <w:sz w:val="24"/>
          <w:szCs w:val="24"/>
        </w:rPr>
        <w:t xml:space="preserve">.  </w:t>
      </w:r>
      <w:r w:rsidR="00D54D30">
        <w:rPr>
          <w:rFonts w:ascii="Times New Roman" w:hAnsi="Times New Roman" w:cs="Times New Roman"/>
          <w:sz w:val="24"/>
          <w:szCs w:val="24"/>
        </w:rPr>
        <w:t xml:space="preserve">This region was selected </w:t>
      </w:r>
      <w:r w:rsidR="00D23FA7">
        <w:rPr>
          <w:rFonts w:ascii="Times New Roman" w:hAnsi="Times New Roman" w:cs="Times New Roman"/>
          <w:sz w:val="24"/>
          <w:szCs w:val="24"/>
        </w:rPr>
        <w:t xml:space="preserve">to feature the </w:t>
      </w:r>
      <w:r w:rsidR="00535406">
        <w:rPr>
          <w:rFonts w:ascii="Times New Roman" w:hAnsi="Times New Roman" w:cs="Times New Roman"/>
          <w:sz w:val="24"/>
          <w:szCs w:val="24"/>
        </w:rPr>
        <w:t>slot in the airfoil</w:t>
      </w:r>
      <w:r w:rsidR="00A469B1">
        <w:rPr>
          <w:rFonts w:ascii="Times New Roman" w:hAnsi="Times New Roman" w:cs="Times New Roman"/>
          <w:sz w:val="24"/>
          <w:szCs w:val="24"/>
        </w:rPr>
        <w:t>, as it would induce the greatest pressure differentia</w:t>
      </w:r>
      <w:r w:rsidR="00810CB8">
        <w:rPr>
          <w:rFonts w:ascii="Times New Roman" w:hAnsi="Times New Roman" w:cs="Times New Roman"/>
          <w:sz w:val="24"/>
          <w:szCs w:val="24"/>
        </w:rPr>
        <w:t>l.</w:t>
      </w:r>
    </w:p>
    <w:p w14:paraId="1ADE5FE0" w14:textId="77777777" w:rsidR="00901F29" w:rsidRDefault="00901F29">
      <w:pPr>
        <w:rPr>
          <w:rFonts w:ascii="Times New Roman" w:hAnsi="Times New Roman" w:cs="Times New Roman"/>
          <w:sz w:val="24"/>
          <w:szCs w:val="24"/>
        </w:rPr>
      </w:pPr>
      <w:r>
        <w:rPr>
          <w:rFonts w:ascii="Times New Roman" w:hAnsi="Times New Roman" w:cs="Times New Roman"/>
          <w:sz w:val="24"/>
          <w:szCs w:val="24"/>
        </w:rPr>
        <w:br w:type="page"/>
      </w:r>
    </w:p>
    <w:p w14:paraId="5F2E70F1" w14:textId="3B2A1C2B" w:rsidR="001D4C67" w:rsidRDefault="5C3F7C09" w:rsidP="001D4C67">
      <w:pPr>
        <w:spacing w:line="480" w:lineRule="auto"/>
        <w:ind w:firstLine="360"/>
      </w:pPr>
      <w:r w:rsidRPr="43D51ED8">
        <w:rPr>
          <w:rFonts w:ascii="Times New Roman" w:hAnsi="Times New Roman" w:cs="Times New Roman"/>
          <w:sz w:val="24"/>
          <w:szCs w:val="24"/>
        </w:rPr>
        <w:lastRenderedPageBreak/>
        <w:t xml:space="preserve">The single airfoil </w:t>
      </w:r>
      <w:r w:rsidR="375F01D7" w:rsidRPr="43D51ED8">
        <w:rPr>
          <w:rFonts w:ascii="Times New Roman" w:hAnsi="Times New Roman" w:cs="Times New Roman"/>
          <w:sz w:val="24"/>
          <w:szCs w:val="24"/>
        </w:rPr>
        <w:t>analysis proved valuable in selecting an airfoil design</w:t>
      </w:r>
      <w:r w:rsidR="7ECA0547" w:rsidRPr="43D51ED8">
        <w:rPr>
          <w:rFonts w:ascii="Times New Roman" w:hAnsi="Times New Roman" w:cs="Times New Roman"/>
          <w:sz w:val="24"/>
          <w:szCs w:val="24"/>
        </w:rPr>
        <w:t xml:space="preserve">, slot location, </w:t>
      </w:r>
      <w:r w:rsidR="7DC71FB0" w:rsidRPr="43D51ED8">
        <w:rPr>
          <w:rFonts w:ascii="Times New Roman" w:hAnsi="Times New Roman" w:cs="Times New Roman"/>
          <w:sz w:val="24"/>
          <w:szCs w:val="24"/>
        </w:rPr>
        <w:t>and verifying the COMSOL simulation as a</w:t>
      </w:r>
      <w:r w:rsidR="0CBA9853" w:rsidRPr="43D51ED8">
        <w:rPr>
          <w:rFonts w:ascii="Times New Roman" w:hAnsi="Times New Roman" w:cs="Times New Roman"/>
          <w:sz w:val="24"/>
          <w:szCs w:val="24"/>
        </w:rPr>
        <w:t>n accurate</w:t>
      </w:r>
      <w:r w:rsidR="06162CA5" w:rsidRPr="43D51ED8">
        <w:rPr>
          <w:rFonts w:ascii="Times New Roman" w:hAnsi="Times New Roman" w:cs="Times New Roman"/>
          <w:sz w:val="24"/>
          <w:szCs w:val="24"/>
        </w:rPr>
        <w:t xml:space="preserve"> model when referenced against </w:t>
      </w:r>
      <w:r w:rsidR="1235C3B2" w:rsidRPr="43D51ED8">
        <w:rPr>
          <w:rFonts w:ascii="Times New Roman" w:hAnsi="Times New Roman" w:cs="Times New Roman"/>
          <w:sz w:val="24"/>
          <w:szCs w:val="24"/>
        </w:rPr>
        <w:t xml:space="preserve">the XFLR5 data.  </w:t>
      </w:r>
      <w:r w:rsidR="6BD28A73" w:rsidRPr="43D51ED8">
        <w:rPr>
          <w:rFonts w:ascii="Times New Roman" w:hAnsi="Times New Roman" w:cs="Times New Roman"/>
          <w:sz w:val="24"/>
          <w:szCs w:val="24"/>
        </w:rPr>
        <w:t>G</w:t>
      </w:r>
      <w:r w:rsidR="62D79FA7" w:rsidRPr="43D51ED8">
        <w:rPr>
          <w:rFonts w:ascii="Times New Roman" w:hAnsi="Times New Roman" w:cs="Times New Roman"/>
          <w:sz w:val="24"/>
          <w:szCs w:val="24"/>
        </w:rPr>
        <w:t xml:space="preserve">iven this information, an analysis to </w:t>
      </w:r>
      <w:r w:rsidR="7B3DB201" w:rsidRPr="43D51ED8">
        <w:rPr>
          <w:rFonts w:ascii="Times New Roman" w:hAnsi="Times New Roman" w:cs="Times New Roman"/>
          <w:sz w:val="24"/>
          <w:szCs w:val="24"/>
        </w:rPr>
        <w:t xml:space="preserve">determine the spacing between the airfoils could be </w:t>
      </w:r>
      <w:r w:rsidR="32976E96" w:rsidRPr="43D51ED8">
        <w:rPr>
          <w:rFonts w:ascii="Times New Roman" w:hAnsi="Times New Roman" w:cs="Times New Roman"/>
          <w:sz w:val="24"/>
          <w:szCs w:val="24"/>
        </w:rPr>
        <w:t>completed.</w:t>
      </w:r>
      <w:r w:rsidR="2A80CBDC" w:rsidRPr="43D51ED8">
        <w:rPr>
          <w:rFonts w:ascii="Times New Roman" w:hAnsi="Times New Roman" w:cs="Times New Roman"/>
          <w:sz w:val="24"/>
          <w:szCs w:val="24"/>
        </w:rPr>
        <w:t xml:space="preserve">  Figures 11, 12, and 13, below, display the results of the COMSOL airfoil spacing analysis:</w:t>
      </w:r>
      <w:r w:rsidR="2A80CBDC">
        <w:t> </w:t>
      </w:r>
      <w:r w:rsidR="2A80CBDC">
        <w:rPr>
          <w:noProof/>
        </w:rPr>
        <w:drawing>
          <wp:inline distT="0" distB="0" distL="0" distR="0" wp14:anchorId="2B87D909" wp14:editId="527A3F2D">
            <wp:extent cx="6018622" cy="4037885"/>
            <wp:effectExtent l="0" t="0" r="1270" b="1270"/>
            <wp:docPr id="6" name="Picture 6" descr="C:\Users\ryan.waterman\AppData\Local\Microsoft\Windows\INetCache\Content.MSO\FEA673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6">
                      <a:extLst>
                        <a:ext uri="{28A0092B-C50C-407E-A947-70E740481C1C}">
                          <a14:useLocalDpi xmlns:a14="http://schemas.microsoft.com/office/drawing/2010/main" val="0"/>
                        </a:ext>
                      </a:extLst>
                    </a:blip>
                    <a:stretch>
                      <a:fillRect/>
                    </a:stretch>
                  </pic:blipFill>
                  <pic:spPr>
                    <a:xfrm>
                      <a:off x="0" y="0"/>
                      <a:ext cx="6018622" cy="4037885"/>
                    </a:xfrm>
                    <a:prstGeom prst="rect">
                      <a:avLst/>
                    </a:prstGeom>
                  </pic:spPr>
                </pic:pic>
              </a:graphicData>
            </a:graphic>
          </wp:inline>
        </w:drawing>
      </w:r>
    </w:p>
    <w:p w14:paraId="5987706A" w14:textId="4C9F8951" w:rsidR="001D4C67" w:rsidRDefault="001D4C67" w:rsidP="001D4C67">
      <w:pPr>
        <w:pStyle w:val="Caption"/>
        <w:jc w:val="center"/>
        <w:rPr>
          <w:rFonts w:ascii="Times New Roman" w:hAnsi="Times New Roman" w:cs="Times New Roman"/>
          <w:color w:val="auto"/>
          <w:sz w:val="24"/>
          <w:szCs w:val="24"/>
        </w:rPr>
      </w:pPr>
      <w:bookmarkStart w:id="46" w:name="_Toc70680366"/>
      <w:r w:rsidRPr="001D4C67">
        <w:rPr>
          <w:rFonts w:ascii="Times New Roman" w:hAnsi="Times New Roman" w:cs="Times New Roman"/>
          <w:color w:val="auto"/>
          <w:sz w:val="24"/>
          <w:szCs w:val="24"/>
        </w:rPr>
        <w:t xml:space="preserve">Figure </w:t>
      </w:r>
      <w:r w:rsidRPr="001D4C67">
        <w:rPr>
          <w:rFonts w:ascii="Times New Roman" w:hAnsi="Times New Roman" w:cs="Times New Roman"/>
          <w:color w:val="auto"/>
          <w:sz w:val="24"/>
          <w:szCs w:val="24"/>
        </w:rPr>
        <w:fldChar w:fldCharType="begin"/>
      </w:r>
      <w:r w:rsidRPr="001D4C67">
        <w:rPr>
          <w:rFonts w:ascii="Times New Roman" w:hAnsi="Times New Roman" w:cs="Times New Roman"/>
          <w:color w:val="auto"/>
          <w:sz w:val="24"/>
          <w:szCs w:val="24"/>
        </w:rPr>
        <w:instrText xml:space="preserve"> SEQ Figure \* ARABIC </w:instrText>
      </w:r>
      <w:r w:rsidRPr="001D4C67">
        <w:rPr>
          <w:rFonts w:ascii="Times New Roman" w:hAnsi="Times New Roman" w:cs="Times New Roman"/>
          <w:color w:val="auto"/>
          <w:sz w:val="24"/>
          <w:szCs w:val="24"/>
        </w:rPr>
        <w:fldChar w:fldCharType="separate"/>
      </w:r>
      <w:r w:rsidR="00246916">
        <w:rPr>
          <w:rFonts w:ascii="Times New Roman" w:hAnsi="Times New Roman" w:cs="Times New Roman"/>
          <w:noProof/>
          <w:color w:val="auto"/>
          <w:sz w:val="24"/>
          <w:szCs w:val="24"/>
        </w:rPr>
        <w:t>11</w:t>
      </w:r>
      <w:r w:rsidRPr="001D4C67">
        <w:rPr>
          <w:rFonts w:ascii="Times New Roman" w:hAnsi="Times New Roman" w:cs="Times New Roman"/>
          <w:color w:val="auto"/>
          <w:sz w:val="24"/>
          <w:szCs w:val="24"/>
        </w:rPr>
        <w:fldChar w:fldCharType="end"/>
      </w:r>
      <w:r w:rsidRPr="001D4C67">
        <w:rPr>
          <w:rFonts w:ascii="Times New Roman" w:hAnsi="Times New Roman" w:cs="Times New Roman"/>
          <w:color w:val="auto"/>
          <w:sz w:val="24"/>
          <w:szCs w:val="24"/>
        </w:rPr>
        <w:t>: 45% Chord Length Spacing at 5</w:t>
      </w:r>
      <w:r w:rsidRPr="004D017A">
        <w:rPr>
          <w:rFonts w:ascii="Times New Roman" w:hAnsi="Times New Roman" w:cs="Times New Roman"/>
          <w:sz w:val="24"/>
          <w:szCs w:val="24"/>
        </w:rPr>
        <w:t>°</w:t>
      </w:r>
      <w:r w:rsidRPr="001D4C67">
        <w:rPr>
          <w:rFonts w:ascii="Times New Roman" w:hAnsi="Times New Roman" w:cs="Times New Roman"/>
          <w:color w:val="auto"/>
          <w:sz w:val="24"/>
          <w:szCs w:val="24"/>
        </w:rPr>
        <w:t xml:space="preserve"> AoA</w:t>
      </w:r>
      <w:bookmarkEnd w:id="46"/>
    </w:p>
    <w:p w14:paraId="1CF9BAA3" w14:textId="3A7BD34E" w:rsidR="001D4C67" w:rsidRDefault="2A80CBDC" w:rsidP="001D4C67">
      <w:pPr>
        <w:jc w:val="center"/>
      </w:pPr>
      <w:r>
        <w:lastRenderedPageBreak/>
        <w:t> </w:t>
      </w:r>
      <w:r>
        <w:rPr>
          <w:noProof/>
        </w:rPr>
        <w:drawing>
          <wp:inline distT="0" distB="0" distL="0" distR="0" wp14:anchorId="3FF9F8F4" wp14:editId="7544A463">
            <wp:extent cx="5281611" cy="3536564"/>
            <wp:effectExtent l="0" t="0" r="0" b="6985"/>
            <wp:docPr id="13" name="Picture 13" descr="C:\Users\ryan.waterman\AppData\Local\Microsoft\Windows\INetCache\Content.MSO\CDF410F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7">
                      <a:extLst>
                        <a:ext uri="{28A0092B-C50C-407E-A947-70E740481C1C}">
                          <a14:useLocalDpi xmlns:a14="http://schemas.microsoft.com/office/drawing/2010/main" val="0"/>
                        </a:ext>
                      </a:extLst>
                    </a:blip>
                    <a:stretch>
                      <a:fillRect/>
                    </a:stretch>
                  </pic:blipFill>
                  <pic:spPr>
                    <a:xfrm>
                      <a:off x="0" y="0"/>
                      <a:ext cx="5281611" cy="3536564"/>
                    </a:xfrm>
                    <a:prstGeom prst="rect">
                      <a:avLst/>
                    </a:prstGeom>
                  </pic:spPr>
                </pic:pic>
              </a:graphicData>
            </a:graphic>
          </wp:inline>
        </w:drawing>
      </w:r>
    </w:p>
    <w:p w14:paraId="7927D608" w14:textId="02C4C418" w:rsidR="001D4C67" w:rsidRDefault="001D4C67" w:rsidP="001D4C67">
      <w:pPr>
        <w:pStyle w:val="Caption"/>
        <w:jc w:val="center"/>
        <w:rPr>
          <w:rFonts w:ascii="Times New Roman" w:hAnsi="Times New Roman" w:cs="Times New Roman"/>
          <w:color w:val="auto"/>
          <w:sz w:val="24"/>
          <w:szCs w:val="24"/>
        </w:rPr>
      </w:pPr>
      <w:bookmarkStart w:id="47" w:name="_Toc70680367"/>
      <w:r w:rsidRPr="001D4C67">
        <w:rPr>
          <w:rFonts w:ascii="Times New Roman" w:hAnsi="Times New Roman" w:cs="Times New Roman"/>
          <w:color w:val="auto"/>
          <w:sz w:val="24"/>
          <w:szCs w:val="24"/>
        </w:rPr>
        <w:t xml:space="preserve">Figure </w:t>
      </w:r>
      <w:r w:rsidRPr="001D4C67">
        <w:rPr>
          <w:rFonts w:ascii="Times New Roman" w:hAnsi="Times New Roman" w:cs="Times New Roman"/>
          <w:color w:val="auto"/>
          <w:sz w:val="24"/>
          <w:szCs w:val="24"/>
        </w:rPr>
        <w:fldChar w:fldCharType="begin"/>
      </w:r>
      <w:r w:rsidRPr="001D4C67">
        <w:rPr>
          <w:rFonts w:ascii="Times New Roman" w:hAnsi="Times New Roman" w:cs="Times New Roman"/>
          <w:color w:val="auto"/>
          <w:sz w:val="24"/>
          <w:szCs w:val="24"/>
        </w:rPr>
        <w:instrText xml:space="preserve"> SEQ Figure \* ARABIC </w:instrText>
      </w:r>
      <w:r w:rsidRPr="001D4C67">
        <w:rPr>
          <w:rFonts w:ascii="Times New Roman" w:hAnsi="Times New Roman" w:cs="Times New Roman"/>
          <w:color w:val="auto"/>
          <w:sz w:val="24"/>
          <w:szCs w:val="24"/>
        </w:rPr>
        <w:fldChar w:fldCharType="separate"/>
      </w:r>
      <w:r w:rsidR="00246916">
        <w:rPr>
          <w:rFonts w:ascii="Times New Roman" w:hAnsi="Times New Roman" w:cs="Times New Roman"/>
          <w:noProof/>
          <w:color w:val="auto"/>
          <w:sz w:val="24"/>
          <w:szCs w:val="24"/>
        </w:rPr>
        <w:t>12</w:t>
      </w:r>
      <w:r w:rsidRPr="001D4C67">
        <w:rPr>
          <w:rFonts w:ascii="Times New Roman" w:hAnsi="Times New Roman" w:cs="Times New Roman"/>
          <w:color w:val="auto"/>
          <w:sz w:val="24"/>
          <w:szCs w:val="24"/>
        </w:rPr>
        <w:fldChar w:fldCharType="end"/>
      </w:r>
      <w:r w:rsidRPr="001D4C67">
        <w:rPr>
          <w:rFonts w:ascii="Times New Roman" w:hAnsi="Times New Roman" w:cs="Times New Roman"/>
          <w:color w:val="auto"/>
          <w:sz w:val="24"/>
          <w:szCs w:val="24"/>
        </w:rPr>
        <w:t xml:space="preserve">: </w:t>
      </w:r>
      <w:r>
        <w:rPr>
          <w:rFonts w:ascii="Times New Roman" w:hAnsi="Times New Roman" w:cs="Times New Roman"/>
          <w:color w:val="auto"/>
          <w:sz w:val="24"/>
          <w:szCs w:val="24"/>
        </w:rPr>
        <w:t>5</w:t>
      </w:r>
      <w:r w:rsidRPr="001D4C67">
        <w:rPr>
          <w:rFonts w:ascii="Times New Roman" w:hAnsi="Times New Roman" w:cs="Times New Roman"/>
          <w:color w:val="auto"/>
          <w:sz w:val="24"/>
          <w:szCs w:val="24"/>
        </w:rPr>
        <w:t>5% Chord Length Spacing at 5</w:t>
      </w:r>
      <w:r w:rsidRPr="004D017A">
        <w:rPr>
          <w:rFonts w:ascii="Times New Roman" w:hAnsi="Times New Roman" w:cs="Times New Roman"/>
          <w:sz w:val="24"/>
          <w:szCs w:val="24"/>
        </w:rPr>
        <w:t>°</w:t>
      </w:r>
      <w:r w:rsidRPr="001D4C67">
        <w:rPr>
          <w:rFonts w:ascii="Times New Roman" w:hAnsi="Times New Roman" w:cs="Times New Roman"/>
          <w:color w:val="auto"/>
          <w:sz w:val="24"/>
          <w:szCs w:val="24"/>
        </w:rPr>
        <w:t xml:space="preserve"> AoA</w:t>
      </w:r>
      <w:bookmarkEnd w:id="47"/>
    </w:p>
    <w:p w14:paraId="05282632" w14:textId="70D03E9F" w:rsidR="001D4C67" w:rsidRPr="001D4C67" w:rsidRDefault="2A80CBDC" w:rsidP="001D4C67">
      <w:pPr>
        <w:jc w:val="center"/>
      </w:pPr>
      <w:r>
        <w:t> </w:t>
      </w:r>
      <w:r>
        <w:rPr>
          <w:noProof/>
        </w:rPr>
        <w:drawing>
          <wp:inline distT="0" distB="0" distL="0" distR="0" wp14:anchorId="6489D9B6" wp14:editId="05DD38D3">
            <wp:extent cx="5500688" cy="3668906"/>
            <wp:effectExtent l="0" t="0" r="5080" b="8255"/>
            <wp:docPr id="15" name="Picture 15" descr="C:\Users\ryan.waterman\AppData\Local\Microsoft\Windows\INetCache\Content.MSO\80731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8">
                      <a:extLst>
                        <a:ext uri="{28A0092B-C50C-407E-A947-70E740481C1C}">
                          <a14:useLocalDpi xmlns:a14="http://schemas.microsoft.com/office/drawing/2010/main" val="0"/>
                        </a:ext>
                      </a:extLst>
                    </a:blip>
                    <a:stretch>
                      <a:fillRect/>
                    </a:stretch>
                  </pic:blipFill>
                  <pic:spPr>
                    <a:xfrm>
                      <a:off x="0" y="0"/>
                      <a:ext cx="5500688" cy="3668906"/>
                    </a:xfrm>
                    <a:prstGeom prst="rect">
                      <a:avLst/>
                    </a:prstGeom>
                  </pic:spPr>
                </pic:pic>
              </a:graphicData>
            </a:graphic>
          </wp:inline>
        </w:drawing>
      </w:r>
    </w:p>
    <w:p w14:paraId="3B6619F3" w14:textId="24A91C5C" w:rsidR="001D4C67" w:rsidRDefault="001D4C67" w:rsidP="007E0698">
      <w:pPr>
        <w:pStyle w:val="Caption"/>
        <w:spacing w:line="480" w:lineRule="auto"/>
        <w:jc w:val="center"/>
        <w:rPr>
          <w:rFonts w:ascii="Times New Roman" w:hAnsi="Times New Roman" w:cs="Times New Roman"/>
          <w:color w:val="auto"/>
          <w:sz w:val="24"/>
          <w:szCs w:val="24"/>
        </w:rPr>
      </w:pPr>
      <w:bookmarkStart w:id="48" w:name="_Toc70680368"/>
      <w:r w:rsidRPr="001D4C67">
        <w:rPr>
          <w:rFonts w:ascii="Times New Roman" w:hAnsi="Times New Roman" w:cs="Times New Roman"/>
          <w:color w:val="auto"/>
          <w:sz w:val="24"/>
          <w:szCs w:val="24"/>
        </w:rPr>
        <w:t xml:space="preserve">Figure </w:t>
      </w:r>
      <w:r w:rsidRPr="001D4C67">
        <w:rPr>
          <w:rFonts w:ascii="Times New Roman" w:hAnsi="Times New Roman" w:cs="Times New Roman"/>
          <w:color w:val="auto"/>
          <w:sz w:val="24"/>
          <w:szCs w:val="24"/>
        </w:rPr>
        <w:fldChar w:fldCharType="begin"/>
      </w:r>
      <w:r w:rsidRPr="001D4C67">
        <w:rPr>
          <w:rFonts w:ascii="Times New Roman" w:hAnsi="Times New Roman" w:cs="Times New Roman"/>
          <w:color w:val="auto"/>
          <w:sz w:val="24"/>
          <w:szCs w:val="24"/>
        </w:rPr>
        <w:instrText xml:space="preserve"> SEQ Figure \* ARABIC </w:instrText>
      </w:r>
      <w:r w:rsidRPr="001D4C67">
        <w:rPr>
          <w:rFonts w:ascii="Times New Roman" w:hAnsi="Times New Roman" w:cs="Times New Roman"/>
          <w:color w:val="auto"/>
          <w:sz w:val="24"/>
          <w:szCs w:val="24"/>
        </w:rPr>
        <w:fldChar w:fldCharType="separate"/>
      </w:r>
      <w:r w:rsidR="00246916">
        <w:rPr>
          <w:rFonts w:ascii="Times New Roman" w:hAnsi="Times New Roman" w:cs="Times New Roman"/>
          <w:noProof/>
          <w:color w:val="auto"/>
          <w:sz w:val="24"/>
          <w:szCs w:val="24"/>
        </w:rPr>
        <w:t>13</w:t>
      </w:r>
      <w:r w:rsidRPr="001D4C67">
        <w:rPr>
          <w:rFonts w:ascii="Times New Roman" w:hAnsi="Times New Roman" w:cs="Times New Roman"/>
          <w:color w:val="auto"/>
          <w:sz w:val="24"/>
          <w:szCs w:val="24"/>
        </w:rPr>
        <w:fldChar w:fldCharType="end"/>
      </w:r>
      <w:r w:rsidRPr="001D4C67">
        <w:rPr>
          <w:rFonts w:ascii="Times New Roman" w:hAnsi="Times New Roman" w:cs="Times New Roman"/>
          <w:color w:val="auto"/>
          <w:sz w:val="24"/>
          <w:szCs w:val="24"/>
        </w:rPr>
        <w:t>: 65% Chord Length at 5</w:t>
      </w:r>
      <w:r w:rsidRPr="004D017A">
        <w:rPr>
          <w:rFonts w:ascii="Times New Roman" w:hAnsi="Times New Roman" w:cs="Times New Roman"/>
          <w:sz w:val="24"/>
          <w:szCs w:val="24"/>
        </w:rPr>
        <w:t>°</w:t>
      </w:r>
      <w:r w:rsidRPr="001D4C67">
        <w:rPr>
          <w:rFonts w:ascii="Times New Roman" w:hAnsi="Times New Roman" w:cs="Times New Roman"/>
          <w:color w:val="auto"/>
          <w:sz w:val="24"/>
          <w:szCs w:val="24"/>
        </w:rPr>
        <w:t xml:space="preserve"> AoA</w:t>
      </w:r>
      <w:bookmarkEnd w:id="48"/>
    </w:p>
    <w:p w14:paraId="4B201B00" w14:textId="0E1FD5D0" w:rsidR="001D4C67" w:rsidRDefault="00EF24A8" w:rsidP="007E0698">
      <w:pPr>
        <w:spacing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U</w:t>
      </w:r>
      <w:r w:rsidR="00140BB4">
        <w:rPr>
          <w:rFonts w:ascii="Times New Roman" w:hAnsi="Times New Roman" w:cs="Times New Roman"/>
          <w:sz w:val="24"/>
          <w:szCs w:val="24"/>
        </w:rPr>
        <w:t>pon examining the results from Figures 11-13, it was evident that there was an inversely proportional relationship between the C</w:t>
      </w:r>
      <w:r w:rsidR="00140BB4">
        <w:rPr>
          <w:rFonts w:ascii="Times New Roman" w:hAnsi="Times New Roman" w:cs="Times New Roman"/>
          <w:sz w:val="24"/>
          <w:szCs w:val="24"/>
          <w:vertAlign w:val="subscript"/>
        </w:rPr>
        <w:t>p</w:t>
      </w:r>
      <w:r w:rsidR="00140BB4">
        <w:rPr>
          <w:rFonts w:ascii="Times New Roman" w:hAnsi="Times New Roman" w:cs="Times New Roman"/>
          <w:sz w:val="24"/>
          <w:szCs w:val="24"/>
        </w:rPr>
        <w:t xml:space="preserve"> and the airfoil spacing.  The 45% chord length spacing </w:t>
      </w:r>
      <w:r w:rsidR="00E005E1">
        <w:rPr>
          <w:rFonts w:ascii="Times New Roman" w:hAnsi="Times New Roman" w:cs="Times New Roman"/>
          <w:sz w:val="24"/>
          <w:szCs w:val="24"/>
        </w:rPr>
        <w:t xml:space="preserve">simulation resulted in the most desirable outcome for the BWES application.  </w:t>
      </w:r>
      <w:r w:rsidR="004B3BE3">
        <w:rPr>
          <w:rFonts w:ascii="Times New Roman" w:hAnsi="Times New Roman" w:cs="Times New Roman"/>
          <w:sz w:val="24"/>
          <w:szCs w:val="24"/>
        </w:rPr>
        <w:t>D</w:t>
      </w:r>
      <w:r w:rsidR="00F72211">
        <w:rPr>
          <w:rFonts w:ascii="Times New Roman" w:hAnsi="Times New Roman" w:cs="Times New Roman"/>
          <w:sz w:val="24"/>
          <w:szCs w:val="24"/>
        </w:rPr>
        <w:t xml:space="preserve">ecreasing the spacing below 45% of the chord length was determined to be inaccurate as a </w:t>
      </w:r>
      <w:r w:rsidR="00013015">
        <w:rPr>
          <w:rFonts w:ascii="Times New Roman" w:hAnsi="Times New Roman" w:cs="Times New Roman"/>
          <w:sz w:val="24"/>
          <w:szCs w:val="24"/>
        </w:rPr>
        <w:t>turbulent Reynolds A</w:t>
      </w:r>
      <w:r w:rsidR="0094645D">
        <w:rPr>
          <w:rFonts w:ascii="Times New Roman" w:hAnsi="Times New Roman" w:cs="Times New Roman"/>
          <w:sz w:val="24"/>
          <w:szCs w:val="24"/>
        </w:rPr>
        <w:t xml:space="preserve">veraged Navier-Stokes </w:t>
      </w:r>
      <w:r w:rsidR="00221CAE">
        <w:rPr>
          <w:rFonts w:ascii="Times New Roman" w:hAnsi="Times New Roman" w:cs="Times New Roman"/>
          <w:sz w:val="24"/>
          <w:szCs w:val="24"/>
        </w:rPr>
        <w:t>study was used for the simulation.  In this study, the airfoils could be brought infinitesimally close together, and the resulting C</w:t>
      </w:r>
      <w:r w:rsidR="00221CAE">
        <w:rPr>
          <w:rFonts w:ascii="Times New Roman" w:hAnsi="Times New Roman" w:cs="Times New Roman"/>
          <w:sz w:val="24"/>
          <w:szCs w:val="24"/>
          <w:vertAlign w:val="subscript"/>
        </w:rPr>
        <w:t>p</w:t>
      </w:r>
      <w:r w:rsidR="00221CAE">
        <w:rPr>
          <w:rFonts w:ascii="Times New Roman" w:hAnsi="Times New Roman" w:cs="Times New Roman"/>
          <w:sz w:val="24"/>
          <w:szCs w:val="24"/>
        </w:rPr>
        <w:t xml:space="preserve"> and velocity </w:t>
      </w:r>
      <w:r w:rsidR="006E7A3C">
        <w:rPr>
          <w:rFonts w:ascii="Times New Roman" w:hAnsi="Times New Roman" w:cs="Times New Roman"/>
          <w:sz w:val="24"/>
          <w:szCs w:val="24"/>
        </w:rPr>
        <w:t xml:space="preserve">would proportionally </w:t>
      </w:r>
      <w:r w:rsidR="00D86A71">
        <w:rPr>
          <w:rFonts w:ascii="Times New Roman" w:hAnsi="Times New Roman" w:cs="Times New Roman"/>
          <w:sz w:val="24"/>
          <w:szCs w:val="24"/>
        </w:rPr>
        <w:t>increase, which would not be true experimentally.  To verify the resul</w:t>
      </w:r>
      <w:r w:rsidR="00130E39">
        <w:rPr>
          <w:rFonts w:ascii="Times New Roman" w:hAnsi="Times New Roman" w:cs="Times New Roman"/>
          <w:sz w:val="24"/>
          <w:szCs w:val="24"/>
        </w:rPr>
        <w:t>ts of the COMSOL simulation, an experimental scale model was generated and tested in a wind tunnel</w:t>
      </w:r>
      <w:r w:rsidR="00333950">
        <w:rPr>
          <w:rFonts w:ascii="Times New Roman" w:hAnsi="Times New Roman" w:cs="Times New Roman"/>
          <w:sz w:val="24"/>
          <w:szCs w:val="24"/>
        </w:rPr>
        <w:t xml:space="preserve">.  </w:t>
      </w:r>
    </w:p>
    <w:p w14:paraId="2B4BB4CD" w14:textId="273DB803" w:rsidR="00977839" w:rsidRPr="001D4C67" w:rsidRDefault="00977839" w:rsidP="00977839">
      <w:pPr>
        <w:spacing w:line="480" w:lineRule="auto"/>
        <w:jc w:val="center"/>
      </w:pPr>
      <w:r>
        <w:t>  </w:t>
      </w:r>
      <w:r>
        <w:rPr>
          <w:noProof/>
        </w:rPr>
        <w:drawing>
          <wp:inline distT="0" distB="0" distL="0" distR="0" wp14:anchorId="36946D36" wp14:editId="073CBEF9">
            <wp:extent cx="5962652" cy="4481992"/>
            <wp:effectExtent l="0" t="0" r="0" b="0"/>
            <wp:docPr id="27" name="Picture 27" descr="C:\Users\ryan.waterman\AppData\Local\Microsoft\Windows\INetCache\Content.MSO\6FBE7DB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29">
                      <a:extLst>
                        <a:ext uri="{28A0092B-C50C-407E-A947-70E740481C1C}">
                          <a14:useLocalDpi xmlns:a14="http://schemas.microsoft.com/office/drawing/2010/main" val="0"/>
                        </a:ext>
                      </a:extLst>
                    </a:blip>
                    <a:stretch>
                      <a:fillRect/>
                    </a:stretch>
                  </pic:blipFill>
                  <pic:spPr>
                    <a:xfrm>
                      <a:off x="0" y="0"/>
                      <a:ext cx="5962652" cy="4481992"/>
                    </a:xfrm>
                    <a:prstGeom prst="rect">
                      <a:avLst/>
                    </a:prstGeom>
                  </pic:spPr>
                </pic:pic>
              </a:graphicData>
            </a:graphic>
          </wp:inline>
        </w:drawing>
      </w:r>
    </w:p>
    <w:p w14:paraId="6147E5A7" w14:textId="1DF8FD2B" w:rsidR="002A0B70" w:rsidRDefault="005918DE" w:rsidP="005918DE">
      <w:pPr>
        <w:pStyle w:val="Caption"/>
        <w:jc w:val="center"/>
        <w:rPr>
          <w:rFonts w:ascii="Times New Roman" w:hAnsi="Times New Roman" w:cs="Times New Roman"/>
          <w:color w:val="auto"/>
          <w:sz w:val="24"/>
          <w:szCs w:val="24"/>
        </w:rPr>
      </w:pPr>
      <w:bookmarkStart w:id="49" w:name="_Toc70680369"/>
      <w:r w:rsidRPr="005918DE">
        <w:rPr>
          <w:rFonts w:ascii="Times New Roman" w:hAnsi="Times New Roman" w:cs="Times New Roman"/>
          <w:color w:val="auto"/>
          <w:sz w:val="24"/>
          <w:szCs w:val="24"/>
        </w:rPr>
        <w:t xml:space="preserve">Figure </w:t>
      </w:r>
      <w:r w:rsidRPr="005918DE">
        <w:rPr>
          <w:rFonts w:ascii="Times New Roman" w:hAnsi="Times New Roman" w:cs="Times New Roman"/>
          <w:color w:val="auto"/>
          <w:sz w:val="24"/>
          <w:szCs w:val="24"/>
        </w:rPr>
        <w:fldChar w:fldCharType="begin"/>
      </w:r>
      <w:r w:rsidRPr="005918DE">
        <w:rPr>
          <w:rFonts w:ascii="Times New Roman" w:hAnsi="Times New Roman" w:cs="Times New Roman"/>
          <w:color w:val="auto"/>
          <w:sz w:val="24"/>
          <w:szCs w:val="24"/>
        </w:rPr>
        <w:instrText xml:space="preserve"> SEQ Figure \* ARABIC </w:instrText>
      </w:r>
      <w:r w:rsidRPr="005918DE">
        <w:rPr>
          <w:rFonts w:ascii="Times New Roman" w:hAnsi="Times New Roman" w:cs="Times New Roman"/>
          <w:color w:val="auto"/>
          <w:sz w:val="24"/>
          <w:szCs w:val="24"/>
        </w:rPr>
        <w:fldChar w:fldCharType="separate"/>
      </w:r>
      <w:r w:rsidR="00246916">
        <w:rPr>
          <w:rFonts w:ascii="Times New Roman" w:hAnsi="Times New Roman" w:cs="Times New Roman"/>
          <w:noProof/>
          <w:color w:val="auto"/>
          <w:sz w:val="24"/>
          <w:szCs w:val="24"/>
        </w:rPr>
        <w:t>14</w:t>
      </w:r>
      <w:r w:rsidRPr="005918DE">
        <w:rPr>
          <w:rFonts w:ascii="Times New Roman" w:hAnsi="Times New Roman" w:cs="Times New Roman"/>
          <w:color w:val="auto"/>
          <w:sz w:val="24"/>
          <w:szCs w:val="24"/>
        </w:rPr>
        <w:fldChar w:fldCharType="end"/>
      </w:r>
      <w:r w:rsidRPr="005918DE">
        <w:rPr>
          <w:rFonts w:ascii="Times New Roman" w:hAnsi="Times New Roman" w:cs="Times New Roman"/>
          <w:color w:val="auto"/>
          <w:sz w:val="24"/>
          <w:szCs w:val="24"/>
        </w:rPr>
        <w:t>: Scale Airfoil Model</w:t>
      </w:r>
      <w:bookmarkEnd w:id="49"/>
    </w:p>
    <w:p w14:paraId="5799FD85" w14:textId="09634D86" w:rsidR="00F114CF" w:rsidRDefault="00F114CF" w:rsidP="00F114CF">
      <w:pPr>
        <w:jc w:val="center"/>
      </w:pPr>
      <w:r>
        <w:lastRenderedPageBreak/>
        <w:t> </w:t>
      </w:r>
      <w:r>
        <w:rPr>
          <w:noProof/>
        </w:rPr>
        <w:drawing>
          <wp:inline distT="0" distB="0" distL="0" distR="0" wp14:anchorId="22C61A69" wp14:editId="6DDC99E9">
            <wp:extent cx="5948048" cy="4454734"/>
            <wp:effectExtent l="0" t="0" r="0" b="3175"/>
            <wp:docPr id="28" name="Picture 28" descr="C:\Users\ryan.waterman\AppData\Local\Microsoft\Windows\INetCache\Content.MSO\B5CC9D8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30">
                      <a:extLst>
                        <a:ext uri="{28A0092B-C50C-407E-A947-70E740481C1C}">
                          <a14:useLocalDpi xmlns:a14="http://schemas.microsoft.com/office/drawing/2010/main" val="0"/>
                        </a:ext>
                      </a:extLst>
                    </a:blip>
                    <a:stretch>
                      <a:fillRect/>
                    </a:stretch>
                  </pic:blipFill>
                  <pic:spPr>
                    <a:xfrm>
                      <a:off x="0" y="0"/>
                      <a:ext cx="5948048" cy="4454734"/>
                    </a:xfrm>
                    <a:prstGeom prst="rect">
                      <a:avLst/>
                    </a:prstGeom>
                  </pic:spPr>
                </pic:pic>
              </a:graphicData>
            </a:graphic>
          </wp:inline>
        </w:drawing>
      </w:r>
    </w:p>
    <w:p w14:paraId="1905A3B3" w14:textId="16E1DDD1" w:rsidR="0067346A" w:rsidRDefault="0067346A" w:rsidP="0067346A">
      <w:pPr>
        <w:pStyle w:val="Caption"/>
        <w:jc w:val="center"/>
        <w:rPr>
          <w:rFonts w:ascii="Times New Roman" w:hAnsi="Times New Roman" w:cs="Times New Roman"/>
          <w:color w:val="auto"/>
          <w:sz w:val="24"/>
          <w:szCs w:val="24"/>
        </w:rPr>
      </w:pPr>
      <w:bookmarkStart w:id="50" w:name="_Toc70680370"/>
      <w:r w:rsidRPr="0067346A">
        <w:rPr>
          <w:rFonts w:ascii="Times New Roman" w:hAnsi="Times New Roman" w:cs="Times New Roman"/>
          <w:color w:val="auto"/>
          <w:sz w:val="24"/>
          <w:szCs w:val="24"/>
        </w:rPr>
        <w:t xml:space="preserve">Figure </w:t>
      </w:r>
      <w:r w:rsidRPr="0067346A">
        <w:rPr>
          <w:rFonts w:ascii="Times New Roman" w:hAnsi="Times New Roman" w:cs="Times New Roman"/>
          <w:color w:val="auto"/>
          <w:sz w:val="24"/>
          <w:szCs w:val="24"/>
        </w:rPr>
        <w:fldChar w:fldCharType="begin"/>
      </w:r>
      <w:r w:rsidRPr="0067346A">
        <w:rPr>
          <w:rFonts w:ascii="Times New Roman" w:hAnsi="Times New Roman" w:cs="Times New Roman"/>
          <w:color w:val="auto"/>
          <w:sz w:val="24"/>
          <w:szCs w:val="24"/>
        </w:rPr>
        <w:instrText xml:space="preserve"> SEQ Figure \* ARABIC </w:instrText>
      </w:r>
      <w:r w:rsidRPr="0067346A">
        <w:rPr>
          <w:rFonts w:ascii="Times New Roman" w:hAnsi="Times New Roman" w:cs="Times New Roman"/>
          <w:color w:val="auto"/>
          <w:sz w:val="24"/>
          <w:szCs w:val="24"/>
        </w:rPr>
        <w:fldChar w:fldCharType="separate"/>
      </w:r>
      <w:r w:rsidR="00246916">
        <w:rPr>
          <w:rFonts w:ascii="Times New Roman" w:hAnsi="Times New Roman" w:cs="Times New Roman"/>
          <w:noProof/>
          <w:color w:val="auto"/>
          <w:sz w:val="24"/>
          <w:szCs w:val="24"/>
        </w:rPr>
        <w:t>15</w:t>
      </w:r>
      <w:r w:rsidRPr="0067346A">
        <w:rPr>
          <w:rFonts w:ascii="Times New Roman" w:hAnsi="Times New Roman" w:cs="Times New Roman"/>
          <w:color w:val="auto"/>
          <w:sz w:val="24"/>
          <w:szCs w:val="24"/>
        </w:rPr>
        <w:fldChar w:fldCharType="end"/>
      </w:r>
      <w:r w:rsidRPr="0067346A">
        <w:rPr>
          <w:rFonts w:ascii="Times New Roman" w:hAnsi="Times New Roman" w:cs="Times New Roman"/>
          <w:color w:val="auto"/>
          <w:sz w:val="24"/>
          <w:szCs w:val="24"/>
        </w:rPr>
        <w:t>: Wind Tunnel Airfoil Model Testing</w:t>
      </w:r>
      <w:bookmarkEnd w:id="50"/>
    </w:p>
    <w:p w14:paraId="289F2391" w14:textId="584E438D" w:rsidR="0067346A" w:rsidRDefault="00A45E56" w:rsidP="00A45E56">
      <w:pPr>
        <w:spacing w:line="480" w:lineRule="auto"/>
        <w:rPr>
          <w:rFonts w:ascii="Times New Roman" w:hAnsi="Times New Roman" w:cs="Times New Roman"/>
          <w:sz w:val="24"/>
          <w:szCs w:val="24"/>
        </w:rPr>
      </w:pPr>
      <w:r>
        <w:rPr>
          <w:rFonts w:ascii="Times New Roman" w:hAnsi="Times New Roman" w:cs="Times New Roman"/>
          <w:sz w:val="24"/>
          <w:szCs w:val="24"/>
        </w:rPr>
        <w:t>The scale model had adjustable spacing in increments of 20% the scale chord length.  The increments began at 10% chord length and went up to 150% of the chord length.  The left airfoil was stationary and featured a pressure tap that ran from the top of the airfoil, down through the center, and out onto the surface where the pressure was measured.  The pressure measurement location was where the slot location would be featured in the full-scale model.  Another key feature of this test was that the airfoils could be rotated relative to the incident wind, simulating much greater AoA.  This test featured AoA of -15</w:t>
      </w:r>
      <w:r w:rsidRPr="004D017A">
        <w:rPr>
          <w:rFonts w:ascii="Times New Roman" w:hAnsi="Times New Roman" w:cs="Times New Roman"/>
          <w:sz w:val="24"/>
          <w:szCs w:val="24"/>
        </w:rPr>
        <w:t>°</w:t>
      </w:r>
      <w:r>
        <w:rPr>
          <w:rFonts w:ascii="Times New Roman" w:hAnsi="Times New Roman" w:cs="Times New Roman"/>
          <w:sz w:val="24"/>
          <w:szCs w:val="24"/>
        </w:rPr>
        <w:t xml:space="preserve"> to 15</w:t>
      </w:r>
      <w:r w:rsidRPr="004D017A">
        <w:rPr>
          <w:rFonts w:ascii="Times New Roman" w:hAnsi="Times New Roman" w:cs="Times New Roman"/>
          <w:sz w:val="24"/>
          <w:szCs w:val="24"/>
        </w:rPr>
        <w:t>°</w:t>
      </w:r>
      <w:r>
        <w:rPr>
          <w:rFonts w:ascii="Times New Roman" w:hAnsi="Times New Roman" w:cs="Times New Roman"/>
          <w:sz w:val="24"/>
          <w:szCs w:val="24"/>
        </w:rPr>
        <w:t xml:space="preserve"> relative to the foil from which the pressure was being measured.  The results were compiled, and the C</w:t>
      </w:r>
      <w:r>
        <w:rPr>
          <w:rFonts w:ascii="Times New Roman" w:hAnsi="Times New Roman" w:cs="Times New Roman"/>
          <w:sz w:val="24"/>
          <w:szCs w:val="24"/>
          <w:vertAlign w:val="subscript"/>
        </w:rPr>
        <w:t>p</w:t>
      </w:r>
      <w:r>
        <w:rPr>
          <w:rFonts w:ascii="Times New Roman" w:hAnsi="Times New Roman" w:cs="Times New Roman"/>
          <w:sz w:val="24"/>
          <w:szCs w:val="24"/>
        </w:rPr>
        <w:t xml:space="preserve"> was calculated for each test, seen in </w:t>
      </w:r>
      <w:r w:rsidRPr="00901F29">
        <w:rPr>
          <w:rFonts w:ascii="Times New Roman" w:hAnsi="Times New Roman" w:cs="Times New Roman"/>
          <w:sz w:val="24"/>
          <w:szCs w:val="24"/>
        </w:rPr>
        <w:t>Figure 16</w:t>
      </w:r>
      <w:r>
        <w:rPr>
          <w:rFonts w:ascii="Times New Roman" w:hAnsi="Times New Roman" w:cs="Times New Roman"/>
          <w:sz w:val="24"/>
          <w:szCs w:val="24"/>
        </w:rPr>
        <w:t>, below</w:t>
      </w:r>
      <w:r w:rsidR="007E7F6E">
        <w:rPr>
          <w:rFonts w:ascii="Times New Roman" w:hAnsi="Times New Roman" w:cs="Times New Roman"/>
          <w:sz w:val="24"/>
          <w:szCs w:val="24"/>
        </w:rPr>
        <w:t>.</w:t>
      </w:r>
    </w:p>
    <w:p w14:paraId="3F6D1FBE" w14:textId="77A141E5" w:rsidR="00A45E56" w:rsidRDefault="00B55130" w:rsidP="00A45E56">
      <w:pPr>
        <w:spacing w:line="480" w:lineRule="auto"/>
        <w:jc w:val="center"/>
      </w:pPr>
      <w:r>
        <w:lastRenderedPageBreak/>
        <w:t> </w:t>
      </w:r>
      <w:r w:rsidR="1AFDFA2B">
        <w:rPr>
          <w:noProof/>
        </w:rPr>
        <w:drawing>
          <wp:inline distT="0" distB="0" distL="0" distR="0" wp14:anchorId="03143864" wp14:editId="5C0FCC7C">
            <wp:extent cx="5172075" cy="2984718"/>
            <wp:effectExtent l="0" t="0" r="0" b="0"/>
            <wp:docPr id="947896707" name="Picture 947896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896707"/>
                    <pic:cNvPicPr/>
                  </pic:nvPicPr>
                  <pic:blipFill>
                    <a:blip r:embed="rId31">
                      <a:extLst>
                        <a:ext uri="{28A0092B-C50C-407E-A947-70E740481C1C}">
                          <a14:useLocalDpi xmlns:a14="http://schemas.microsoft.com/office/drawing/2010/main" val="0"/>
                        </a:ext>
                      </a:extLst>
                    </a:blip>
                    <a:stretch>
                      <a:fillRect/>
                    </a:stretch>
                  </pic:blipFill>
                  <pic:spPr>
                    <a:xfrm>
                      <a:off x="0" y="0"/>
                      <a:ext cx="5172075" cy="2984718"/>
                    </a:xfrm>
                    <a:prstGeom prst="rect">
                      <a:avLst/>
                    </a:prstGeom>
                  </pic:spPr>
                </pic:pic>
              </a:graphicData>
            </a:graphic>
          </wp:inline>
        </w:drawing>
      </w:r>
    </w:p>
    <w:p w14:paraId="046EB69E" w14:textId="4719E4A5" w:rsidR="00B55130" w:rsidRDefault="00B55130" w:rsidP="007E7F6E">
      <w:pPr>
        <w:pStyle w:val="Caption"/>
        <w:spacing w:line="480" w:lineRule="auto"/>
        <w:jc w:val="center"/>
        <w:rPr>
          <w:rFonts w:ascii="Times New Roman" w:hAnsi="Times New Roman" w:cs="Times New Roman"/>
          <w:color w:val="auto"/>
          <w:sz w:val="24"/>
          <w:szCs w:val="24"/>
        </w:rPr>
      </w:pPr>
      <w:bookmarkStart w:id="51" w:name="_Toc70680371"/>
      <w:r w:rsidRPr="00B55130">
        <w:rPr>
          <w:rFonts w:ascii="Times New Roman" w:hAnsi="Times New Roman" w:cs="Times New Roman"/>
          <w:color w:val="auto"/>
          <w:sz w:val="24"/>
          <w:szCs w:val="24"/>
        </w:rPr>
        <w:t xml:space="preserve">Figure </w:t>
      </w:r>
      <w:r w:rsidRPr="00B55130">
        <w:rPr>
          <w:rFonts w:ascii="Times New Roman" w:hAnsi="Times New Roman" w:cs="Times New Roman"/>
          <w:color w:val="auto"/>
          <w:sz w:val="24"/>
          <w:szCs w:val="24"/>
        </w:rPr>
        <w:fldChar w:fldCharType="begin"/>
      </w:r>
      <w:r w:rsidRPr="00B55130">
        <w:rPr>
          <w:rFonts w:ascii="Times New Roman" w:hAnsi="Times New Roman" w:cs="Times New Roman"/>
          <w:color w:val="auto"/>
          <w:sz w:val="24"/>
          <w:szCs w:val="24"/>
        </w:rPr>
        <w:instrText xml:space="preserve"> SEQ Figure \* ARABIC </w:instrText>
      </w:r>
      <w:r w:rsidRPr="00B55130">
        <w:rPr>
          <w:rFonts w:ascii="Times New Roman" w:hAnsi="Times New Roman" w:cs="Times New Roman"/>
          <w:color w:val="auto"/>
          <w:sz w:val="24"/>
          <w:szCs w:val="24"/>
        </w:rPr>
        <w:fldChar w:fldCharType="separate"/>
      </w:r>
      <w:r w:rsidR="00246916">
        <w:rPr>
          <w:rFonts w:ascii="Times New Roman" w:hAnsi="Times New Roman" w:cs="Times New Roman"/>
          <w:noProof/>
          <w:color w:val="auto"/>
          <w:sz w:val="24"/>
          <w:szCs w:val="24"/>
        </w:rPr>
        <w:t>16</w:t>
      </w:r>
      <w:r w:rsidRPr="00B55130">
        <w:rPr>
          <w:rFonts w:ascii="Times New Roman" w:hAnsi="Times New Roman" w:cs="Times New Roman"/>
          <w:color w:val="auto"/>
          <w:sz w:val="24"/>
          <w:szCs w:val="24"/>
        </w:rPr>
        <w:fldChar w:fldCharType="end"/>
      </w:r>
      <w:r w:rsidRPr="00B55130">
        <w:rPr>
          <w:rFonts w:ascii="Times New Roman" w:hAnsi="Times New Roman" w:cs="Times New Roman"/>
          <w:color w:val="auto"/>
          <w:sz w:val="24"/>
          <w:szCs w:val="24"/>
        </w:rPr>
        <w:t>: Wind Tunnel Test Results</w:t>
      </w:r>
      <w:bookmarkEnd w:id="51"/>
    </w:p>
    <w:p w14:paraId="7E358049" w14:textId="39551718" w:rsidR="00B55130" w:rsidRPr="00B55130" w:rsidRDefault="00B55130" w:rsidP="007E7F6E">
      <w:pPr>
        <w:spacing w:line="480" w:lineRule="auto"/>
        <w:ind w:firstLine="360"/>
        <w:rPr>
          <w:rFonts w:ascii="Times New Roman" w:hAnsi="Times New Roman" w:cs="Times New Roman"/>
          <w:sz w:val="24"/>
          <w:szCs w:val="24"/>
        </w:rPr>
      </w:pPr>
      <w:r w:rsidRPr="00B55130">
        <w:rPr>
          <w:rFonts w:ascii="Times New Roman" w:hAnsi="Times New Roman" w:cs="Times New Roman"/>
          <w:sz w:val="24"/>
          <w:szCs w:val="24"/>
        </w:rPr>
        <w:t>I</w:t>
      </w:r>
      <w:r>
        <w:rPr>
          <w:rFonts w:ascii="Times New Roman" w:hAnsi="Times New Roman" w:cs="Times New Roman"/>
          <w:sz w:val="24"/>
          <w:szCs w:val="24"/>
        </w:rPr>
        <w:t xml:space="preserve">n the test results above, 50% airfoil spacing produced the greatest </w:t>
      </w:r>
      <w:r w:rsidR="009A5C69">
        <w:rPr>
          <w:rFonts w:ascii="Times New Roman" w:hAnsi="Times New Roman" w:cs="Times New Roman"/>
          <w:sz w:val="24"/>
          <w:szCs w:val="24"/>
        </w:rPr>
        <w:t xml:space="preserve">magnitude Cp, as predicted by the COMSOL spacing analysis.  This lead to great confidence in a 45% chord length spacing between the airfoils.  Also, the wind tunnel test demonstrated a pressure gradient under all incident wind AoA.  </w:t>
      </w:r>
      <w:r w:rsidR="00B60EE6">
        <w:rPr>
          <w:rFonts w:ascii="Times New Roman" w:hAnsi="Times New Roman" w:cs="Times New Roman"/>
          <w:sz w:val="24"/>
          <w:szCs w:val="24"/>
        </w:rPr>
        <w:t>In</w:t>
      </w:r>
      <w:r w:rsidR="009A5C69">
        <w:rPr>
          <w:rFonts w:ascii="Times New Roman" w:hAnsi="Times New Roman" w:cs="Times New Roman"/>
          <w:sz w:val="24"/>
          <w:szCs w:val="24"/>
        </w:rPr>
        <w:t xml:space="preserve"> the full</w:t>
      </w:r>
      <w:r w:rsidR="00B60EE6">
        <w:rPr>
          <w:rFonts w:ascii="Times New Roman" w:hAnsi="Times New Roman" w:cs="Times New Roman"/>
          <w:sz w:val="24"/>
          <w:szCs w:val="24"/>
        </w:rPr>
        <w:t>-scale system</w:t>
      </w:r>
      <w:r w:rsidR="009A5C69">
        <w:rPr>
          <w:rFonts w:ascii="Times New Roman" w:hAnsi="Times New Roman" w:cs="Times New Roman"/>
          <w:sz w:val="24"/>
          <w:szCs w:val="24"/>
        </w:rPr>
        <w:t xml:space="preserve">, this implies that functionality </w:t>
      </w:r>
      <w:r w:rsidR="00B60EE6">
        <w:rPr>
          <w:rFonts w:ascii="Times New Roman" w:hAnsi="Times New Roman" w:cs="Times New Roman"/>
          <w:sz w:val="24"/>
          <w:szCs w:val="24"/>
        </w:rPr>
        <w:t>is possible without incident wind that is parallel to the airfoils.  The full-scale system will be operating under highly variable weather conditions, so perfect incident wind would almost never occur.</w:t>
      </w:r>
    </w:p>
    <w:p w14:paraId="70075CD8" w14:textId="77777777" w:rsidR="00901F29" w:rsidRDefault="00901F29">
      <w:pPr>
        <w:rPr>
          <w:rStyle w:val="normaltextrun"/>
          <w:rFonts w:ascii="Times New Roman" w:eastAsiaTheme="majorEastAsia" w:hAnsi="Times New Roman" w:cs="Times New Roman"/>
          <w:sz w:val="24"/>
          <w:szCs w:val="24"/>
        </w:rPr>
      </w:pPr>
      <w:bookmarkStart w:id="52" w:name="_Toc70613747"/>
      <w:r>
        <w:rPr>
          <w:rStyle w:val="normaltextrun"/>
          <w:rFonts w:ascii="Times New Roman" w:hAnsi="Times New Roman" w:cs="Times New Roman"/>
          <w:sz w:val="24"/>
          <w:szCs w:val="24"/>
        </w:rPr>
        <w:br w:type="page"/>
      </w:r>
    </w:p>
    <w:p w14:paraId="6C349B5D" w14:textId="29193F64" w:rsidR="002F6A11" w:rsidRPr="002F6A11" w:rsidRDefault="00B67879" w:rsidP="002F6A11">
      <w:pPr>
        <w:pStyle w:val="Heading2"/>
        <w:numPr>
          <w:ilvl w:val="0"/>
          <w:numId w:val="40"/>
        </w:numPr>
        <w:spacing w:line="480" w:lineRule="auto"/>
        <w:rPr>
          <w:rStyle w:val="normaltextrun"/>
          <w:rFonts w:ascii="Times New Roman" w:hAnsi="Times New Roman" w:cs="Times New Roman"/>
          <w:color w:val="auto"/>
          <w:sz w:val="24"/>
          <w:szCs w:val="24"/>
        </w:rPr>
      </w:pPr>
      <w:bookmarkStart w:id="53" w:name="_Toc70678799"/>
      <w:bookmarkStart w:id="54" w:name="_Toc70680398"/>
      <w:r w:rsidRPr="00741981">
        <w:rPr>
          <w:rStyle w:val="normaltextrun"/>
          <w:rFonts w:ascii="Times New Roman" w:hAnsi="Times New Roman" w:cs="Times New Roman"/>
          <w:color w:val="auto"/>
          <w:sz w:val="24"/>
          <w:szCs w:val="24"/>
        </w:rPr>
        <w:lastRenderedPageBreak/>
        <w:t>Manifold</w:t>
      </w:r>
      <w:bookmarkEnd w:id="52"/>
      <w:bookmarkEnd w:id="53"/>
      <w:bookmarkEnd w:id="54"/>
    </w:p>
    <w:p w14:paraId="63EAB448" w14:textId="207E7C67" w:rsidR="009405BE" w:rsidRDefault="00DF7887" w:rsidP="0054153B">
      <w:pPr>
        <w:spacing w:line="480" w:lineRule="auto"/>
        <w:ind w:firstLine="360"/>
        <w:rPr>
          <w:rFonts w:ascii="Times New Roman" w:hAnsi="Times New Roman" w:cs="Times New Roman"/>
          <w:sz w:val="24"/>
          <w:szCs w:val="24"/>
        </w:rPr>
      </w:pPr>
      <w:r>
        <w:rPr>
          <w:rFonts w:ascii="Times New Roman" w:hAnsi="Times New Roman" w:cs="Times New Roman"/>
          <w:sz w:val="24"/>
          <w:szCs w:val="24"/>
        </w:rPr>
        <w:t>The purpose and goal of the manifold subsystem was to create a path that air could travel from the inlet at th</w:t>
      </w:r>
      <w:r w:rsidR="00250C4C">
        <w:rPr>
          <w:rFonts w:ascii="Times New Roman" w:hAnsi="Times New Roman" w:cs="Times New Roman"/>
          <w:sz w:val="24"/>
          <w:szCs w:val="24"/>
        </w:rPr>
        <w:t>e turbine to</w:t>
      </w:r>
      <w:r>
        <w:rPr>
          <w:rFonts w:ascii="Times New Roman" w:hAnsi="Times New Roman" w:cs="Times New Roman"/>
          <w:sz w:val="24"/>
          <w:szCs w:val="24"/>
        </w:rPr>
        <w:t xml:space="preserve"> and the outlets </w:t>
      </w:r>
      <w:r w:rsidR="00250C4C">
        <w:rPr>
          <w:rFonts w:ascii="Times New Roman" w:hAnsi="Times New Roman" w:cs="Times New Roman"/>
          <w:sz w:val="24"/>
          <w:szCs w:val="24"/>
        </w:rPr>
        <w:t>at</w:t>
      </w:r>
      <w:r>
        <w:rPr>
          <w:rFonts w:ascii="Times New Roman" w:hAnsi="Times New Roman" w:cs="Times New Roman"/>
          <w:sz w:val="24"/>
          <w:szCs w:val="24"/>
        </w:rPr>
        <w:t xml:space="preserve"> the airfoils. </w:t>
      </w:r>
      <w:r w:rsidR="00DE4372" w:rsidRPr="00F0278B">
        <w:rPr>
          <w:rFonts w:ascii="Times New Roman" w:hAnsi="Times New Roman" w:cs="Times New Roman"/>
          <w:sz w:val="24"/>
          <w:szCs w:val="24"/>
        </w:rPr>
        <w:t>The man</w:t>
      </w:r>
      <w:r w:rsidR="00F0278B">
        <w:rPr>
          <w:rFonts w:ascii="Times New Roman" w:hAnsi="Times New Roman" w:cs="Times New Roman"/>
          <w:sz w:val="24"/>
          <w:szCs w:val="24"/>
        </w:rPr>
        <w:t xml:space="preserve">ifold selection </w:t>
      </w:r>
      <w:r w:rsidR="000B471A">
        <w:rPr>
          <w:rFonts w:ascii="Times New Roman" w:hAnsi="Times New Roman" w:cs="Times New Roman"/>
          <w:sz w:val="24"/>
          <w:szCs w:val="24"/>
        </w:rPr>
        <w:t xml:space="preserve">needed two main components. First, </w:t>
      </w:r>
      <w:r w:rsidR="00086A6C">
        <w:rPr>
          <w:rFonts w:ascii="Times New Roman" w:hAnsi="Times New Roman" w:cs="Times New Roman"/>
          <w:sz w:val="24"/>
          <w:szCs w:val="24"/>
        </w:rPr>
        <w:t>the manifold needed to be built with a material with little to no friction to negate loss in the system</w:t>
      </w:r>
      <w:r w:rsidR="000B471A">
        <w:rPr>
          <w:rFonts w:ascii="Times New Roman" w:hAnsi="Times New Roman" w:cs="Times New Roman"/>
          <w:sz w:val="24"/>
          <w:szCs w:val="24"/>
        </w:rPr>
        <w:t xml:space="preserve">. Second, </w:t>
      </w:r>
      <w:r w:rsidR="00086A6C">
        <w:rPr>
          <w:rFonts w:ascii="Times New Roman" w:hAnsi="Times New Roman" w:cs="Times New Roman"/>
          <w:sz w:val="24"/>
          <w:szCs w:val="24"/>
        </w:rPr>
        <w:t xml:space="preserve">the manifold had to somehow be split into two paths, so each path could be connected to the bottom side of the airfoil slots to allow air inside the manifold to be sucked out. </w:t>
      </w:r>
      <w:r w:rsidR="00BC3F8C">
        <w:rPr>
          <w:rFonts w:ascii="Times New Roman" w:hAnsi="Times New Roman" w:cs="Times New Roman"/>
          <w:sz w:val="24"/>
          <w:szCs w:val="24"/>
        </w:rPr>
        <w:t>The manifold was designed in such a way that it would be able to fit underneath the table in which the airfoils sat upon, so dimensions were critical.</w:t>
      </w:r>
    </w:p>
    <w:p w14:paraId="65DE4897" w14:textId="1ED8D090" w:rsidR="004B3BE3" w:rsidRPr="004B3BE3" w:rsidRDefault="0054153B" w:rsidP="004B3BE3">
      <w:pPr>
        <w:spacing w:line="480" w:lineRule="auto"/>
        <w:ind w:firstLine="360"/>
        <w:rPr>
          <w:rFonts w:ascii="Times New Roman" w:hAnsi="Times New Roman" w:cs="Times New Roman"/>
          <w:sz w:val="24"/>
          <w:szCs w:val="24"/>
        </w:rPr>
      </w:pPr>
      <w:r>
        <w:rPr>
          <w:rFonts w:ascii="Times New Roman" w:hAnsi="Times New Roman" w:cs="Times New Roman"/>
          <w:sz w:val="24"/>
          <w:szCs w:val="24"/>
        </w:rPr>
        <w:t>For the</w:t>
      </w:r>
      <w:r w:rsidR="00802D9D">
        <w:rPr>
          <w:rFonts w:ascii="Times New Roman" w:hAnsi="Times New Roman" w:cs="Times New Roman"/>
          <w:sz w:val="24"/>
          <w:szCs w:val="24"/>
        </w:rPr>
        <w:t xml:space="preserve"> first main component, material selection had to be considered. The team wanted something cheap, modular, smooth, and </w:t>
      </w:r>
      <w:r w:rsidR="00346E48">
        <w:rPr>
          <w:rFonts w:ascii="Times New Roman" w:hAnsi="Times New Roman" w:cs="Times New Roman"/>
          <w:sz w:val="24"/>
          <w:szCs w:val="24"/>
        </w:rPr>
        <w:t xml:space="preserve">easily modifiable. </w:t>
      </w:r>
      <w:r w:rsidR="00173372">
        <w:rPr>
          <w:rFonts w:ascii="Times New Roman" w:hAnsi="Times New Roman" w:cs="Times New Roman"/>
          <w:sz w:val="24"/>
          <w:szCs w:val="24"/>
        </w:rPr>
        <w:t xml:space="preserve">Plastic PVC was the clear choice keeping those </w:t>
      </w:r>
      <w:r w:rsidR="005C4CFB">
        <w:rPr>
          <w:rFonts w:ascii="Times New Roman" w:hAnsi="Times New Roman" w:cs="Times New Roman"/>
          <w:sz w:val="24"/>
          <w:szCs w:val="24"/>
        </w:rPr>
        <w:t xml:space="preserve">requirements in mind. </w:t>
      </w:r>
      <w:r w:rsidR="00AB154B">
        <w:rPr>
          <w:rFonts w:ascii="Times New Roman" w:hAnsi="Times New Roman" w:cs="Times New Roman"/>
          <w:sz w:val="24"/>
          <w:szCs w:val="24"/>
        </w:rPr>
        <w:t xml:space="preserve">The team decided to go with 3 inch PVC piping to create the manifold subsystem. </w:t>
      </w:r>
      <w:r w:rsidR="0036049E">
        <w:rPr>
          <w:rFonts w:ascii="Times New Roman" w:hAnsi="Times New Roman" w:cs="Times New Roman"/>
          <w:sz w:val="24"/>
          <w:szCs w:val="24"/>
        </w:rPr>
        <w:t>It was relatively cheap, easily attached via joints and connections, very smooth</w:t>
      </w:r>
      <w:r w:rsidR="00695399">
        <w:rPr>
          <w:rFonts w:ascii="Times New Roman" w:hAnsi="Times New Roman" w:cs="Times New Roman"/>
          <w:sz w:val="24"/>
          <w:szCs w:val="24"/>
        </w:rPr>
        <w:t xml:space="preserve"> </w:t>
      </w:r>
      <w:r w:rsidR="00B31141">
        <w:rPr>
          <w:rFonts w:ascii="Times New Roman" w:hAnsi="Times New Roman" w:cs="Times New Roman"/>
          <w:sz w:val="24"/>
          <w:szCs w:val="24"/>
        </w:rPr>
        <w:t>(absolute roughness coefficient of</w:t>
      </w:r>
      <m:oMath>
        <m:r>
          <w:rPr>
            <w:rFonts w:ascii="Cambria Math" w:hAnsi="Cambria Math" w:cs="Times New Roman"/>
            <w:sz w:val="24"/>
            <w:szCs w:val="24"/>
          </w:rPr>
          <m:t xml:space="preserve"> 0.49-2.30 x </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-5</m:t>
            </m:r>
          </m:sup>
        </m:sSup>
      </m:oMath>
      <w:r w:rsidR="00B31141">
        <w:rPr>
          <w:rFonts w:ascii="Times New Roman" w:hAnsi="Times New Roman" w:cs="Times New Roman"/>
          <w:sz w:val="24"/>
          <w:szCs w:val="24"/>
        </w:rPr>
        <w:t>)</w:t>
      </w:r>
      <w:r w:rsidR="008F7251">
        <w:rPr>
          <w:rFonts w:ascii="Times New Roman" w:hAnsi="Times New Roman" w:cs="Times New Roman"/>
          <w:sz w:val="24"/>
          <w:szCs w:val="24"/>
        </w:rPr>
        <w:t xml:space="preserve">, </w:t>
      </w:r>
      <w:r w:rsidR="003F33E1">
        <w:rPr>
          <w:rFonts w:ascii="Times New Roman" w:hAnsi="Times New Roman" w:cs="Times New Roman"/>
          <w:sz w:val="24"/>
          <w:szCs w:val="24"/>
        </w:rPr>
        <w:t xml:space="preserve">and easy to cut to lengths necessary. </w:t>
      </w:r>
      <w:r w:rsidR="005328A6">
        <w:rPr>
          <w:rFonts w:ascii="Times New Roman" w:hAnsi="Times New Roman" w:cs="Times New Roman"/>
          <w:sz w:val="24"/>
          <w:szCs w:val="24"/>
        </w:rPr>
        <w:t xml:space="preserve">3 inch PVC piping was chosen because </w:t>
      </w:r>
      <w:r w:rsidR="006A38AC">
        <w:rPr>
          <w:rFonts w:ascii="Times New Roman" w:hAnsi="Times New Roman" w:cs="Times New Roman"/>
          <w:sz w:val="24"/>
          <w:szCs w:val="24"/>
        </w:rPr>
        <w:t xml:space="preserve">it is a relative size to the entire system (whereas 2 inch may be too small, and 4 inch may be too large). </w:t>
      </w:r>
      <w:r w:rsidR="0036516E">
        <w:rPr>
          <w:rFonts w:ascii="Times New Roman" w:hAnsi="Times New Roman" w:cs="Times New Roman"/>
          <w:sz w:val="24"/>
          <w:szCs w:val="24"/>
        </w:rPr>
        <w:t xml:space="preserve">Holes needed to be drilled into the PVC for any water that might get in the system to </w:t>
      </w:r>
      <w:r w:rsidR="007A727A">
        <w:rPr>
          <w:rFonts w:ascii="Times New Roman" w:hAnsi="Times New Roman" w:cs="Times New Roman"/>
          <w:sz w:val="24"/>
          <w:szCs w:val="24"/>
        </w:rPr>
        <w:t>be drained</w:t>
      </w:r>
      <w:r w:rsidR="001C4EDF">
        <w:rPr>
          <w:rFonts w:ascii="Times New Roman" w:hAnsi="Times New Roman" w:cs="Times New Roman"/>
          <w:sz w:val="24"/>
          <w:szCs w:val="24"/>
        </w:rPr>
        <w:t xml:space="preserve">, which is a non-issue with PVC. </w:t>
      </w:r>
    </w:p>
    <w:p w14:paraId="5753C171" w14:textId="4546DE85" w:rsidR="00F114CF" w:rsidRPr="00F114CF" w:rsidRDefault="00734E3D" w:rsidP="00F114CF">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The second </w:t>
      </w:r>
      <w:r w:rsidR="00392DFA">
        <w:rPr>
          <w:rFonts w:ascii="Times New Roman" w:hAnsi="Times New Roman" w:cs="Times New Roman"/>
          <w:sz w:val="24"/>
          <w:szCs w:val="24"/>
        </w:rPr>
        <w:t xml:space="preserve">major </w:t>
      </w:r>
      <w:r>
        <w:rPr>
          <w:rFonts w:ascii="Times New Roman" w:hAnsi="Times New Roman" w:cs="Times New Roman"/>
          <w:sz w:val="24"/>
          <w:szCs w:val="24"/>
        </w:rPr>
        <w:t>component</w:t>
      </w:r>
      <w:r w:rsidR="00392DFA">
        <w:rPr>
          <w:rFonts w:ascii="Times New Roman" w:hAnsi="Times New Roman" w:cs="Times New Roman"/>
          <w:sz w:val="24"/>
          <w:szCs w:val="24"/>
        </w:rPr>
        <w:t xml:space="preserve"> was the manifold needed to be split into two paths. </w:t>
      </w:r>
      <w:r w:rsidR="00960430">
        <w:rPr>
          <w:rFonts w:ascii="Times New Roman" w:hAnsi="Times New Roman" w:cs="Times New Roman"/>
          <w:sz w:val="24"/>
          <w:szCs w:val="24"/>
        </w:rPr>
        <w:t>Since the team decided on PVC, a decision had to be made whether to use a solid schedule 40 PVC (most common PVC used in piping)</w:t>
      </w:r>
      <w:r w:rsidR="00074497">
        <w:rPr>
          <w:rFonts w:ascii="Times New Roman" w:hAnsi="Times New Roman" w:cs="Times New Roman"/>
          <w:sz w:val="24"/>
          <w:szCs w:val="24"/>
        </w:rPr>
        <w:t>, or a</w:t>
      </w:r>
      <w:r w:rsidR="00915E71">
        <w:rPr>
          <w:rFonts w:ascii="Times New Roman" w:hAnsi="Times New Roman" w:cs="Times New Roman"/>
          <w:sz w:val="24"/>
          <w:szCs w:val="24"/>
        </w:rPr>
        <w:t xml:space="preserve"> soft/flexible PVC tubing. </w:t>
      </w:r>
      <w:r w:rsidR="00793935">
        <w:rPr>
          <w:rFonts w:ascii="Times New Roman" w:hAnsi="Times New Roman" w:cs="Times New Roman"/>
          <w:sz w:val="24"/>
          <w:szCs w:val="24"/>
        </w:rPr>
        <w:t>At the time of deciding, airfoil space testing was not completed yet, so the spacing in which the airfoils were apart was unknown.</w:t>
      </w:r>
      <w:r w:rsidR="005773A9">
        <w:rPr>
          <w:rFonts w:ascii="Times New Roman" w:hAnsi="Times New Roman" w:cs="Times New Roman"/>
          <w:sz w:val="24"/>
          <w:szCs w:val="24"/>
        </w:rPr>
        <w:t xml:space="preserve"> Because of this uncertainty, the team decided to use flexible PVC tubing</w:t>
      </w:r>
      <w:r w:rsidR="00E20BD0">
        <w:rPr>
          <w:rFonts w:ascii="Times New Roman" w:hAnsi="Times New Roman" w:cs="Times New Roman"/>
          <w:sz w:val="24"/>
          <w:szCs w:val="24"/>
        </w:rPr>
        <w:t>. This</w:t>
      </w:r>
      <w:r w:rsidR="005773A9">
        <w:rPr>
          <w:rFonts w:ascii="Times New Roman" w:hAnsi="Times New Roman" w:cs="Times New Roman"/>
          <w:sz w:val="24"/>
          <w:szCs w:val="24"/>
        </w:rPr>
        <w:t xml:space="preserve"> allowed </w:t>
      </w:r>
      <w:r w:rsidR="00E20BD0">
        <w:rPr>
          <w:rFonts w:ascii="Times New Roman" w:hAnsi="Times New Roman" w:cs="Times New Roman"/>
          <w:sz w:val="24"/>
          <w:szCs w:val="24"/>
        </w:rPr>
        <w:t xml:space="preserve">for </w:t>
      </w:r>
      <w:r w:rsidR="005773A9">
        <w:rPr>
          <w:rFonts w:ascii="Times New Roman" w:hAnsi="Times New Roman" w:cs="Times New Roman"/>
          <w:sz w:val="24"/>
          <w:szCs w:val="24"/>
        </w:rPr>
        <w:t xml:space="preserve">the flexibility </w:t>
      </w:r>
      <w:r w:rsidR="00327B9A">
        <w:rPr>
          <w:rFonts w:ascii="Times New Roman" w:hAnsi="Times New Roman" w:cs="Times New Roman"/>
          <w:sz w:val="24"/>
          <w:szCs w:val="24"/>
        </w:rPr>
        <w:t xml:space="preserve">of the length </w:t>
      </w:r>
      <w:r w:rsidR="00E20BD0">
        <w:rPr>
          <w:rFonts w:ascii="Times New Roman" w:hAnsi="Times New Roman" w:cs="Times New Roman"/>
          <w:sz w:val="24"/>
          <w:szCs w:val="24"/>
        </w:rPr>
        <w:t>they are</w:t>
      </w:r>
      <w:r w:rsidR="00327B9A">
        <w:rPr>
          <w:rFonts w:ascii="Times New Roman" w:hAnsi="Times New Roman" w:cs="Times New Roman"/>
          <w:sz w:val="24"/>
          <w:szCs w:val="24"/>
        </w:rPr>
        <w:t xml:space="preserve"> cut at, without having to worry about specific angles created by joints. </w:t>
      </w:r>
      <w:r w:rsidR="00554BF2">
        <w:rPr>
          <w:rFonts w:ascii="Times New Roman" w:hAnsi="Times New Roman" w:cs="Times New Roman"/>
          <w:sz w:val="24"/>
          <w:szCs w:val="24"/>
        </w:rPr>
        <w:t xml:space="preserve">To create the split in the manifolds, a double wye PVC joint was chosen, which </w:t>
      </w:r>
      <w:r w:rsidR="00554BF2">
        <w:rPr>
          <w:rFonts w:ascii="Times New Roman" w:hAnsi="Times New Roman" w:cs="Times New Roman"/>
          <w:sz w:val="24"/>
          <w:szCs w:val="24"/>
        </w:rPr>
        <w:lastRenderedPageBreak/>
        <w:t xml:space="preserve">splits the main path </w:t>
      </w:r>
      <w:r w:rsidR="003264EB">
        <w:rPr>
          <w:rFonts w:ascii="Times New Roman" w:hAnsi="Times New Roman" w:cs="Times New Roman"/>
          <w:sz w:val="24"/>
          <w:szCs w:val="24"/>
        </w:rPr>
        <w:t xml:space="preserve">at an unknown angle (manufacturer did not provide the specific angle). </w:t>
      </w:r>
      <w:r w:rsidR="00AE2E3D">
        <w:rPr>
          <w:rFonts w:ascii="Times New Roman" w:hAnsi="Times New Roman" w:cs="Times New Roman"/>
          <w:sz w:val="24"/>
          <w:szCs w:val="24"/>
        </w:rPr>
        <w:t>Having the angle of the double wye and the spacing of the airfoils be unknown strengthened the reasoning behind purchasing the flexible PVC tubing</w:t>
      </w:r>
      <w:r w:rsidR="005E291F">
        <w:rPr>
          <w:rFonts w:ascii="Times New Roman" w:hAnsi="Times New Roman" w:cs="Times New Roman"/>
          <w:sz w:val="24"/>
          <w:szCs w:val="24"/>
        </w:rPr>
        <w:t xml:space="preserve"> as it can be bent at any necessary angle. </w:t>
      </w:r>
    </w:p>
    <w:p w14:paraId="0EBD0442" w14:textId="16FFA563" w:rsidR="00E003BE" w:rsidRPr="00BF5132" w:rsidRDefault="00FB3D65" w:rsidP="00F341FE">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When modeled, the dimensions of the table designed were considered. The manifold needed to fit under the table while still performing the necessary functions of transferring air. </w:t>
      </w:r>
      <w:r w:rsidR="003058FE">
        <w:rPr>
          <w:rFonts w:ascii="Times New Roman" w:hAnsi="Times New Roman" w:cs="Times New Roman"/>
          <w:sz w:val="24"/>
          <w:szCs w:val="24"/>
        </w:rPr>
        <w:t xml:space="preserve">A path was created that would allow the turbine/generator system to be attached at the inlet, and the two </w:t>
      </w:r>
      <w:r w:rsidR="00C93B7D">
        <w:rPr>
          <w:rFonts w:ascii="Times New Roman" w:hAnsi="Times New Roman" w:cs="Times New Roman"/>
          <w:sz w:val="24"/>
          <w:szCs w:val="24"/>
        </w:rPr>
        <w:t xml:space="preserve">outlets were designed to be variable with the flexible tubing. Holes were designed to be cut </w:t>
      </w:r>
      <w:r w:rsidR="00A62BDD">
        <w:rPr>
          <w:rFonts w:ascii="Times New Roman" w:hAnsi="Times New Roman" w:cs="Times New Roman"/>
          <w:sz w:val="24"/>
          <w:szCs w:val="24"/>
        </w:rPr>
        <w:t xml:space="preserve">into the PVC </w:t>
      </w:r>
      <w:r w:rsidR="00C93B7D">
        <w:rPr>
          <w:rFonts w:ascii="Times New Roman" w:hAnsi="Times New Roman" w:cs="Times New Roman"/>
          <w:sz w:val="24"/>
          <w:szCs w:val="24"/>
        </w:rPr>
        <w:t xml:space="preserve">to allow for drainage towards the inlet of the manifold and the correct sized joints were </w:t>
      </w:r>
      <w:r w:rsidR="00A62BDD">
        <w:rPr>
          <w:rFonts w:ascii="Times New Roman" w:hAnsi="Times New Roman" w:cs="Times New Roman"/>
          <w:sz w:val="24"/>
          <w:szCs w:val="24"/>
        </w:rPr>
        <w:t xml:space="preserve">utilized in the design. </w:t>
      </w:r>
      <w:r w:rsidR="00714727">
        <w:rPr>
          <w:rFonts w:ascii="Times New Roman" w:hAnsi="Times New Roman" w:cs="Times New Roman"/>
          <w:sz w:val="24"/>
          <w:szCs w:val="24"/>
        </w:rPr>
        <w:t>Overall</w:t>
      </w:r>
      <w:r w:rsidR="006E0D54">
        <w:rPr>
          <w:rFonts w:ascii="Times New Roman" w:hAnsi="Times New Roman" w:cs="Times New Roman"/>
          <w:sz w:val="24"/>
          <w:szCs w:val="24"/>
        </w:rPr>
        <w:t>,</w:t>
      </w:r>
      <w:r w:rsidR="00714727">
        <w:rPr>
          <w:rFonts w:ascii="Times New Roman" w:hAnsi="Times New Roman" w:cs="Times New Roman"/>
          <w:sz w:val="24"/>
          <w:szCs w:val="24"/>
        </w:rPr>
        <w:t xml:space="preserve"> the manifold was successfully designed with little to no open issues.</w:t>
      </w:r>
      <w:r w:rsidR="006E5F6F">
        <w:rPr>
          <w:rFonts w:ascii="Times New Roman" w:hAnsi="Times New Roman" w:cs="Times New Roman"/>
          <w:sz w:val="24"/>
          <w:szCs w:val="24"/>
        </w:rPr>
        <w:t xml:space="preserve"> </w:t>
      </w:r>
    </w:p>
    <w:p w14:paraId="41133300" w14:textId="77777777" w:rsidR="00901F29" w:rsidRDefault="00901F29">
      <w:pPr>
        <w:rPr>
          <w:rStyle w:val="normaltextrun"/>
          <w:rFonts w:ascii="Times New Roman" w:eastAsiaTheme="majorEastAsia" w:hAnsi="Times New Roman" w:cs="Times New Roman"/>
          <w:sz w:val="24"/>
          <w:szCs w:val="24"/>
        </w:rPr>
      </w:pPr>
      <w:bookmarkStart w:id="55" w:name="_Toc70613748"/>
      <w:r>
        <w:rPr>
          <w:rStyle w:val="normaltextrun"/>
          <w:rFonts w:ascii="Times New Roman" w:hAnsi="Times New Roman" w:cs="Times New Roman"/>
          <w:sz w:val="24"/>
          <w:szCs w:val="24"/>
        </w:rPr>
        <w:br w:type="page"/>
      </w:r>
    </w:p>
    <w:p w14:paraId="47A50FE9" w14:textId="2B27A304" w:rsidR="00622F39" w:rsidRPr="00622F39" w:rsidRDefault="00B67879" w:rsidP="00622F39">
      <w:pPr>
        <w:pStyle w:val="Heading2"/>
        <w:numPr>
          <w:ilvl w:val="0"/>
          <w:numId w:val="40"/>
        </w:numPr>
        <w:spacing w:line="480" w:lineRule="auto"/>
        <w:rPr>
          <w:rStyle w:val="normaltextrun"/>
          <w:rFonts w:ascii="Times New Roman" w:hAnsi="Times New Roman" w:cs="Times New Roman"/>
          <w:color w:val="auto"/>
          <w:sz w:val="24"/>
          <w:szCs w:val="24"/>
        </w:rPr>
      </w:pPr>
      <w:bookmarkStart w:id="56" w:name="_Toc70678800"/>
      <w:bookmarkStart w:id="57" w:name="_Toc70680399"/>
      <w:r w:rsidRPr="00741981">
        <w:rPr>
          <w:rStyle w:val="normaltextrun"/>
          <w:rFonts w:ascii="Times New Roman" w:hAnsi="Times New Roman" w:cs="Times New Roman"/>
          <w:color w:val="auto"/>
          <w:sz w:val="24"/>
          <w:szCs w:val="24"/>
        </w:rPr>
        <w:lastRenderedPageBreak/>
        <w:t>Turbine</w:t>
      </w:r>
      <w:bookmarkEnd w:id="55"/>
      <w:bookmarkEnd w:id="56"/>
      <w:bookmarkEnd w:id="57"/>
    </w:p>
    <w:p w14:paraId="4BA14B69" w14:textId="6252E7E9" w:rsidR="00F341FE" w:rsidRDefault="00F341FE" w:rsidP="006E5F6F">
      <w:pPr>
        <w:spacing w:line="480" w:lineRule="auto"/>
        <w:ind w:firstLine="360"/>
        <w:rPr>
          <w:rFonts w:ascii="Times New Roman" w:hAnsi="Times New Roman" w:cs="Times New Roman"/>
          <w:sz w:val="24"/>
          <w:szCs w:val="24"/>
        </w:rPr>
      </w:pPr>
      <w:r w:rsidRPr="00F341FE">
        <w:rPr>
          <w:rFonts w:ascii="Times New Roman" w:hAnsi="Times New Roman" w:cs="Times New Roman"/>
          <w:sz w:val="24"/>
          <w:szCs w:val="24"/>
        </w:rPr>
        <w:t xml:space="preserve">In order to </w:t>
      </w:r>
      <w:r w:rsidR="005C3CD9">
        <w:rPr>
          <w:rFonts w:ascii="Times New Roman" w:hAnsi="Times New Roman" w:cs="Times New Roman"/>
          <w:sz w:val="24"/>
          <w:szCs w:val="24"/>
        </w:rPr>
        <w:t xml:space="preserve">generate power, a generator </w:t>
      </w:r>
      <w:r w:rsidR="000D53F2">
        <w:rPr>
          <w:rFonts w:ascii="Times New Roman" w:hAnsi="Times New Roman" w:cs="Times New Roman"/>
          <w:sz w:val="24"/>
          <w:szCs w:val="24"/>
        </w:rPr>
        <w:t>was required</w:t>
      </w:r>
      <w:r w:rsidR="005C3CD9">
        <w:rPr>
          <w:rFonts w:ascii="Times New Roman" w:hAnsi="Times New Roman" w:cs="Times New Roman"/>
          <w:sz w:val="24"/>
          <w:szCs w:val="24"/>
        </w:rPr>
        <w:t xml:space="preserve"> to be attached to some sort of blade system at the inlet of the manifold. This subsystem needed to be efficient with low flow velocity, and needed to </w:t>
      </w:r>
      <w:r w:rsidR="002A379B">
        <w:rPr>
          <w:rFonts w:ascii="Times New Roman" w:hAnsi="Times New Roman" w:cs="Times New Roman"/>
          <w:sz w:val="24"/>
          <w:szCs w:val="24"/>
        </w:rPr>
        <w:t>be able to attach to the inlet of the manifold</w:t>
      </w:r>
      <w:r w:rsidR="006E5F6F">
        <w:rPr>
          <w:rFonts w:ascii="Times New Roman" w:hAnsi="Times New Roman" w:cs="Times New Roman"/>
          <w:sz w:val="24"/>
          <w:szCs w:val="24"/>
        </w:rPr>
        <w:t xml:space="preserve"> without </w:t>
      </w:r>
      <w:r w:rsidR="0031536B">
        <w:rPr>
          <w:rFonts w:ascii="Times New Roman" w:hAnsi="Times New Roman" w:cs="Times New Roman"/>
          <w:sz w:val="24"/>
          <w:szCs w:val="24"/>
        </w:rPr>
        <w:t>gaps</w:t>
      </w:r>
      <w:r w:rsidR="006E5F6F">
        <w:rPr>
          <w:rFonts w:ascii="Times New Roman" w:hAnsi="Times New Roman" w:cs="Times New Roman"/>
          <w:sz w:val="24"/>
          <w:szCs w:val="24"/>
        </w:rPr>
        <w:t xml:space="preserve"> for air loss. </w:t>
      </w:r>
      <w:r w:rsidR="00444217">
        <w:rPr>
          <w:rFonts w:ascii="Times New Roman" w:hAnsi="Times New Roman" w:cs="Times New Roman"/>
          <w:sz w:val="24"/>
          <w:szCs w:val="24"/>
        </w:rPr>
        <w:t xml:space="preserve">The design created was </w:t>
      </w:r>
      <w:r w:rsidR="001C3A7E">
        <w:rPr>
          <w:rFonts w:ascii="Times New Roman" w:hAnsi="Times New Roman" w:cs="Times New Roman"/>
          <w:sz w:val="24"/>
          <w:szCs w:val="24"/>
        </w:rPr>
        <w:t xml:space="preserve">inspired by </w:t>
      </w:r>
      <w:r w:rsidR="00444217">
        <w:rPr>
          <w:rFonts w:ascii="Times New Roman" w:hAnsi="Times New Roman" w:cs="Times New Roman"/>
          <w:sz w:val="24"/>
          <w:szCs w:val="24"/>
        </w:rPr>
        <w:t>a car turb</w:t>
      </w:r>
      <w:r w:rsidR="001C3A7E">
        <w:rPr>
          <w:rFonts w:ascii="Times New Roman" w:hAnsi="Times New Roman" w:cs="Times New Roman"/>
          <w:sz w:val="24"/>
          <w:szCs w:val="24"/>
        </w:rPr>
        <w:t>o</w:t>
      </w:r>
      <w:r w:rsidR="00333E32">
        <w:rPr>
          <w:rFonts w:ascii="Times New Roman" w:hAnsi="Times New Roman" w:cs="Times New Roman"/>
          <w:sz w:val="24"/>
          <w:szCs w:val="24"/>
        </w:rPr>
        <w:t xml:space="preserve">. The modified design is efficient in low flow velocity and also efficient at </w:t>
      </w:r>
      <w:r w:rsidR="00AE48AF">
        <w:rPr>
          <w:rFonts w:ascii="Times New Roman" w:hAnsi="Times New Roman" w:cs="Times New Roman"/>
          <w:sz w:val="24"/>
          <w:szCs w:val="24"/>
        </w:rPr>
        <w:t>a smaller scale. T</w:t>
      </w:r>
      <w:r w:rsidR="00046E7F">
        <w:rPr>
          <w:rFonts w:ascii="Times New Roman" w:hAnsi="Times New Roman" w:cs="Times New Roman"/>
          <w:sz w:val="24"/>
          <w:szCs w:val="24"/>
        </w:rPr>
        <w:t xml:space="preserve">he reason </w:t>
      </w:r>
      <w:r w:rsidR="00B1153D">
        <w:rPr>
          <w:rFonts w:ascii="Times New Roman" w:hAnsi="Times New Roman" w:cs="Times New Roman"/>
          <w:sz w:val="24"/>
          <w:szCs w:val="24"/>
        </w:rPr>
        <w:t>efficiency matters</w:t>
      </w:r>
      <w:r w:rsidR="00AE48AF">
        <w:rPr>
          <w:rFonts w:ascii="Times New Roman" w:hAnsi="Times New Roman" w:cs="Times New Roman"/>
          <w:sz w:val="24"/>
          <w:szCs w:val="24"/>
        </w:rPr>
        <w:t xml:space="preserve"> at a small scale </w:t>
      </w:r>
      <w:r w:rsidR="00046E7F">
        <w:rPr>
          <w:rFonts w:ascii="Times New Roman" w:hAnsi="Times New Roman" w:cs="Times New Roman"/>
          <w:sz w:val="24"/>
          <w:szCs w:val="24"/>
        </w:rPr>
        <w:t xml:space="preserve">is </w:t>
      </w:r>
      <w:r w:rsidR="00AE48AF">
        <w:rPr>
          <w:rFonts w:ascii="Times New Roman" w:hAnsi="Times New Roman" w:cs="Times New Roman"/>
          <w:sz w:val="24"/>
          <w:szCs w:val="24"/>
        </w:rPr>
        <w:t xml:space="preserve">because </w:t>
      </w:r>
      <w:r w:rsidR="00046E7F">
        <w:rPr>
          <w:rFonts w:ascii="Times New Roman" w:hAnsi="Times New Roman" w:cs="Times New Roman"/>
          <w:sz w:val="24"/>
          <w:szCs w:val="24"/>
        </w:rPr>
        <w:t>the system</w:t>
      </w:r>
      <w:r w:rsidR="00AE48AF">
        <w:rPr>
          <w:rFonts w:ascii="Times New Roman" w:hAnsi="Times New Roman" w:cs="Times New Roman"/>
          <w:sz w:val="24"/>
          <w:szCs w:val="24"/>
        </w:rPr>
        <w:t xml:space="preserve"> </w:t>
      </w:r>
      <w:r w:rsidR="00046E7F">
        <w:rPr>
          <w:rFonts w:ascii="Times New Roman" w:hAnsi="Times New Roman" w:cs="Times New Roman"/>
          <w:sz w:val="24"/>
          <w:szCs w:val="24"/>
        </w:rPr>
        <w:t>canno</w:t>
      </w:r>
      <w:r w:rsidR="00C63974">
        <w:rPr>
          <w:rFonts w:ascii="Times New Roman" w:hAnsi="Times New Roman" w:cs="Times New Roman"/>
          <w:sz w:val="24"/>
          <w:szCs w:val="24"/>
        </w:rPr>
        <w:t>t</w:t>
      </w:r>
      <w:r w:rsidR="00AE48AF">
        <w:rPr>
          <w:rFonts w:ascii="Times New Roman" w:hAnsi="Times New Roman" w:cs="Times New Roman"/>
          <w:sz w:val="24"/>
          <w:szCs w:val="24"/>
        </w:rPr>
        <w:t xml:space="preserve"> have exposed blades</w:t>
      </w:r>
      <w:r w:rsidR="00CA5C26">
        <w:rPr>
          <w:rFonts w:ascii="Times New Roman" w:hAnsi="Times New Roman" w:cs="Times New Roman"/>
          <w:sz w:val="24"/>
          <w:szCs w:val="24"/>
        </w:rPr>
        <w:t>. It cannot have exposed blades like a traditional wind turbine</w:t>
      </w:r>
      <w:r w:rsidR="00562BED">
        <w:rPr>
          <w:rFonts w:ascii="Times New Roman" w:hAnsi="Times New Roman" w:cs="Times New Roman"/>
          <w:sz w:val="24"/>
          <w:szCs w:val="24"/>
        </w:rPr>
        <w:t xml:space="preserve"> because suction is used as a method of rotating these blades. </w:t>
      </w:r>
      <w:r w:rsidR="00957876">
        <w:rPr>
          <w:rFonts w:ascii="Times New Roman" w:hAnsi="Times New Roman" w:cs="Times New Roman"/>
          <w:sz w:val="24"/>
          <w:szCs w:val="24"/>
        </w:rPr>
        <w:t>The flow velocity would be much too low for a large, open rotor blade design.</w:t>
      </w:r>
      <w:r w:rsidR="00CF20F8">
        <w:rPr>
          <w:rFonts w:ascii="Times New Roman" w:hAnsi="Times New Roman" w:cs="Times New Roman"/>
          <w:sz w:val="24"/>
          <w:szCs w:val="24"/>
        </w:rPr>
        <w:t xml:space="preserve"> </w:t>
      </w:r>
      <w:r w:rsidR="00BA1257">
        <w:rPr>
          <w:rFonts w:ascii="Times New Roman" w:hAnsi="Times New Roman" w:cs="Times New Roman"/>
          <w:sz w:val="24"/>
          <w:szCs w:val="24"/>
        </w:rPr>
        <w:t>B</w:t>
      </w:r>
      <w:r w:rsidR="00CF20F8">
        <w:rPr>
          <w:rFonts w:ascii="Times New Roman" w:hAnsi="Times New Roman" w:cs="Times New Roman"/>
          <w:sz w:val="24"/>
          <w:szCs w:val="24"/>
        </w:rPr>
        <w:t>ecau</w:t>
      </w:r>
      <w:r w:rsidR="00C63974">
        <w:rPr>
          <w:rFonts w:ascii="Times New Roman" w:hAnsi="Times New Roman" w:cs="Times New Roman"/>
          <w:sz w:val="24"/>
          <w:szCs w:val="24"/>
        </w:rPr>
        <w:t xml:space="preserve">se of this </w:t>
      </w:r>
      <w:r w:rsidR="00B1153D">
        <w:rPr>
          <w:rFonts w:ascii="Times New Roman" w:hAnsi="Times New Roman" w:cs="Times New Roman"/>
          <w:sz w:val="24"/>
          <w:szCs w:val="24"/>
        </w:rPr>
        <w:t>there</w:t>
      </w:r>
      <w:r w:rsidR="00C63974">
        <w:rPr>
          <w:rFonts w:ascii="Times New Roman" w:hAnsi="Times New Roman" w:cs="Times New Roman"/>
          <w:sz w:val="24"/>
          <w:szCs w:val="24"/>
        </w:rPr>
        <w:t xml:space="preserve"> need</w:t>
      </w:r>
      <w:r w:rsidR="00B1153D">
        <w:rPr>
          <w:rFonts w:ascii="Times New Roman" w:hAnsi="Times New Roman" w:cs="Times New Roman"/>
          <w:sz w:val="24"/>
          <w:szCs w:val="24"/>
        </w:rPr>
        <w:t>s to be</w:t>
      </w:r>
      <w:r w:rsidR="00C63974">
        <w:rPr>
          <w:rFonts w:ascii="Times New Roman" w:hAnsi="Times New Roman" w:cs="Times New Roman"/>
          <w:sz w:val="24"/>
          <w:szCs w:val="24"/>
        </w:rPr>
        <w:t xml:space="preserve"> the most effi</w:t>
      </w:r>
      <w:r w:rsidR="00CF20F8">
        <w:rPr>
          <w:rFonts w:ascii="Times New Roman" w:hAnsi="Times New Roman" w:cs="Times New Roman"/>
          <w:sz w:val="24"/>
          <w:szCs w:val="24"/>
        </w:rPr>
        <w:t xml:space="preserve">cient blade possible at the smallest size. This design maximizes the torque at the shaft all while being </w:t>
      </w:r>
      <w:r w:rsidR="003C5187">
        <w:rPr>
          <w:rFonts w:ascii="Times New Roman" w:hAnsi="Times New Roman" w:cs="Times New Roman"/>
          <w:sz w:val="24"/>
          <w:szCs w:val="24"/>
        </w:rPr>
        <w:t>extremely</w:t>
      </w:r>
      <w:r w:rsidR="00CF20F8">
        <w:rPr>
          <w:rFonts w:ascii="Times New Roman" w:hAnsi="Times New Roman" w:cs="Times New Roman"/>
          <w:sz w:val="24"/>
          <w:szCs w:val="24"/>
        </w:rPr>
        <w:t xml:space="preserve"> compact.</w:t>
      </w:r>
      <w:r w:rsidR="00CA5C26">
        <w:rPr>
          <w:rFonts w:ascii="Times New Roman" w:hAnsi="Times New Roman" w:cs="Times New Roman"/>
          <w:sz w:val="24"/>
          <w:szCs w:val="24"/>
        </w:rPr>
        <w:t xml:space="preserve"> </w:t>
      </w:r>
      <w:r w:rsidR="00BA1257">
        <w:rPr>
          <w:rFonts w:ascii="Times New Roman" w:hAnsi="Times New Roman" w:cs="Times New Roman"/>
          <w:sz w:val="24"/>
          <w:szCs w:val="24"/>
        </w:rPr>
        <w:t>In other terms, if the blade system was larger, there would need to be larger tubing in the manifold design which would result in lower velocities. If the blades were smaller, the piping in the manifolds would need to be smaller which would create a higher velocity, but the adverse effect would be the blades would not have a high enough torque to spin the generator.</w:t>
      </w:r>
    </w:p>
    <w:p w14:paraId="3EA145E7" w14:textId="327F2161" w:rsidR="00BA1257" w:rsidRDefault="00BA1257" w:rsidP="00D3416B">
      <w:pPr>
        <w:spacing w:line="480" w:lineRule="auto"/>
        <w:ind w:firstLine="360"/>
        <w:rPr>
          <w:rFonts w:ascii="Times New Roman" w:hAnsi="Times New Roman" w:cs="Times New Roman"/>
          <w:sz w:val="24"/>
          <w:szCs w:val="24"/>
        </w:rPr>
      </w:pPr>
      <w:r>
        <w:rPr>
          <w:rFonts w:ascii="Times New Roman" w:hAnsi="Times New Roman" w:cs="Times New Roman"/>
          <w:sz w:val="24"/>
          <w:szCs w:val="24"/>
        </w:rPr>
        <w:t>Since there were specific design choices made, this design would have to be unique. It was decided that this would be 3D printed to allow for a completely custom turbine design</w:t>
      </w:r>
      <w:r w:rsidR="00A103D2">
        <w:rPr>
          <w:rFonts w:ascii="Times New Roman" w:hAnsi="Times New Roman" w:cs="Times New Roman"/>
          <w:sz w:val="24"/>
          <w:szCs w:val="24"/>
        </w:rPr>
        <w:t xml:space="preserve"> to fit onto the manifold inlet with a very low tolerance. </w:t>
      </w:r>
      <w:r w:rsidR="00D3416B">
        <w:rPr>
          <w:rFonts w:ascii="Times New Roman" w:hAnsi="Times New Roman" w:cs="Times New Roman"/>
          <w:sz w:val="24"/>
          <w:szCs w:val="24"/>
        </w:rPr>
        <w:t xml:space="preserve">The blades in the turbine system could then be customized to fit the exact shaft diameter of the generator. 3D print material can easily be cut into if necessary, and it was planned so the hole in the blade shaft would be tapped so the generator shaft could easily be screwed in. This mitigates the risk of press fitting the generator into the blades, and potentially causing damage to the generator. </w:t>
      </w:r>
      <w:r w:rsidR="00D3416B" w:rsidRPr="00BC50AC">
        <w:rPr>
          <w:rFonts w:ascii="Times New Roman" w:hAnsi="Times New Roman" w:cs="Times New Roman"/>
          <w:sz w:val="24"/>
          <w:szCs w:val="24"/>
        </w:rPr>
        <w:t xml:space="preserve">Figure </w:t>
      </w:r>
      <w:r w:rsidR="00BC50AC">
        <w:rPr>
          <w:rFonts w:ascii="Times New Roman" w:hAnsi="Times New Roman" w:cs="Times New Roman"/>
          <w:sz w:val="24"/>
          <w:szCs w:val="24"/>
        </w:rPr>
        <w:t>16</w:t>
      </w:r>
      <w:r w:rsidR="00D3416B">
        <w:rPr>
          <w:rFonts w:ascii="Times New Roman" w:hAnsi="Times New Roman" w:cs="Times New Roman"/>
          <w:sz w:val="24"/>
          <w:szCs w:val="24"/>
        </w:rPr>
        <w:t xml:space="preserve"> below shows the completed design, where there is a set of turbine blades, an upper housing (which includes the </w:t>
      </w:r>
      <w:r w:rsidR="00D3416B">
        <w:rPr>
          <w:rFonts w:ascii="Times New Roman" w:hAnsi="Times New Roman" w:cs="Times New Roman"/>
          <w:sz w:val="24"/>
          <w:szCs w:val="24"/>
        </w:rPr>
        <w:lastRenderedPageBreak/>
        <w:t>tube that attaches to the manifold system), and a backing that holds the blades inside the system</w:t>
      </w:r>
      <w:r w:rsidR="00D006CE">
        <w:rPr>
          <w:rFonts w:ascii="Times New Roman" w:hAnsi="Times New Roman" w:cs="Times New Roman"/>
          <w:sz w:val="24"/>
          <w:szCs w:val="24"/>
        </w:rPr>
        <w:t xml:space="preserve"> while also sealing the turbines for little air loss. </w:t>
      </w:r>
    </w:p>
    <w:p w14:paraId="5C22C40A" w14:textId="77777777" w:rsidR="00D006CE" w:rsidRDefault="00D006CE" w:rsidP="00D006CE">
      <w:pPr>
        <w:keepNext/>
        <w:spacing w:line="480" w:lineRule="auto"/>
        <w:ind w:firstLine="360"/>
        <w:jc w:val="center"/>
      </w:pPr>
      <w:r>
        <w:rPr>
          <w:noProof/>
        </w:rPr>
        <w:drawing>
          <wp:inline distT="0" distB="0" distL="0" distR="0" wp14:anchorId="19404107" wp14:editId="361FCEC9">
            <wp:extent cx="3756660" cy="2450348"/>
            <wp:effectExtent l="0" t="0" r="0" b="7620"/>
            <wp:docPr id="26" name="Picture 26" descr="C:\Users\gavin.myers\AppData\Local\Microsoft\Windows\INetCache\Content.MSO\53050B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56660" cy="2450348"/>
                    </a:xfrm>
                    <a:prstGeom prst="rect">
                      <a:avLst/>
                    </a:prstGeom>
                  </pic:spPr>
                </pic:pic>
              </a:graphicData>
            </a:graphic>
          </wp:inline>
        </w:drawing>
      </w:r>
    </w:p>
    <w:p w14:paraId="5CBE2E49" w14:textId="79EA4B00" w:rsidR="00D006CE" w:rsidRPr="00246916" w:rsidRDefault="00246916" w:rsidP="00246916">
      <w:pPr>
        <w:pStyle w:val="Caption"/>
        <w:jc w:val="center"/>
        <w:rPr>
          <w:rFonts w:ascii="Times New Roman" w:hAnsi="Times New Roman" w:cs="Times New Roman"/>
          <w:color w:val="auto"/>
          <w:sz w:val="24"/>
          <w:szCs w:val="24"/>
        </w:rPr>
      </w:pPr>
      <w:bookmarkStart w:id="58" w:name="_Toc70680372"/>
      <w:r w:rsidRPr="00246916">
        <w:rPr>
          <w:rFonts w:ascii="Times New Roman" w:hAnsi="Times New Roman" w:cs="Times New Roman"/>
          <w:color w:val="auto"/>
          <w:sz w:val="24"/>
          <w:szCs w:val="24"/>
        </w:rPr>
        <w:t xml:space="preserve">Figure </w:t>
      </w:r>
      <w:r w:rsidRPr="00246916">
        <w:rPr>
          <w:rFonts w:ascii="Times New Roman" w:hAnsi="Times New Roman" w:cs="Times New Roman"/>
          <w:color w:val="auto"/>
          <w:sz w:val="24"/>
          <w:szCs w:val="24"/>
        </w:rPr>
        <w:fldChar w:fldCharType="begin"/>
      </w:r>
      <w:r w:rsidRPr="00246916">
        <w:rPr>
          <w:rFonts w:ascii="Times New Roman" w:hAnsi="Times New Roman" w:cs="Times New Roman"/>
          <w:color w:val="auto"/>
          <w:sz w:val="24"/>
          <w:szCs w:val="24"/>
        </w:rPr>
        <w:instrText xml:space="preserve"> SEQ Figure \* ARABIC </w:instrText>
      </w:r>
      <w:r w:rsidRPr="00246916">
        <w:rPr>
          <w:rFonts w:ascii="Times New Roman" w:hAnsi="Times New Roman" w:cs="Times New Roman"/>
          <w:color w:val="auto"/>
          <w:sz w:val="24"/>
          <w:szCs w:val="24"/>
        </w:rPr>
        <w:fldChar w:fldCharType="separate"/>
      </w:r>
      <w:r w:rsidR="00497D35">
        <w:rPr>
          <w:rFonts w:ascii="Times New Roman" w:hAnsi="Times New Roman" w:cs="Times New Roman"/>
          <w:noProof/>
          <w:color w:val="auto"/>
          <w:sz w:val="24"/>
          <w:szCs w:val="24"/>
        </w:rPr>
        <w:t>17</w:t>
      </w:r>
      <w:r w:rsidRPr="00246916">
        <w:rPr>
          <w:rFonts w:ascii="Times New Roman" w:hAnsi="Times New Roman" w:cs="Times New Roman"/>
          <w:color w:val="auto"/>
          <w:sz w:val="24"/>
          <w:szCs w:val="24"/>
        </w:rPr>
        <w:fldChar w:fldCharType="end"/>
      </w:r>
      <w:r w:rsidRPr="00246916">
        <w:rPr>
          <w:rFonts w:ascii="Times New Roman" w:hAnsi="Times New Roman" w:cs="Times New Roman"/>
          <w:color w:val="auto"/>
          <w:sz w:val="24"/>
          <w:szCs w:val="24"/>
        </w:rPr>
        <w:t>: Turbine Blade Design</w:t>
      </w:r>
      <w:bookmarkEnd w:id="58"/>
    </w:p>
    <w:p w14:paraId="488ECC3A" w14:textId="77777777" w:rsidR="00901F29" w:rsidRDefault="00901F29">
      <w:pPr>
        <w:rPr>
          <w:rStyle w:val="normaltextrun"/>
          <w:rFonts w:ascii="Times New Roman" w:eastAsiaTheme="majorEastAsia" w:hAnsi="Times New Roman" w:cs="Times New Roman"/>
          <w:sz w:val="24"/>
          <w:szCs w:val="24"/>
        </w:rPr>
      </w:pPr>
      <w:bookmarkStart w:id="59" w:name="_Toc70613749"/>
      <w:r>
        <w:rPr>
          <w:rStyle w:val="normaltextrun"/>
          <w:rFonts w:ascii="Times New Roman" w:hAnsi="Times New Roman" w:cs="Times New Roman"/>
          <w:sz w:val="24"/>
          <w:szCs w:val="24"/>
        </w:rPr>
        <w:br w:type="page"/>
      </w:r>
    </w:p>
    <w:p w14:paraId="6777515E" w14:textId="3D135020" w:rsidR="00362B03" w:rsidRDefault="00362B03" w:rsidP="00A505D1">
      <w:pPr>
        <w:pStyle w:val="Heading2"/>
        <w:numPr>
          <w:ilvl w:val="0"/>
          <w:numId w:val="40"/>
        </w:numPr>
        <w:spacing w:line="480" w:lineRule="auto"/>
        <w:rPr>
          <w:rFonts w:ascii="Times New Roman" w:hAnsi="Times New Roman" w:cs="Times New Roman"/>
          <w:color w:val="000000" w:themeColor="text1"/>
          <w:sz w:val="24"/>
          <w:szCs w:val="24"/>
        </w:rPr>
      </w:pPr>
      <w:bookmarkStart w:id="60" w:name="_Toc70678801"/>
      <w:bookmarkStart w:id="61" w:name="_Toc70680400"/>
      <w:r w:rsidRPr="00741981">
        <w:rPr>
          <w:rStyle w:val="normaltextrun"/>
          <w:rFonts w:ascii="Times New Roman" w:hAnsi="Times New Roman" w:cs="Times New Roman"/>
          <w:color w:val="auto"/>
          <w:sz w:val="24"/>
          <w:szCs w:val="24"/>
        </w:rPr>
        <w:lastRenderedPageBreak/>
        <w:t>Generator Circuit</w:t>
      </w:r>
      <w:bookmarkEnd w:id="59"/>
      <w:bookmarkEnd w:id="60"/>
      <w:bookmarkEnd w:id="61"/>
    </w:p>
    <w:p w14:paraId="3D130852" w14:textId="610751C5" w:rsidR="7218B5C9" w:rsidRPr="00000EA2" w:rsidRDefault="7218B5C9" w:rsidP="00A505D1">
      <w:pPr>
        <w:spacing w:line="480" w:lineRule="auto"/>
        <w:ind w:firstLine="360"/>
        <w:rPr>
          <w:rFonts w:ascii="Times New Roman" w:hAnsi="Times New Roman" w:cs="Times New Roman"/>
          <w:sz w:val="24"/>
          <w:szCs w:val="24"/>
        </w:rPr>
      </w:pPr>
      <w:r w:rsidRPr="00000EA2">
        <w:rPr>
          <w:rFonts w:ascii="Times New Roman" w:hAnsi="Times New Roman" w:cs="Times New Roman"/>
          <w:sz w:val="24"/>
          <w:szCs w:val="24"/>
        </w:rPr>
        <w:t xml:space="preserve">The goal of the generator circuit subsystem is to successfully harness and store the electrical energy created by the spinning turbine on the generator. </w:t>
      </w:r>
      <w:r w:rsidR="1BCA1176" w:rsidRPr="00000EA2">
        <w:rPr>
          <w:rFonts w:ascii="Times New Roman" w:hAnsi="Times New Roman" w:cs="Times New Roman"/>
          <w:sz w:val="24"/>
          <w:szCs w:val="24"/>
        </w:rPr>
        <w:t>Furthermore</w:t>
      </w:r>
      <w:r w:rsidR="36B568B5" w:rsidRPr="00000EA2">
        <w:rPr>
          <w:rFonts w:ascii="Times New Roman" w:hAnsi="Times New Roman" w:cs="Times New Roman"/>
          <w:sz w:val="24"/>
          <w:szCs w:val="24"/>
        </w:rPr>
        <w:t>, the system is responsible for controlling the power delivered to the battery, as well as displaying the wind speed, direction, and current draw from the motor onto a serial monitor.</w:t>
      </w:r>
      <w:r w:rsidR="45FF23AB" w:rsidRPr="00000EA2">
        <w:rPr>
          <w:rFonts w:ascii="Times New Roman" w:hAnsi="Times New Roman" w:cs="Times New Roman"/>
          <w:sz w:val="24"/>
          <w:szCs w:val="24"/>
        </w:rPr>
        <w:t xml:space="preserve"> </w:t>
      </w:r>
    </w:p>
    <w:p w14:paraId="3C417C3B" w14:textId="5FFD68EB" w:rsidR="00E90962" w:rsidRPr="00D85C2C" w:rsidRDefault="00443937" w:rsidP="00A505D1">
      <w:pPr>
        <w:spacing w:line="480" w:lineRule="auto"/>
        <w:ind w:firstLine="360"/>
        <w:rPr>
          <w:rFonts w:ascii="Times New Roman" w:hAnsi="Times New Roman" w:cs="Times New Roman"/>
          <w:sz w:val="24"/>
          <w:szCs w:val="24"/>
        </w:rPr>
      </w:pPr>
      <w:r w:rsidRPr="00D85C2C">
        <w:rPr>
          <w:rFonts w:ascii="Times New Roman" w:hAnsi="Times New Roman" w:cs="Times New Roman"/>
          <w:sz w:val="24"/>
          <w:szCs w:val="24"/>
        </w:rPr>
        <w:t>The generator itself is a 12V 30</w:t>
      </w:r>
      <w:r w:rsidR="00973E68" w:rsidRPr="00D85C2C">
        <w:rPr>
          <w:rFonts w:ascii="Times New Roman" w:hAnsi="Times New Roman" w:cs="Times New Roman"/>
          <w:sz w:val="24"/>
          <w:szCs w:val="24"/>
        </w:rPr>
        <w:t>00</w:t>
      </w:r>
      <w:r w:rsidR="000A100C" w:rsidRPr="00D85C2C">
        <w:rPr>
          <w:rFonts w:ascii="Times New Roman" w:hAnsi="Times New Roman" w:cs="Times New Roman"/>
          <w:sz w:val="24"/>
          <w:szCs w:val="24"/>
        </w:rPr>
        <w:t xml:space="preserve">rpm rated motor in which the BWES team used as a generator. </w:t>
      </w:r>
      <w:r w:rsidR="00986BB2" w:rsidRPr="00D85C2C">
        <w:rPr>
          <w:rFonts w:ascii="Times New Roman" w:hAnsi="Times New Roman" w:cs="Times New Roman"/>
          <w:sz w:val="24"/>
          <w:szCs w:val="24"/>
        </w:rPr>
        <w:t>The original choice, as mentioned in</w:t>
      </w:r>
      <w:r w:rsidR="00394E51" w:rsidRPr="00D85C2C">
        <w:rPr>
          <w:rFonts w:ascii="Times New Roman" w:hAnsi="Times New Roman" w:cs="Times New Roman"/>
          <w:sz w:val="24"/>
          <w:szCs w:val="24"/>
        </w:rPr>
        <w:t xml:space="preserve"> the </w:t>
      </w:r>
      <w:r w:rsidR="00394E51" w:rsidRPr="00000EA2">
        <w:rPr>
          <w:rFonts w:ascii="Times New Roman" w:hAnsi="Times New Roman" w:cs="Times New Roman"/>
          <w:sz w:val="24"/>
          <w:szCs w:val="24"/>
        </w:rPr>
        <w:t>Chosen Design</w:t>
      </w:r>
      <w:r w:rsidR="00394E51" w:rsidRPr="00D85C2C">
        <w:rPr>
          <w:rFonts w:ascii="Times New Roman" w:hAnsi="Times New Roman" w:cs="Times New Roman"/>
          <w:sz w:val="24"/>
          <w:szCs w:val="24"/>
        </w:rPr>
        <w:t xml:space="preserve"> section of the report, was a 24V 3-phase AC generator. The team believed that this generator would </w:t>
      </w:r>
      <w:r w:rsidR="00860778" w:rsidRPr="00D85C2C">
        <w:rPr>
          <w:rFonts w:ascii="Times New Roman" w:hAnsi="Times New Roman" w:cs="Times New Roman"/>
          <w:sz w:val="24"/>
          <w:szCs w:val="24"/>
        </w:rPr>
        <w:t>theoretically be the best choice, as 3-phase AC is considered more efficient in energy systems. It was found during testing that the torque of this original generator was too high for the expected wind strength to overcome and turn the turbine. Thus, a replacement was found</w:t>
      </w:r>
      <w:r w:rsidR="000E2B2A" w:rsidRPr="00D85C2C">
        <w:rPr>
          <w:rFonts w:ascii="Times New Roman" w:hAnsi="Times New Roman" w:cs="Times New Roman"/>
          <w:sz w:val="24"/>
          <w:szCs w:val="24"/>
        </w:rPr>
        <w:t>; given the time restrains, the team decided to proceed with a smaller, 12V DC motor</w:t>
      </w:r>
      <w:r w:rsidR="00BF331E" w:rsidRPr="00D85C2C">
        <w:rPr>
          <w:rFonts w:ascii="Times New Roman" w:hAnsi="Times New Roman" w:cs="Times New Roman"/>
          <w:sz w:val="24"/>
          <w:szCs w:val="24"/>
        </w:rPr>
        <w:t xml:space="preserve"> with a much lower</w:t>
      </w:r>
      <w:r w:rsidR="008D42C0" w:rsidRPr="00D85C2C">
        <w:rPr>
          <w:rFonts w:ascii="Times New Roman" w:hAnsi="Times New Roman" w:cs="Times New Roman"/>
          <w:sz w:val="24"/>
          <w:szCs w:val="24"/>
        </w:rPr>
        <w:t xml:space="preserve"> required startup</w:t>
      </w:r>
      <w:r w:rsidR="00BF331E" w:rsidRPr="00D85C2C">
        <w:rPr>
          <w:rFonts w:ascii="Times New Roman" w:hAnsi="Times New Roman" w:cs="Times New Roman"/>
          <w:sz w:val="24"/>
          <w:szCs w:val="24"/>
        </w:rPr>
        <w:t xml:space="preserve"> torque.</w:t>
      </w:r>
    </w:p>
    <w:p w14:paraId="6A6EA11C" w14:textId="7DAAFB26" w:rsidR="00A505D1" w:rsidRDefault="00EE760F" w:rsidP="00A505D1">
      <w:pPr>
        <w:spacing w:line="480" w:lineRule="auto"/>
        <w:ind w:firstLine="360"/>
        <w:rPr>
          <w:rFonts w:ascii="Times New Roman" w:hAnsi="Times New Roman" w:cs="Times New Roman"/>
          <w:sz w:val="24"/>
          <w:szCs w:val="24"/>
        </w:rPr>
      </w:pPr>
      <w:r w:rsidRPr="00D85C2C">
        <w:rPr>
          <w:rFonts w:ascii="Times New Roman" w:hAnsi="Times New Roman" w:cs="Times New Roman"/>
          <w:sz w:val="24"/>
          <w:szCs w:val="24"/>
        </w:rPr>
        <w:t xml:space="preserve">The battery chosen for the circuit was a 12V </w:t>
      </w:r>
      <w:r w:rsidR="00293D3E">
        <w:rPr>
          <w:rFonts w:ascii="Times New Roman" w:hAnsi="Times New Roman" w:cs="Times New Roman"/>
          <w:sz w:val="24"/>
          <w:szCs w:val="24"/>
        </w:rPr>
        <w:t xml:space="preserve">100Ah </w:t>
      </w:r>
      <w:r w:rsidRPr="00D85C2C">
        <w:rPr>
          <w:rFonts w:ascii="Times New Roman" w:hAnsi="Times New Roman" w:cs="Times New Roman"/>
          <w:sz w:val="24"/>
          <w:szCs w:val="24"/>
        </w:rPr>
        <w:t xml:space="preserve">deep cycle lithium battery. The 12V battery </w:t>
      </w:r>
      <w:r w:rsidR="009021D3" w:rsidRPr="00D85C2C">
        <w:rPr>
          <w:rFonts w:ascii="Times New Roman" w:hAnsi="Times New Roman" w:cs="Times New Roman"/>
          <w:sz w:val="24"/>
          <w:szCs w:val="24"/>
        </w:rPr>
        <w:t xml:space="preserve">is needed for the system to store the energy converted from the generator. </w:t>
      </w:r>
      <w:r w:rsidR="00A91A03" w:rsidRPr="00D85C2C">
        <w:rPr>
          <w:rFonts w:ascii="Times New Roman" w:hAnsi="Times New Roman" w:cs="Times New Roman"/>
          <w:sz w:val="24"/>
          <w:szCs w:val="24"/>
        </w:rPr>
        <w:t>Furthermore</w:t>
      </w:r>
      <w:r w:rsidR="009021D3" w:rsidRPr="00D85C2C">
        <w:rPr>
          <w:rFonts w:ascii="Times New Roman" w:hAnsi="Times New Roman" w:cs="Times New Roman"/>
          <w:sz w:val="24"/>
          <w:szCs w:val="24"/>
        </w:rPr>
        <w:t xml:space="preserve">, </w:t>
      </w:r>
      <w:r w:rsidR="005C2FD6" w:rsidRPr="00D85C2C">
        <w:rPr>
          <w:rFonts w:ascii="Times New Roman" w:hAnsi="Times New Roman" w:cs="Times New Roman"/>
          <w:sz w:val="24"/>
          <w:szCs w:val="24"/>
        </w:rPr>
        <w:t>a load can be connected to the system</w:t>
      </w:r>
      <w:r w:rsidR="00236270" w:rsidRPr="00D85C2C">
        <w:rPr>
          <w:rFonts w:ascii="Times New Roman" w:hAnsi="Times New Roman" w:cs="Times New Roman"/>
          <w:sz w:val="24"/>
          <w:szCs w:val="24"/>
        </w:rPr>
        <w:t xml:space="preserve"> such that the BWES c</w:t>
      </w:r>
      <w:r w:rsidR="00A91A03" w:rsidRPr="00D85C2C">
        <w:rPr>
          <w:rFonts w:ascii="Times New Roman" w:hAnsi="Times New Roman" w:cs="Times New Roman"/>
          <w:sz w:val="24"/>
          <w:szCs w:val="24"/>
        </w:rPr>
        <w:t>an potentially power a given system</w:t>
      </w:r>
      <w:r w:rsidR="00BE7349">
        <w:rPr>
          <w:rFonts w:ascii="Times New Roman" w:hAnsi="Times New Roman" w:cs="Times New Roman"/>
          <w:sz w:val="24"/>
          <w:szCs w:val="24"/>
        </w:rPr>
        <w:t xml:space="preserve"> as seen below</w:t>
      </w:r>
      <w:r w:rsidR="003617D5">
        <w:rPr>
          <w:rFonts w:ascii="Times New Roman" w:hAnsi="Times New Roman" w:cs="Times New Roman"/>
          <w:sz w:val="24"/>
          <w:szCs w:val="24"/>
        </w:rPr>
        <w:t>:</w:t>
      </w:r>
      <w:r w:rsidR="00A91A03" w:rsidRPr="00D85C2C">
        <w:rPr>
          <w:rFonts w:ascii="Times New Roman" w:hAnsi="Times New Roman" w:cs="Times New Roman"/>
          <w:sz w:val="24"/>
          <w:szCs w:val="24"/>
        </w:rPr>
        <w:t xml:space="preserve"> </w:t>
      </w:r>
    </w:p>
    <w:p w14:paraId="322F5507" w14:textId="2F1D807E" w:rsidR="00BE7349" w:rsidRDefault="00BE7349" w:rsidP="00A505D1">
      <w:pPr>
        <w:rPr>
          <w:rFonts w:ascii="Times New Roman" w:hAnsi="Times New Roman" w:cs="Times New Roman"/>
          <w:sz w:val="24"/>
          <w:szCs w:val="24"/>
        </w:rPr>
      </w:pPr>
    </w:p>
    <w:p w14:paraId="59633459" w14:textId="30EB3E3A" w:rsidR="00BE7349" w:rsidRDefault="5CE149F6" w:rsidP="008E3512">
      <w:pPr>
        <w:spacing w:line="480" w:lineRule="auto"/>
        <w:jc w:val="center"/>
      </w:pPr>
      <w:r>
        <w:rPr>
          <w:noProof/>
        </w:rPr>
        <w:drawing>
          <wp:inline distT="0" distB="0" distL="0" distR="0" wp14:anchorId="16F3D92E" wp14:editId="7F676DE7">
            <wp:extent cx="2047875" cy="15049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3">
                      <a:extLst>
                        <a:ext uri="{28A0092B-C50C-407E-A947-70E740481C1C}">
                          <a14:useLocalDpi xmlns:a14="http://schemas.microsoft.com/office/drawing/2010/main" val="0"/>
                        </a:ext>
                      </a:extLst>
                    </a:blip>
                    <a:stretch>
                      <a:fillRect/>
                    </a:stretch>
                  </pic:blipFill>
                  <pic:spPr>
                    <a:xfrm>
                      <a:off x="0" y="0"/>
                      <a:ext cx="2047875" cy="1504950"/>
                    </a:xfrm>
                    <a:prstGeom prst="rect">
                      <a:avLst/>
                    </a:prstGeom>
                  </pic:spPr>
                </pic:pic>
              </a:graphicData>
            </a:graphic>
          </wp:inline>
        </w:drawing>
      </w:r>
    </w:p>
    <w:p w14:paraId="71BE69BC" w14:textId="7BC5769A" w:rsidR="003A0874" w:rsidRPr="003A0874" w:rsidRDefault="003A0874" w:rsidP="008E3512">
      <w:pPr>
        <w:pStyle w:val="Caption"/>
        <w:spacing w:line="480" w:lineRule="auto"/>
        <w:jc w:val="center"/>
        <w:rPr>
          <w:rFonts w:ascii="Times New Roman" w:hAnsi="Times New Roman" w:cs="Times New Roman"/>
          <w:color w:val="auto"/>
          <w:sz w:val="24"/>
          <w:szCs w:val="24"/>
        </w:rPr>
      </w:pPr>
      <w:bookmarkStart w:id="62" w:name="_Toc70678778"/>
      <w:bookmarkStart w:id="63" w:name="_Toc70680373"/>
      <w:r w:rsidRPr="003A0874">
        <w:rPr>
          <w:rFonts w:ascii="Times New Roman" w:hAnsi="Times New Roman" w:cs="Times New Roman"/>
          <w:color w:val="auto"/>
          <w:sz w:val="24"/>
          <w:szCs w:val="24"/>
        </w:rPr>
        <w:t xml:space="preserve">Figure </w:t>
      </w:r>
      <w:r w:rsidRPr="003A0874">
        <w:rPr>
          <w:rFonts w:ascii="Times New Roman" w:hAnsi="Times New Roman" w:cs="Times New Roman"/>
          <w:color w:val="auto"/>
          <w:sz w:val="24"/>
          <w:szCs w:val="24"/>
        </w:rPr>
        <w:fldChar w:fldCharType="begin"/>
      </w:r>
      <w:r w:rsidRPr="003A0874">
        <w:rPr>
          <w:rFonts w:ascii="Times New Roman" w:hAnsi="Times New Roman" w:cs="Times New Roman"/>
          <w:color w:val="auto"/>
          <w:sz w:val="24"/>
          <w:szCs w:val="24"/>
        </w:rPr>
        <w:instrText xml:space="preserve"> SEQ Figure \* ARABIC </w:instrText>
      </w:r>
      <w:r w:rsidRPr="003A0874">
        <w:rPr>
          <w:rFonts w:ascii="Times New Roman" w:hAnsi="Times New Roman" w:cs="Times New Roman"/>
          <w:color w:val="auto"/>
          <w:sz w:val="24"/>
          <w:szCs w:val="24"/>
        </w:rPr>
        <w:fldChar w:fldCharType="separate"/>
      </w:r>
      <w:r w:rsidR="00173CE4">
        <w:rPr>
          <w:rFonts w:ascii="Times New Roman" w:hAnsi="Times New Roman" w:cs="Times New Roman"/>
          <w:noProof/>
          <w:color w:val="auto"/>
          <w:sz w:val="24"/>
          <w:szCs w:val="24"/>
        </w:rPr>
        <w:t>18</w:t>
      </w:r>
      <w:r w:rsidRPr="003A0874">
        <w:rPr>
          <w:rFonts w:ascii="Times New Roman" w:hAnsi="Times New Roman" w:cs="Times New Roman"/>
          <w:color w:val="auto"/>
          <w:sz w:val="24"/>
          <w:szCs w:val="24"/>
        </w:rPr>
        <w:fldChar w:fldCharType="end"/>
      </w:r>
      <w:r w:rsidRPr="003A0874">
        <w:rPr>
          <w:rFonts w:ascii="Times New Roman" w:hAnsi="Times New Roman" w:cs="Times New Roman"/>
          <w:color w:val="auto"/>
          <w:sz w:val="24"/>
          <w:szCs w:val="24"/>
        </w:rPr>
        <w:t>: 12V Deep Cycle Battery</w:t>
      </w:r>
      <w:bookmarkEnd w:id="62"/>
      <w:bookmarkEnd w:id="63"/>
    </w:p>
    <w:p w14:paraId="608A64F5" w14:textId="68DB1247" w:rsidR="00EE760F" w:rsidRPr="00D85C2C" w:rsidRDefault="00062CBC" w:rsidP="00062CBC">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r w:rsidR="00904369" w:rsidRPr="00D85C2C">
        <w:rPr>
          <w:rFonts w:ascii="Times New Roman" w:hAnsi="Times New Roman" w:cs="Times New Roman"/>
          <w:sz w:val="24"/>
          <w:szCs w:val="24"/>
        </w:rPr>
        <w:t>A deep cycle battery was chosen for the safety and reliability of the battery type.</w:t>
      </w:r>
      <w:r w:rsidR="00083D84" w:rsidRPr="00D85C2C">
        <w:rPr>
          <w:rFonts w:ascii="Times New Roman" w:hAnsi="Times New Roman" w:cs="Times New Roman"/>
          <w:sz w:val="24"/>
          <w:szCs w:val="24"/>
        </w:rPr>
        <w:t xml:space="preserve"> A deep cycle battery, given its complex construction of thick battery plates and denser inner materials, can withstand repeated charge and discharge cycles unlike the average car battery.</w:t>
      </w:r>
    </w:p>
    <w:p w14:paraId="3F8BED7A" w14:textId="499646D3" w:rsidR="00454695" w:rsidRDefault="003617D5" w:rsidP="003617D5">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00454695" w:rsidRPr="00D85C2C">
        <w:rPr>
          <w:rFonts w:ascii="Times New Roman" w:hAnsi="Times New Roman" w:cs="Times New Roman"/>
          <w:sz w:val="24"/>
          <w:szCs w:val="24"/>
        </w:rPr>
        <w:t>A 12V/24V DC charge controller was chosen as</w:t>
      </w:r>
      <w:r w:rsidR="00112129" w:rsidRPr="00D85C2C">
        <w:rPr>
          <w:rFonts w:ascii="Times New Roman" w:hAnsi="Times New Roman" w:cs="Times New Roman"/>
          <w:sz w:val="24"/>
          <w:szCs w:val="24"/>
        </w:rPr>
        <w:t xml:space="preserve"> the current </w:t>
      </w:r>
      <w:r w:rsidR="00752BA8" w:rsidRPr="00D85C2C">
        <w:rPr>
          <w:rFonts w:ascii="Times New Roman" w:hAnsi="Times New Roman" w:cs="Times New Roman"/>
          <w:sz w:val="24"/>
          <w:szCs w:val="24"/>
        </w:rPr>
        <w:t>delivered</w:t>
      </w:r>
      <w:r w:rsidR="00112129" w:rsidRPr="00D85C2C">
        <w:rPr>
          <w:rFonts w:ascii="Times New Roman" w:hAnsi="Times New Roman" w:cs="Times New Roman"/>
          <w:sz w:val="24"/>
          <w:szCs w:val="24"/>
        </w:rPr>
        <w:t xml:space="preserve"> to the battery and load from the generator needed to be regulated; without the charge controller, it is considered unsafe to directly connect a load to the 12V battery</w:t>
      </w:r>
      <w:r w:rsidR="00752BA8" w:rsidRPr="00D85C2C">
        <w:rPr>
          <w:rFonts w:ascii="Times New Roman" w:hAnsi="Times New Roman" w:cs="Times New Roman"/>
          <w:sz w:val="24"/>
          <w:szCs w:val="24"/>
        </w:rPr>
        <w:t>; arcing may occur, and thus it is critical to have a reliable charge controller in a charging system of any type.</w:t>
      </w:r>
    </w:p>
    <w:p w14:paraId="2C92DE7A" w14:textId="356D873A" w:rsidR="00AB59AA" w:rsidRDefault="008E3512" w:rsidP="003617D5">
      <w:pPr>
        <w:spacing w:line="480" w:lineRule="auto"/>
        <w:rPr>
          <w:rFonts w:ascii="Times New Roman" w:hAnsi="Times New Roman" w:cs="Times New Roman"/>
          <w:sz w:val="24"/>
          <w:szCs w:val="24"/>
        </w:rPr>
      </w:pPr>
      <w:r>
        <w:rPr>
          <w:noProof/>
        </w:rPr>
        <w:drawing>
          <wp:anchor distT="0" distB="0" distL="114300" distR="114300" simplePos="0" relativeHeight="251658240" behindDoc="0" locked="0" layoutInCell="1" allowOverlap="1" wp14:anchorId="737BD7D0" wp14:editId="0BC52AF7">
            <wp:simplePos x="0" y="0"/>
            <wp:positionH relativeFrom="margin">
              <wp:align>center</wp:align>
            </wp:positionH>
            <wp:positionV relativeFrom="paragraph">
              <wp:posOffset>549910</wp:posOffset>
            </wp:positionV>
            <wp:extent cx="6756350" cy="3019425"/>
            <wp:effectExtent l="0" t="0" r="6985" b="0"/>
            <wp:wrapSquare wrapText="bothSides"/>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4">
                      <a:extLst>
                        <a:ext uri="{28A0092B-C50C-407E-A947-70E740481C1C}">
                          <a14:useLocalDpi xmlns:a14="http://schemas.microsoft.com/office/drawing/2010/main" val="0"/>
                        </a:ext>
                        <a:ext uri="{FF2B5EF4-FFF2-40B4-BE49-F238E27FC236}">
                          <a16:creationId xmlns:arto="http://schemas.microsoft.com/office/word/2006/arto"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id="{3F0E5AE7-E1D2-4268-8F55-761965828A0A}"/>
                        </a:ext>
                      </a:extLst>
                    </a:blip>
                    <a:stretch>
                      <a:fillRect/>
                    </a:stretch>
                  </pic:blipFill>
                  <pic:spPr>
                    <a:xfrm>
                      <a:off x="0" y="0"/>
                      <a:ext cx="6756350" cy="3019425"/>
                    </a:xfrm>
                    <a:prstGeom prst="rect">
                      <a:avLst/>
                    </a:prstGeom>
                  </pic:spPr>
                </pic:pic>
              </a:graphicData>
            </a:graphic>
          </wp:anchor>
        </w:drawing>
      </w:r>
      <w:r w:rsidR="003617D5">
        <w:rPr>
          <w:rFonts w:ascii="Times New Roman" w:hAnsi="Times New Roman" w:cs="Times New Roman"/>
          <w:sz w:val="24"/>
          <w:szCs w:val="24"/>
        </w:rPr>
        <w:t xml:space="preserve">     </w:t>
      </w:r>
      <w:r w:rsidR="00AB59AA">
        <w:rPr>
          <w:rFonts w:ascii="Times New Roman" w:hAnsi="Times New Roman" w:cs="Times New Roman"/>
          <w:sz w:val="24"/>
          <w:szCs w:val="24"/>
        </w:rPr>
        <w:t>These components described can be seen in a National Instruments Multisim electrical schematic below.</w:t>
      </w:r>
    </w:p>
    <w:p w14:paraId="4D5F7743" w14:textId="00C07D7B" w:rsidR="00D23181" w:rsidRDefault="00D23181" w:rsidP="008E3512">
      <w:pPr>
        <w:keepNext/>
        <w:spacing w:line="276" w:lineRule="auto"/>
        <w:jc w:val="center"/>
      </w:pPr>
    </w:p>
    <w:p w14:paraId="23EA9F25" w14:textId="5245ECF9" w:rsidR="00D23181" w:rsidRPr="00611EE0" w:rsidRDefault="00611EE0" w:rsidP="00611EE0">
      <w:pPr>
        <w:pStyle w:val="Caption"/>
        <w:jc w:val="center"/>
        <w:rPr>
          <w:rFonts w:ascii="Times New Roman" w:hAnsi="Times New Roman" w:cs="Times New Roman"/>
          <w:color w:val="auto"/>
          <w:sz w:val="24"/>
          <w:szCs w:val="24"/>
        </w:rPr>
      </w:pPr>
      <w:bookmarkStart w:id="64" w:name="_Toc70678779"/>
      <w:bookmarkStart w:id="65" w:name="_Toc70680374"/>
      <w:r w:rsidRPr="00611EE0">
        <w:rPr>
          <w:rFonts w:ascii="Times New Roman" w:hAnsi="Times New Roman" w:cs="Times New Roman"/>
          <w:color w:val="auto"/>
          <w:sz w:val="24"/>
          <w:szCs w:val="24"/>
        </w:rPr>
        <w:t xml:space="preserve">Figure </w:t>
      </w:r>
      <w:r w:rsidRPr="00611EE0">
        <w:rPr>
          <w:rFonts w:ascii="Times New Roman" w:hAnsi="Times New Roman" w:cs="Times New Roman"/>
          <w:color w:val="auto"/>
          <w:sz w:val="24"/>
          <w:szCs w:val="24"/>
        </w:rPr>
        <w:fldChar w:fldCharType="begin"/>
      </w:r>
      <w:r w:rsidRPr="00611EE0">
        <w:rPr>
          <w:rFonts w:ascii="Times New Roman" w:hAnsi="Times New Roman" w:cs="Times New Roman"/>
          <w:color w:val="auto"/>
          <w:sz w:val="24"/>
          <w:szCs w:val="24"/>
        </w:rPr>
        <w:instrText xml:space="preserve"> SEQ Figure \* ARABIC </w:instrText>
      </w:r>
      <w:r w:rsidRPr="00611EE0">
        <w:rPr>
          <w:rFonts w:ascii="Times New Roman" w:hAnsi="Times New Roman" w:cs="Times New Roman"/>
          <w:color w:val="auto"/>
          <w:sz w:val="24"/>
          <w:szCs w:val="24"/>
        </w:rPr>
        <w:fldChar w:fldCharType="separate"/>
      </w:r>
      <w:r w:rsidR="00173CE4">
        <w:rPr>
          <w:rFonts w:ascii="Times New Roman" w:hAnsi="Times New Roman" w:cs="Times New Roman"/>
          <w:noProof/>
          <w:color w:val="auto"/>
          <w:sz w:val="24"/>
          <w:szCs w:val="24"/>
        </w:rPr>
        <w:t>19</w:t>
      </w:r>
      <w:r w:rsidRPr="00611EE0">
        <w:rPr>
          <w:rFonts w:ascii="Times New Roman" w:hAnsi="Times New Roman" w:cs="Times New Roman"/>
          <w:color w:val="auto"/>
          <w:sz w:val="24"/>
          <w:szCs w:val="24"/>
        </w:rPr>
        <w:fldChar w:fldCharType="end"/>
      </w:r>
      <w:r w:rsidRPr="00611EE0">
        <w:rPr>
          <w:rFonts w:ascii="Times New Roman" w:hAnsi="Times New Roman" w:cs="Times New Roman"/>
          <w:color w:val="auto"/>
          <w:sz w:val="24"/>
          <w:szCs w:val="24"/>
        </w:rPr>
        <w:t>: Complete Electrical Schematic</w:t>
      </w:r>
      <w:bookmarkEnd w:id="64"/>
      <w:bookmarkEnd w:id="65"/>
    </w:p>
    <w:p w14:paraId="47CAB068" w14:textId="77777777" w:rsidR="006F2DE7" w:rsidRDefault="006F2DE7" w:rsidP="006F2DE7"/>
    <w:p w14:paraId="7FB6808B" w14:textId="2D88A8D6" w:rsidR="006F2DE7" w:rsidRPr="00424151" w:rsidRDefault="006547BA" w:rsidP="00A505D1">
      <w:pPr>
        <w:spacing w:line="480" w:lineRule="auto"/>
        <w:ind w:firstLine="360"/>
        <w:rPr>
          <w:rFonts w:ascii="Times New Roman" w:hAnsi="Times New Roman" w:cs="Times New Roman"/>
          <w:sz w:val="24"/>
          <w:szCs w:val="24"/>
        </w:rPr>
      </w:pPr>
      <w:r w:rsidRPr="00424151">
        <w:rPr>
          <w:rFonts w:ascii="Times New Roman" w:hAnsi="Times New Roman" w:cs="Times New Roman"/>
          <w:sz w:val="24"/>
          <w:szCs w:val="24"/>
        </w:rPr>
        <w:t xml:space="preserve">Furthermore, a current shunt was connected in the battery circuit to allow the team easy visual confirmation of circuit current levels; these levels </w:t>
      </w:r>
      <w:r w:rsidR="00041D9D" w:rsidRPr="00424151">
        <w:rPr>
          <w:rFonts w:ascii="Times New Roman" w:hAnsi="Times New Roman" w:cs="Times New Roman"/>
          <w:sz w:val="24"/>
          <w:szCs w:val="24"/>
        </w:rPr>
        <w:t>are displayed on the multimeter connected to the shunt.</w:t>
      </w:r>
    </w:p>
    <w:p w14:paraId="0F0BD5F8" w14:textId="458E18EC" w:rsidR="006102EE" w:rsidRPr="008A66BE" w:rsidRDefault="00035611" w:rsidP="00A505D1">
      <w:pPr>
        <w:spacing w:line="480" w:lineRule="auto"/>
        <w:ind w:firstLine="360"/>
        <w:rPr>
          <w:rFonts w:ascii="Times New Roman" w:eastAsiaTheme="minorEastAsia" w:hAnsi="Times New Roman" w:cs="Times New Roman"/>
          <w:sz w:val="24"/>
          <w:szCs w:val="24"/>
        </w:rPr>
      </w:pPr>
      <w:r w:rsidRPr="008A66BE">
        <w:rPr>
          <w:rFonts w:ascii="Times New Roman" w:hAnsi="Times New Roman" w:cs="Times New Roman"/>
          <w:sz w:val="24"/>
          <w:szCs w:val="24"/>
        </w:rPr>
        <w:lastRenderedPageBreak/>
        <w:t xml:space="preserve">In the diagram above, the Arduino Uno data monitoring circuit can be seen as well. The Arduino uno was couple with </w:t>
      </w:r>
      <w:r w:rsidR="008C0CD2" w:rsidRPr="008A66BE">
        <w:rPr>
          <w:rFonts w:ascii="Times New Roman" w:hAnsi="Times New Roman" w:cs="Times New Roman"/>
          <w:sz w:val="24"/>
          <w:szCs w:val="24"/>
        </w:rPr>
        <w:t>t</w:t>
      </w:r>
      <w:r w:rsidRPr="008A66BE">
        <w:rPr>
          <w:rFonts w:ascii="Times New Roman" w:hAnsi="Times New Roman" w:cs="Times New Roman"/>
          <w:sz w:val="24"/>
          <w:szCs w:val="24"/>
        </w:rPr>
        <w:t>he Davis Anemometer for simply interfacing to the analog and digital pins on the Arduino.</w:t>
      </w:r>
      <w:r w:rsidR="008E35EB" w:rsidRPr="008A66BE">
        <w:rPr>
          <w:rFonts w:ascii="Times New Roman" w:hAnsi="Times New Roman" w:cs="Times New Roman"/>
          <w:sz w:val="24"/>
          <w:szCs w:val="24"/>
        </w:rPr>
        <w:t xml:space="preserve"> </w:t>
      </w:r>
      <w:r w:rsidR="00736230" w:rsidRPr="008A66BE">
        <w:rPr>
          <w:rFonts w:ascii="Times New Roman" w:hAnsi="Times New Roman" w:cs="Times New Roman"/>
          <w:sz w:val="24"/>
          <w:szCs w:val="24"/>
        </w:rPr>
        <w:t xml:space="preserve">The Arduino Uno itself was designed such that it can be powered from the battery or through a direction connection to a laptop, in which the data can be displayed on a live serial monitor. </w:t>
      </w:r>
      <w:r w:rsidR="005E66DB" w:rsidRPr="008A66BE">
        <w:rPr>
          <w:rFonts w:ascii="Times New Roman" w:hAnsi="Times New Roman" w:cs="Times New Roman"/>
          <w:sz w:val="24"/>
          <w:szCs w:val="24"/>
        </w:rPr>
        <w:t xml:space="preserve">In order to measure </w:t>
      </w:r>
      <w:r w:rsidR="00184065" w:rsidRPr="008A66BE">
        <w:rPr>
          <w:rFonts w:ascii="Times New Roman" w:hAnsi="Times New Roman" w:cs="Times New Roman"/>
          <w:sz w:val="24"/>
          <w:szCs w:val="24"/>
        </w:rPr>
        <w:t xml:space="preserve">a </w:t>
      </w:r>
      <w:r w:rsidR="00E311BC" w:rsidRPr="008A66BE">
        <w:rPr>
          <w:rFonts w:ascii="Times New Roman" w:hAnsi="Times New Roman" w:cs="Times New Roman"/>
          <w:sz w:val="24"/>
          <w:szCs w:val="24"/>
        </w:rPr>
        <w:t>voltage</w:t>
      </w:r>
      <w:r w:rsidR="00184065" w:rsidRPr="008A66BE">
        <w:rPr>
          <w:rFonts w:ascii="Times New Roman" w:hAnsi="Times New Roman" w:cs="Times New Roman"/>
          <w:sz w:val="24"/>
          <w:szCs w:val="24"/>
        </w:rPr>
        <w:t xml:space="preserve"> above 12V with the Arduino, a voltage divider was needed in order to scale down the voltage </w:t>
      </w:r>
      <w:r w:rsidR="005C0926" w:rsidRPr="008A66BE">
        <w:rPr>
          <w:rFonts w:ascii="Times New Roman" w:hAnsi="Times New Roman" w:cs="Times New Roman"/>
          <w:sz w:val="24"/>
          <w:szCs w:val="24"/>
        </w:rPr>
        <w:t>and then</w:t>
      </w:r>
      <w:r w:rsidR="00326DA9" w:rsidRPr="008A66BE">
        <w:rPr>
          <w:rFonts w:ascii="Times New Roman" w:hAnsi="Times New Roman" w:cs="Times New Roman"/>
          <w:sz w:val="24"/>
          <w:szCs w:val="24"/>
        </w:rPr>
        <w:t xml:space="preserve"> connect the Arduino to the </w:t>
      </w:r>
      <w:r w:rsidR="00E311BC" w:rsidRPr="008A66BE">
        <w:rPr>
          <w:rFonts w:ascii="Times New Roman" w:hAnsi="Times New Roman" w:cs="Times New Roman"/>
          <w:sz w:val="24"/>
          <w:szCs w:val="24"/>
        </w:rPr>
        <w:t>divider</w:t>
      </w:r>
      <w:r w:rsidR="00326DA9" w:rsidRPr="008A66BE">
        <w:rPr>
          <w:rFonts w:ascii="Times New Roman" w:hAnsi="Times New Roman" w:cs="Times New Roman"/>
          <w:sz w:val="24"/>
          <w:szCs w:val="24"/>
        </w:rPr>
        <w:t xml:space="preserve"> output; the resistor</w:t>
      </w:r>
      <w:r w:rsidR="003B7E0C" w:rsidRPr="008A66BE">
        <w:rPr>
          <w:rFonts w:ascii="Times New Roman" w:hAnsi="Times New Roman" w:cs="Times New Roman"/>
          <w:sz w:val="24"/>
          <w:szCs w:val="24"/>
        </w:rPr>
        <w:t>s are specified in the code</w:t>
      </w:r>
      <w:r w:rsidR="00C47658" w:rsidRPr="008A66BE">
        <w:rPr>
          <w:rFonts w:ascii="Times New Roman" w:hAnsi="Times New Roman" w:cs="Times New Roman"/>
          <w:sz w:val="24"/>
          <w:szCs w:val="24"/>
        </w:rPr>
        <w:t xml:space="preserve"> as a 100kΩ connected to ground and a 1M</w:t>
      </w:r>
      <w:r w:rsidR="00E42D59" w:rsidRPr="008A66BE">
        <w:rPr>
          <w:rFonts w:ascii="Times New Roman" w:hAnsi="Times New Roman" w:cs="Times New Roman"/>
          <w:sz w:val="24"/>
          <w:szCs w:val="24"/>
        </w:rPr>
        <w:t>Ω</w:t>
      </w:r>
      <w:r w:rsidR="004D47FF" w:rsidRPr="008A66BE">
        <w:rPr>
          <w:rFonts w:ascii="Times New Roman" w:hAnsi="Times New Roman" w:cs="Times New Roman"/>
          <w:sz w:val="24"/>
          <w:szCs w:val="24"/>
        </w:rPr>
        <w:t>.</w:t>
      </w:r>
      <w:r w:rsidR="002934FB" w:rsidRPr="008A66BE">
        <w:rPr>
          <w:rFonts w:ascii="Times New Roman" w:hAnsi="Times New Roman" w:cs="Times New Roman"/>
          <w:sz w:val="24"/>
          <w:szCs w:val="24"/>
        </w:rPr>
        <w:t xml:space="preserve"> </w:t>
      </w:r>
      <m:oMath>
        <m:r>
          <w:rPr>
            <w:rFonts w:ascii="Cambria Math" w:hAnsi="Cambria Math" w:cs="Times New Roman"/>
            <w:sz w:val="24"/>
            <w:szCs w:val="24"/>
          </w:rPr>
          <m:t>Voltage</m:t>
        </m:r>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input*100kΩ</m:t>
            </m:r>
          </m:num>
          <m:den>
            <m:r>
              <m:rPr>
                <m:sty m:val="p"/>
              </m:rPr>
              <w:rPr>
                <w:rFonts w:ascii="Cambria Math" w:hAnsi="Cambria Math" w:cs="Times New Roman"/>
                <w:sz w:val="24"/>
                <w:szCs w:val="24"/>
              </w:rPr>
              <m:t>100kΩ+1MΩ</m:t>
            </m:r>
          </m:den>
        </m:f>
      </m:oMath>
      <w:r w:rsidR="00BE75FC" w:rsidRPr="008A66BE">
        <w:rPr>
          <w:rFonts w:ascii="Times New Roman" w:eastAsiaTheme="minorEastAsia" w:hAnsi="Times New Roman" w:cs="Times New Roman"/>
          <w:sz w:val="24"/>
          <w:szCs w:val="24"/>
        </w:rPr>
        <w:t xml:space="preserve"> , with the </w:t>
      </w:r>
      <w:r w:rsidR="00C75DA2" w:rsidRPr="008A66BE">
        <w:rPr>
          <w:rFonts w:ascii="Times New Roman" w:eastAsiaTheme="minorEastAsia" w:hAnsi="Times New Roman" w:cs="Times New Roman"/>
          <w:sz w:val="24"/>
          <w:szCs w:val="24"/>
        </w:rPr>
        <w:t>input</w:t>
      </w:r>
      <w:r w:rsidR="00BE75FC" w:rsidRPr="008A66BE">
        <w:rPr>
          <w:rFonts w:ascii="Times New Roman" w:eastAsiaTheme="minorEastAsia" w:hAnsi="Times New Roman" w:cs="Times New Roman"/>
          <w:sz w:val="24"/>
          <w:szCs w:val="24"/>
        </w:rPr>
        <w:t xml:space="preserve"> variable being the value measured from the Arduino. </w:t>
      </w:r>
      <w:r w:rsidR="001E4C7E" w:rsidRPr="008A66BE">
        <w:rPr>
          <w:rFonts w:ascii="Times New Roman" w:eastAsiaTheme="minorEastAsia" w:hAnsi="Times New Roman" w:cs="Times New Roman"/>
          <w:sz w:val="24"/>
          <w:szCs w:val="24"/>
        </w:rPr>
        <w:t>W</w:t>
      </w:r>
      <w:r w:rsidR="005D73FB" w:rsidRPr="008A66BE">
        <w:rPr>
          <w:rFonts w:ascii="Times New Roman" w:eastAsiaTheme="minorEastAsia" w:hAnsi="Times New Roman" w:cs="Times New Roman"/>
          <w:sz w:val="24"/>
          <w:szCs w:val="24"/>
        </w:rPr>
        <w:t xml:space="preserve">e can rewrite the equation as </w:t>
      </w:r>
      <m:oMath>
        <m:r>
          <w:rPr>
            <w:rFonts w:ascii="Cambria Math" w:hAnsi="Cambria Math" w:cs="Times New Roman"/>
            <w:sz w:val="24"/>
            <w:szCs w:val="24"/>
          </w:rPr>
          <m:t>input</m:t>
        </m:r>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Voltage*(100kΩ+1MΩ)</m:t>
            </m:r>
          </m:num>
          <m:den>
            <m:r>
              <m:rPr>
                <m:sty m:val="p"/>
              </m:rPr>
              <w:rPr>
                <w:rFonts w:ascii="Cambria Math" w:hAnsi="Cambria Math" w:cs="Times New Roman"/>
                <w:sz w:val="24"/>
                <w:szCs w:val="24"/>
              </w:rPr>
              <m:t>100kΩ</m:t>
            </m:r>
          </m:den>
        </m:f>
      </m:oMath>
      <w:r w:rsidR="008F4AEA" w:rsidRPr="008A66BE">
        <w:rPr>
          <w:rFonts w:ascii="Times New Roman" w:eastAsiaTheme="minorEastAsia" w:hAnsi="Times New Roman" w:cs="Times New Roman"/>
          <w:sz w:val="24"/>
          <w:szCs w:val="24"/>
        </w:rPr>
        <w:t xml:space="preserve">. Thus, we are measuring the </w:t>
      </w:r>
      <w:r w:rsidR="00971546" w:rsidRPr="008A66BE">
        <w:rPr>
          <w:rFonts w:ascii="Times New Roman" w:eastAsiaTheme="minorEastAsia" w:hAnsi="Times New Roman" w:cs="Times New Roman"/>
          <w:sz w:val="24"/>
          <w:szCs w:val="24"/>
        </w:rPr>
        <w:t>voltage</w:t>
      </w:r>
      <w:r w:rsidR="008F4AEA" w:rsidRPr="008A66BE">
        <w:rPr>
          <w:rFonts w:ascii="Times New Roman" w:eastAsiaTheme="minorEastAsia" w:hAnsi="Times New Roman" w:cs="Times New Roman"/>
          <w:sz w:val="24"/>
          <w:szCs w:val="24"/>
        </w:rPr>
        <w:t xml:space="preserve"> that is </w:t>
      </w:r>
      <w:r w:rsidR="00971546" w:rsidRPr="008A66BE">
        <w:rPr>
          <w:rFonts w:ascii="Times New Roman" w:eastAsiaTheme="minorEastAsia" w:hAnsi="Times New Roman" w:cs="Times New Roman"/>
          <w:sz w:val="24"/>
          <w:szCs w:val="24"/>
        </w:rPr>
        <w:t>going to our battery</w:t>
      </w:r>
      <w:r w:rsidR="00914104" w:rsidRPr="008A66BE">
        <w:rPr>
          <w:rFonts w:ascii="Times New Roman" w:eastAsiaTheme="minorEastAsia" w:hAnsi="Times New Roman" w:cs="Times New Roman"/>
          <w:sz w:val="24"/>
          <w:szCs w:val="24"/>
        </w:rPr>
        <w:t>. The current sensor used was an ASC712 20A current sensor</w:t>
      </w:r>
      <w:r w:rsidR="00552BA6" w:rsidRPr="008A66BE">
        <w:rPr>
          <w:rFonts w:ascii="Times New Roman" w:eastAsiaTheme="minorEastAsia" w:hAnsi="Times New Roman" w:cs="Times New Roman"/>
          <w:sz w:val="24"/>
          <w:szCs w:val="24"/>
        </w:rPr>
        <w:t xml:space="preserve"> which connected between the Arduino and battery.</w:t>
      </w:r>
      <w:r w:rsidR="00493912" w:rsidRPr="008A66BE">
        <w:rPr>
          <w:rFonts w:ascii="Times New Roman" w:eastAsiaTheme="minorEastAsia" w:hAnsi="Times New Roman" w:cs="Times New Roman"/>
          <w:sz w:val="24"/>
          <w:szCs w:val="24"/>
        </w:rPr>
        <w:t xml:space="preserve"> </w:t>
      </w:r>
    </w:p>
    <w:p w14:paraId="464FA41E" w14:textId="2CE0CF5E" w:rsidR="00035611" w:rsidRPr="008A66BE" w:rsidRDefault="00493912" w:rsidP="00A505D1">
      <w:pPr>
        <w:spacing w:line="480" w:lineRule="auto"/>
        <w:ind w:firstLine="360"/>
        <w:rPr>
          <w:rFonts w:ascii="Times New Roman" w:eastAsiaTheme="minorEastAsia" w:hAnsi="Times New Roman" w:cs="Times New Roman"/>
          <w:sz w:val="24"/>
          <w:szCs w:val="24"/>
        </w:rPr>
      </w:pPr>
      <w:r w:rsidRPr="008A66BE">
        <w:rPr>
          <w:rFonts w:ascii="Times New Roman" w:eastAsiaTheme="minorEastAsia" w:hAnsi="Times New Roman" w:cs="Times New Roman"/>
          <w:sz w:val="24"/>
          <w:szCs w:val="24"/>
        </w:rPr>
        <w:t>The Davis Anemometer used for the wind data provided wind speed and direction. Wind speed</w:t>
      </w:r>
      <w:r w:rsidR="006102EE" w:rsidRPr="008A66BE">
        <w:rPr>
          <w:rFonts w:ascii="Times New Roman" w:eastAsiaTheme="minorEastAsia" w:hAnsi="Times New Roman" w:cs="Times New Roman"/>
          <w:sz w:val="24"/>
          <w:szCs w:val="24"/>
        </w:rPr>
        <w:t xml:space="preserve"> was connected directly to a digital pin on the Arduino Uno, as it used</w:t>
      </w:r>
      <w:r w:rsidR="0026582F" w:rsidRPr="008A66BE">
        <w:rPr>
          <w:rFonts w:ascii="Times New Roman" w:eastAsiaTheme="minorEastAsia" w:hAnsi="Times New Roman" w:cs="Times New Roman"/>
          <w:sz w:val="24"/>
          <w:szCs w:val="24"/>
        </w:rPr>
        <w:t xml:space="preserve"> interrupts with a metal contact switch on the falling edge each time it makes one full revolution. A pullup resistor was added so there were no false triggers to the Arduino. The wind direction</w:t>
      </w:r>
      <w:r w:rsidR="00F724F1" w:rsidRPr="008A66BE">
        <w:rPr>
          <w:rFonts w:ascii="Times New Roman" w:eastAsiaTheme="minorEastAsia" w:hAnsi="Times New Roman" w:cs="Times New Roman"/>
          <w:sz w:val="24"/>
          <w:szCs w:val="24"/>
        </w:rPr>
        <w:t xml:space="preserve"> pin was connected to the A4 pin on the Arduino Uno, where it utilized a 0-360 mapping system.</w:t>
      </w:r>
    </w:p>
    <w:p w14:paraId="3008C0D8" w14:textId="77777777" w:rsidR="00901F29" w:rsidRDefault="00901F29">
      <w:pPr>
        <w:rPr>
          <w:rStyle w:val="normaltextrun"/>
          <w:rFonts w:ascii="Times New Roman" w:eastAsiaTheme="majorEastAsia" w:hAnsi="Times New Roman" w:cs="Times New Roman"/>
          <w:sz w:val="24"/>
          <w:szCs w:val="24"/>
        </w:rPr>
      </w:pPr>
      <w:bookmarkStart w:id="66" w:name="_Toc70613750"/>
      <w:r>
        <w:rPr>
          <w:rStyle w:val="normaltextrun"/>
          <w:rFonts w:ascii="Times New Roman" w:hAnsi="Times New Roman" w:cs="Times New Roman"/>
          <w:sz w:val="24"/>
          <w:szCs w:val="24"/>
        </w:rPr>
        <w:br w:type="page"/>
      </w:r>
    </w:p>
    <w:p w14:paraId="5CF9C32E" w14:textId="113839CE" w:rsidR="003607B6" w:rsidRPr="008A66BE" w:rsidRDefault="00362B03" w:rsidP="00A505D1">
      <w:pPr>
        <w:pStyle w:val="Heading2"/>
        <w:numPr>
          <w:ilvl w:val="0"/>
          <w:numId w:val="40"/>
        </w:numPr>
        <w:spacing w:line="480" w:lineRule="auto"/>
        <w:rPr>
          <w:rStyle w:val="normaltextrun"/>
          <w:rFonts w:ascii="Times New Roman" w:hAnsi="Times New Roman" w:cs="Times New Roman"/>
          <w:color w:val="auto"/>
          <w:sz w:val="24"/>
          <w:szCs w:val="24"/>
        </w:rPr>
      </w:pPr>
      <w:bookmarkStart w:id="67" w:name="_Toc70678802"/>
      <w:bookmarkStart w:id="68" w:name="_Toc70680401"/>
      <w:r w:rsidRPr="008A66BE">
        <w:rPr>
          <w:rStyle w:val="normaltextrun"/>
          <w:rFonts w:ascii="Times New Roman" w:hAnsi="Times New Roman" w:cs="Times New Roman"/>
          <w:color w:val="auto"/>
          <w:sz w:val="24"/>
          <w:szCs w:val="24"/>
        </w:rPr>
        <w:lastRenderedPageBreak/>
        <w:t>Code</w:t>
      </w:r>
      <w:bookmarkEnd w:id="66"/>
      <w:bookmarkEnd w:id="67"/>
      <w:bookmarkEnd w:id="68"/>
    </w:p>
    <w:p w14:paraId="42661A83" w14:textId="5F0979AF" w:rsidR="0013180A" w:rsidRPr="009502B8" w:rsidRDefault="00424151" w:rsidP="00A505D1">
      <w:pPr>
        <w:spacing w:line="480" w:lineRule="auto"/>
        <w:ind w:firstLine="360"/>
        <w:rPr>
          <w:rFonts w:ascii="Times New Roman" w:hAnsi="Times New Roman" w:cs="Times New Roman"/>
          <w:sz w:val="24"/>
          <w:szCs w:val="24"/>
        </w:rPr>
      </w:pPr>
      <w:r w:rsidRPr="008A66BE">
        <w:rPr>
          <w:rFonts w:ascii="Times New Roman" w:hAnsi="Times New Roman" w:cs="Times New Roman"/>
          <w:sz w:val="24"/>
          <w:szCs w:val="24"/>
        </w:rPr>
        <w:t>The code for the BWES system needed to display wind speed, direction, current, and voltage levels of the system.</w:t>
      </w:r>
      <w:r w:rsidR="003F7386" w:rsidRPr="008A66BE">
        <w:rPr>
          <w:rFonts w:ascii="Times New Roman" w:hAnsi="Times New Roman" w:cs="Times New Roman"/>
          <w:sz w:val="24"/>
          <w:szCs w:val="24"/>
        </w:rPr>
        <w:t xml:space="preserve"> The data would then be displayed on a serial monitor where the team can analyze the results.</w:t>
      </w:r>
      <w:r w:rsidR="007F5C59" w:rsidRPr="008A66BE">
        <w:rPr>
          <w:rFonts w:ascii="Times New Roman" w:hAnsi="Times New Roman" w:cs="Times New Roman"/>
          <w:sz w:val="24"/>
          <w:szCs w:val="24"/>
        </w:rPr>
        <w:t xml:space="preserve"> </w:t>
      </w:r>
      <w:r w:rsidR="00742F33">
        <w:rPr>
          <w:rFonts w:ascii="Times New Roman" w:hAnsi="Times New Roman" w:cs="Times New Roman"/>
          <w:sz w:val="24"/>
          <w:szCs w:val="24"/>
        </w:rPr>
        <w:t xml:space="preserve">The wind direction and speed used data form the Davis Anemometer. The wind direction used a map function to </w:t>
      </w:r>
      <w:r w:rsidR="00742F33" w:rsidRPr="009502B8">
        <w:rPr>
          <w:rFonts w:ascii="Times New Roman" w:hAnsi="Times New Roman" w:cs="Times New Roman"/>
          <w:sz w:val="24"/>
          <w:szCs w:val="24"/>
        </w:rPr>
        <w:t>convert the 2^</w:t>
      </w:r>
      <w:r w:rsidR="001A0A04" w:rsidRPr="009502B8">
        <w:rPr>
          <w:rFonts w:ascii="Times New Roman" w:hAnsi="Times New Roman" w:cs="Times New Roman"/>
          <w:sz w:val="24"/>
          <w:szCs w:val="24"/>
        </w:rPr>
        <w:t>10-bit</w:t>
      </w:r>
      <w:r w:rsidR="00742F33" w:rsidRPr="009502B8">
        <w:rPr>
          <w:rFonts w:ascii="Times New Roman" w:hAnsi="Times New Roman" w:cs="Times New Roman"/>
          <w:sz w:val="24"/>
          <w:szCs w:val="24"/>
        </w:rPr>
        <w:t xml:space="preserve"> signal from the Arduino </w:t>
      </w:r>
      <w:r w:rsidR="0013180A" w:rsidRPr="009502B8">
        <w:rPr>
          <w:rFonts w:ascii="Times New Roman" w:hAnsi="Times New Roman" w:cs="Times New Roman"/>
          <w:sz w:val="24"/>
          <w:szCs w:val="24"/>
        </w:rPr>
        <w:t>and downscaled it so a 0-360 value depending; thus, the signal changed and updated whenever the direction vane sent a different electrical signal. The preliminary code snippet can be seen b</w:t>
      </w:r>
      <w:r w:rsidR="00901F29">
        <w:rPr>
          <w:rFonts w:ascii="Times New Roman" w:hAnsi="Times New Roman" w:cs="Times New Roman"/>
          <w:sz w:val="24"/>
          <w:szCs w:val="24"/>
        </w:rPr>
        <w:t>elow:</w:t>
      </w:r>
    </w:p>
    <w:p w14:paraId="50409E4B" w14:textId="08D3AE8B" w:rsidR="00611EE0" w:rsidRDefault="0054275D" w:rsidP="00611EE0">
      <w:pPr>
        <w:keepNext/>
        <w:spacing w:line="480" w:lineRule="auto"/>
        <w:jc w:val="center"/>
      </w:pPr>
      <w:r>
        <w:rPr>
          <w:noProof/>
        </w:rPr>
        <w:lastRenderedPageBreak/>
        <w:drawing>
          <wp:inline distT="0" distB="0" distL="0" distR="0" wp14:anchorId="1AE46918" wp14:editId="65FB4C33">
            <wp:extent cx="5390754" cy="6710361"/>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35">
                      <a:extLst>
                        <a:ext uri="{28A0092B-C50C-407E-A947-70E740481C1C}">
                          <a14:useLocalDpi xmlns:a14="http://schemas.microsoft.com/office/drawing/2010/main" val="0"/>
                        </a:ext>
                      </a:extLst>
                    </a:blip>
                    <a:stretch>
                      <a:fillRect/>
                    </a:stretch>
                  </pic:blipFill>
                  <pic:spPr>
                    <a:xfrm>
                      <a:off x="0" y="0"/>
                      <a:ext cx="5390754" cy="6710361"/>
                    </a:xfrm>
                    <a:prstGeom prst="rect">
                      <a:avLst/>
                    </a:prstGeom>
                  </pic:spPr>
                </pic:pic>
              </a:graphicData>
            </a:graphic>
          </wp:inline>
        </w:drawing>
      </w:r>
    </w:p>
    <w:p w14:paraId="24622288" w14:textId="3D4FFCB8" w:rsidR="00543650" w:rsidRPr="00611EE0" w:rsidRDefault="00611EE0" w:rsidP="00611EE0">
      <w:pPr>
        <w:pStyle w:val="Caption"/>
        <w:jc w:val="center"/>
        <w:rPr>
          <w:rFonts w:ascii="Times New Roman" w:hAnsi="Times New Roman" w:cs="Times New Roman"/>
          <w:color w:val="auto"/>
          <w:sz w:val="24"/>
          <w:szCs w:val="24"/>
        </w:rPr>
      </w:pPr>
      <w:bookmarkStart w:id="69" w:name="_Toc70678780"/>
      <w:bookmarkStart w:id="70" w:name="_Toc70680375"/>
      <w:r w:rsidRPr="00611EE0">
        <w:rPr>
          <w:rFonts w:ascii="Times New Roman" w:hAnsi="Times New Roman" w:cs="Times New Roman"/>
          <w:color w:val="auto"/>
          <w:sz w:val="24"/>
          <w:szCs w:val="24"/>
        </w:rPr>
        <w:t xml:space="preserve">Figure </w:t>
      </w:r>
      <w:r w:rsidRPr="00611EE0">
        <w:rPr>
          <w:rFonts w:ascii="Times New Roman" w:hAnsi="Times New Roman" w:cs="Times New Roman"/>
          <w:color w:val="auto"/>
          <w:sz w:val="24"/>
          <w:szCs w:val="24"/>
        </w:rPr>
        <w:fldChar w:fldCharType="begin"/>
      </w:r>
      <w:r w:rsidRPr="00611EE0">
        <w:rPr>
          <w:rFonts w:ascii="Times New Roman" w:hAnsi="Times New Roman" w:cs="Times New Roman"/>
          <w:color w:val="auto"/>
          <w:sz w:val="24"/>
          <w:szCs w:val="24"/>
        </w:rPr>
        <w:instrText xml:space="preserve"> SEQ Figure \* ARABIC </w:instrText>
      </w:r>
      <w:r w:rsidRPr="00611EE0">
        <w:rPr>
          <w:rFonts w:ascii="Times New Roman" w:hAnsi="Times New Roman" w:cs="Times New Roman"/>
          <w:color w:val="auto"/>
          <w:sz w:val="24"/>
          <w:szCs w:val="24"/>
        </w:rPr>
        <w:fldChar w:fldCharType="separate"/>
      </w:r>
      <w:r w:rsidR="00173CE4">
        <w:rPr>
          <w:rFonts w:ascii="Times New Roman" w:hAnsi="Times New Roman" w:cs="Times New Roman"/>
          <w:noProof/>
          <w:color w:val="auto"/>
          <w:sz w:val="24"/>
          <w:szCs w:val="24"/>
        </w:rPr>
        <w:t>20</w:t>
      </w:r>
      <w:r w:rsidRPr="00611EE0">
        <w:rPr>
          <w:rFonts w:ascii="Times New Roman" w:hAnsi="Times New Roman" w:cs="Times New Roman"/>
          <w:color w:val="auto"/>
          <w:sz w:val="24"/>
          <w:szCs w:val="24"/>
        </w:rPr>
        <w:fldChar w:fldCharType="end"/>
      </w:r>
      <w:r w:rsidRPr="00611EE0">
        <w:rPr>
          <w:rFonts w:ascii="Times New Roman" w:hAnsi="Times New Roman" w:cs="Times New Roman"/>
          <w:color w:val="auto"/>
          <w:sz w:val="24"/>
          <w:szCs w:val="24"/>
        </w:rPr>
        <w:t>: Wind Direction Code Flow Design</w:t>
      </w:r>
      <w:bookmarkEnd w:id="69"/>
      <w:bookmarkEnd w:id="70"/>
    </w:p>
    <w:p w14:paraId="7AF0CA26" w14:textId="77777777" w:rsidR="00611EE0" w:rsidRDefault="00611EE0" w:rsidP="009502B8">
      <w:pPr>
        <w:spacing w:line="480" w:lineRule="auto"/>
        <w:ind w:left="1440"/>
        <w:rPr>
          <w:rFonts w:ascii="Times New Roman" w:hAnsi="Times New Roman" w:cs="Times New Roman"/>
          <w:sz w:val="24"/>
          <w:szCs w:val="24"/>
        </w:rPr>
      </w:pPr>
    </w:p>
    <w:p w14:paraId="0AAB57BC" w14:textId="0321D5BA" w:rsidR="009502B8" w:rsidRPr="009502B8" w:rsidRDefault="0054275D" w:rsidP="00ED2B96">
      <w:pPr>
        <w:spacing w:line="480" w:lineRule="auto"/>
        <w:ind w:firstLine="720"/>
        <w:rPr>
          <w:rFonts w:ascii="Times New Roman" w:hAnsi="Times New Roman" w:cs="Times New Roman"/>
          <w:sz w:val="24"/>
          <w:szCs w:val="24"/>
        </w:rPr>
      </w:pPr>
      <w:r w:rsidRPr="009502B8">
        <w:rPr>
          <w:rFonts w:ascii="Times New Roman" w:hAnsi="Times New Roman" w:cs="Times New Roman"/>
          <w:sz w:val="24"/>
          <w:szCs w:val="24"/>
        </w:rPr>
        <w:lastRenderedPageBreak/>
        <w:t xml:space="preserve">An </w:t>
      </w:r>
      <w:r w:rsidR="000C458F" w:rsidRPr="009502B8">
        <w:rPr>
          <w:rFonts w:ascii="Times New Roman" w:hAnsi="Times New Roman" w:cs="Times New Roman"/>
          <w:sz w:val="24"/>
          <w:szCs w:val="24"/>
        </w:rPr>
        <w:t>appropriate</w:t>
      </w:r>
      <w:r w:rsidRPr="009502B8">
        <w:rPr>
          <w:rFonts w:ascii="Times New Roman" w:hAnsi="Times New Roman" w:cs="Times New Roman"/>
          <w:sz w:val="24"/>
          <w:szCs w:val="24"/>
        </w:rPr>
        <w:t xml:space="preserve"> heading</w:t>
      </w:r>
      <w:r w:rsidR="000C458F" w:rsidRPr="009502B8">
        <w:rPr>
          <w:rFonts w:ascii="Times New Roman" w:hAnsi="Times New Roman" w:cs="Times New Roman"/>
          <w:sz w:val="24"/>
          <w:szCs w:val="24"/>
        </w:rPr>
        <w:t xml:space="preserve"> can be displayed based on the value read from the Davis Anemometer.</w:t>
      </w:r>
      <w:r w:rsidR="00ED2B96">
        <w:rPr>
          <w:rFonts w:ascii="Times New Roman" w:hAnsi="Times New Roman" w:cs="Times New Roman"/>
          <w:sz w:val="24"/>
          <w:szCs w:val="24"/>
        </w:rPr>
        <w:t xml:space="preserve">  </w:t>
      </w:r>
      <w:r w:rsidR="00AA77E0" w:rsidRPr="009502B8">
        <w:rPr>
          <w:rFonts w:ascii="Times New Roman" w:hAnsi="Times New Roman" w:cs="Times New Roman"/>
          <w:sz w:val="24"/>
          <w:szCs w:val="24"/>
        </w:rPr>
        <w:t>The design choice</w:t>
      </w:r>
      <w:r w:rsidR="00AC3A51" w:rsidRPr="009502B8">
        <w:rPr>
          <w:rFonts w:ascii="Times New Roman" w:hAnsi="Times New Roman" w:cs="Times New Roman"/>
          <w:sz w:val="24"/>
          <w:szCs w:val="24"/>
        </w:rPr>
        <w:t xml:space="preserve"> for the wind speed code structure was similar to wind direction, however it used a digital pin instead of analog on the Arduino Uno. The digital pin was needed </w:t>
      </w:r>
      <w:r w:rsidR="00144FC7" w:rsidRPr="009502B8">
        <w:rPr>
          <w:rFonts w:ascii="Times New Roman" w:hAnsi="Times New Roman" w:cs="Times New Roman"/>
          <w:sz w:val="24"/>
          <w:szCs w:val="24"/>
        </w:rPr>
        <w:t>because</w:t>
      </w:r>
      <w:r w:rsidR="00AC3A51" w:rsidRPr="009502B8">
        <w:rPr>
          <w:rFonts w:ascii="Times New Roman" w:hAnsi="Times New Roman" w:cs="Times New Roman"/>
          <w:sz w:val="24"/>
          <w:szCs w:val="24"/>
        </w:rPr>
        <w:t xml:space="preserve"> the Davis </w:t>
      </w:r>
      <w:r w:rsidR="00144FC7" w:rsidRPr="009502B8">
        <w:rPr>
          <w:rFonts w:ascii="Times New Roman" w:hAnsi="Times New Roman" w:cs="Times New Roman"/>
          <w:sz w:val="24"/>
          <w:szCs w:val="24"/>
        </w:rPr>
        <w:t>Anemometer</w:t>
      </w:r>
      <w:r w:rsidR="00AC3A51" w:rsidRPr="009502B8">
        <w:rPr>
          <w:rFonts w:ascii="Times New Roman" w:hAnsi="Times New Roman" w:cs="Times New Roman"/>
          <w:sz w:val="24"/>
          <w:szCs w:val="24"/>
        </w:rPr>
        <w:t xml:space="preserve"> speed cups used a mechanical switch for one full rotation. Thus, a </w:t>
      </w:r>
      <w:r w:rsidR="0094225F" w:rsidRPr="009502B8">
        <w:rPr>
          <w:rFonts w:ascii="Times New Roman" w:hAnsi="Times New Roman" w:cs="Times New Roman"/>
          <w:sz w:val="24"/>
          <w:szCs w:val="24"/>
        </w:rPr>
        <w:t xml:space="preserve">signal would be triggered high and then low for a short amount of time; a digital signal process design was needed to properly read this differential signal. </w:t>
      </w:r>
    </w:p>
    <w:p w14:paraId="37769503" w14:textId="77777777" w:rsidR="00611EE0" w:rsidRDefault="6FF77C29" w:rsidP="00AE6590">
      <w:pPr>
        <w:keepNext/>
        <w:spacing w:line="480" w:lineRule="auto"/>
        <w:jc w:val="center"/>
      </w:pPr>
      <w:r>
        <w:rPr>
          <w:noProof/>
        </w:rPr>
        <w:drawing>
          <wp:inline distT="0" distB="0" distL="0" distR="0" wp14:anchorId="383E2A32" wp14:editId="3390E3F8">
            <wp:extent cx="3423485" cy="4640580"/>
            <wp:effectExtent l="0" t="0" r="5715" b="7620"/>
            <wp:docPr id="215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6">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B88CF2F5-834A-4133-A895-45775AC67A70}"/>
                        </a:ext>
                      </a:extLst>
                    </a:blip>
                    <a:stretch>
                      <a:fillRect/>
                    </a:stretch>
                  </pic:blipFill>
                  <pic:spPr>
                    <a:xfrm>
                      <a:off x="0" y="0"/>
                      <a:ext cx="3423485" cy="4640580"/>
                    </a:xfrm>
                    <a:prstGeom prst="rect">
                      <a:avLst/>
                    </a:prstGeom>
                  </pic:spPr>
                </pic:pic>
              </a:graphicData>
            </a:graphic>
          </wp:inline>
        </w:drawing>
      </w:r>
    </w:p>
    <w:p w14:paraId="1AF02807" w14:textId="719F4168" w:rsidR="00543650" w:rsidRPr="00611EE0" w:rsidRDefault="00611EE0" w:rsidP="00611EE0">
      <w:pPr>
        <w:pStyle w:val="Caption"/>
        <w:jc w:val="center"/>
        <w:rPr>
          <w:rFonts w:ascii="Times New Roman" w:hAnsi="Times New Roman" w:cs="Times New Roman"/>
          <w:color w:val="auto"/>
          <w:sz w:val="24"/>
          <w:szCs w:val="24"/>
        </w:rPr>
      </w:pPr>
      <w:bookmarkStart w:id="71" w:name="_Toc70678781"/>
      <w:bookmarkStart w:id="72" w:name="_Toc70680376"/>
      <w:r w:rsidRPr="00611EE0">
        <w:rPr>
          <w:rFonts w:ascii="Times New Roman" w:hAnsi="Times New Roman" w:cs="Times New Roman"/>
          <w:color w:val="auto"/>
          <w:sz w:val="24"/>
          <w:szCs w:val="24"/>
        </w:rPr>
        <w:t xml:space="preserve">Figure </w:t>
      </w:r>
      <w:r w:rsidRPr="00611EE0">
        <w:rPr>
          <w:rFonts w:ascii="Times New Roman" w:hAnsi="Times New Roman" w:cs="Times New Roman"/>
          <w:color w:val="auto"/>
          <w:sz w:val="24"/>
          <w:szCs w:val="24"/>
        </w:rPr>
        <w:fldChar w:fldCharType="begin"/>
      </w:r>
      <w:r w:rsidRPr="00611EE0">
        <w:rPr>
          <w:rFonts w:ascii="Times New Roman" w:hAnsi="Times New Roman" w:cs="Times New Roman"/>
          <w:color w:val="auto"/>
          <w:sz w:val="24"/>
          <w:szCs w:val="24"/>
        </w:rPr>
        <w:instrText xml:space="preserve"> SEQ Figure \* ARABIC </w:instrText>
      </w:r>
      <w:r w:rsidRPr="00611EE0">
        <w:rPr>
          <w:rFonts w:ascii="Times New Roman" w:hAnsi="Times New Roman" w:cs="Times New Roman"/>
          <w:color w:val="auto"/>
          <w:sz w:val="24"/>
          <w:szCs w:val="24"/>
        </w:rPr>
        <w:fldChar w:fldCharType="separate"/>
      </w:r>
      <w:r w:rsidR="00173CE4">
        <w:rPr>
          <w:rFonts w:ascii="Times New Roman" w:hAnsi="Times New Roman" w:cs="Times New Roman"/>
          <w:noProof/>
          <w:color w:val="auto"/>
          <w:sz w:val="24"/>
          <w:szCs w:val="24"/>
        </w:rPr>
        <w:t>21</w:t>
      </w:r>
      <w:r w:rsidRPr="00611EE0">
        <w:rPr>
          <w:rFonts w:ascii="Times New Roman" w:hAnsi="Times New Roman" w:cs="Times New Roman"/>
          <w:color w:val="auto"/>
          <w:sz w:val="24"/>
          <w:szCs w:val="24"/>
        </w:rPr>
        <w:fldChar w:fldCharType="end"/>
      </w:r>
      <w:r w:rsidRPr="00611EE0">
        <w:rPr>
          <w:rFonts w:ascii="Times New Roman" w:hAnsi="Times New Roman" w:cs="Times New Roman"/>
          <w:color w:val="auto"/>
          <w:sz w:val="24"/>
          <w:szCs w:val="24"/>
        </w:rPr>
        <w:t>: Wind Speed Code Flow Design</w:t>
      </w:r>
      <w:bookmarkEnd w:id="71"/>
      <w:bookmarkEnd w:id="72"/>
    </w:p>
    <w:p w14:paraId="34EE17BD" w14:textId="77777777" w:rsidR="00ED2B96" w:rsidRDefault="00ED2B96">
      <w:pPr>
        <w:rPr>
          <w:rFonts w:ascii="Times New Roman" w:hAnsi="Times New Roman" w:cs="Times New Roman"/>
          <w:sz w:val="24"/>
          <w:szCs w:val="24"/>
        </w:rPr>
      </w:pPr>
      <w:r>
        <w:rPr>
          <w:rFonts w:ascii="Times New Roman" w:hAnsi="Times New Roman" w:cs="Times New Roman"/>
          <w:sz w:val="24"/>
          <w:szCs w:val="24"/>
        </w:rPr>
        <w:br w:type="page"/>
      </w:r>
    </w:p>
    <w:p w14:paraId="0EDF62FC" w14:textId="1BE2F468" w:rsidR="009502B8" w:rsidRPr="009502B8" w:rsidRDefault="00586878" w:rsidP="005F3D99">
      <w:pPr>
        <w:spacing w:line="480" w:lineRule="auto"/>
        <w:ind w:firstLine="720"/>
        <w:rPr>
          <w:rFonts w:ascii="Times New Roman" w:hAnsi="Times New Roman" w:cs="Times New Roman"/>
          <w:sz w:val="24"/>
          <w:szCs w:val="24"/>
        </w:rPr>
      </w:pPr>
      <w:r w:rsidRPr="009502B8">
        <w:rPr>
          <w:rFonts w:ascii="Times New Roman" w:hAnsi="Times New Roman" w:cs="Times New Roman"/>
          <w:sz w:val="24"/>
          <w:szCs w:val="24"/>
        </w:rPr>
        <w:lastRenderedPageBreak/>
        <w:t>An interrupt routine was developed such that on the falling edge of the 5V pulse caused by the</w:t>
      </w:r>
      <w:r w:rsidR="00425340" w:rsidRPr="009502B8">
        <w:rPr>
          <w:rFonts w:ascii="Times New Roman" w:hAnsi="Times New Roman" w:cs="Times New Roman"/>
          <w:sz w:val="24"/>
          <w:szCs w:val="24"/>
        </w:rPr>
        <w:t xml:space="preserve"> </w:t>
      </w:r>
      <w:r w:rsidR="00144FC7" w:rsidRPr="009502B8">
        <w:rPr>
          <w:rFonts w:ascii="Times New Roman" w:hAnsi="Times New Roman" w:cs="Times New Roman"/>
          <w:sz w:val="24"/>
          <w:szCs w:val="24"/>
        </w:rPr>
        <w:t>anemometer</w:t>
      </w:r>
      <w:r w:rsidR="00425340" w:rsidRPr="009502B8">
        <w:rPr>
          <w:rFonts w:ascii="Times New Roman" w:hAnsi="Times New Roman" w:cs="Times New Roman"/>
          <w:sz w:val="24"/>
          <w:szCs w:val="24"/>
        </w:rPr>
        <w:t xml:space="preserve"> contact switch, a function would be called to update the </w:t>
      </w:r>
      <w:r w:rsidR="005E433A" w:rsidRPr="009502B8">
        <w:rPr>
          <w:rFonts w:ascii="Times New Roman" w:hAnsi="Times New Roman" w:cs="Times New Roman"/>
          <w:sz w:val="24"/>
          <w:szCs w:val="24"/>
        </w:rPr>
        <w:t>number</w:t>
      </w:r>
      <w:r w:rsidR="00425340" w:rsidRPr="009502B8">
        <w:rPr>
          <w:rFonts w:ascii="Times New Roman" w:hAnsi="Times New Roman" w:cs="Times New Roman"/>
          <w:sz w:val="24"/>
          <w:szCs w:val="24"/>
        </w:rPr>
        <w:t xml:space="preserve"> of rotations from the </w:t>
      </w:r>
      <w:r w:rsidR="00144FC7" w:rsidRPr="009502B8">
        <w:rPr>
          <w:rFonts w:ascii="Times New Roman" w:hAnsi="Times New Roman" w:cs="Times New Roman"/>
          <w:sz w:val="24"/>
          <w:szCs w:val="24"/>
        </w:rPr>
        <w:t>anemometer</w:t>
      </w:r>
      <w:r w:rsidR="00425340" w:rsidRPr="009502B8">
        <w:rPr>
          <w:rFonts w:ascii="Times New Roman" w:hAnsi="Times New Roman" w:cs="Times New Roman"/>
          <w:sz w:val="24"/>
          <w:szCs w:val="24"/>
        </w:rPr>
        <w:t>. This allowed the constant influx of new values from the wind vane if needed</w:t>
      </w:r>
      <w:r w:rsidR="00144FC7" w:rsidRPr="009502B8">
        <w:rPr>
          <w:rFonts w:ascii="Times New Roman" w:hAnsi="Times New Roman" w:cs="Times New Roman"/>
          <w:sz w:val="24"/>
          <w:szCs w:val="24"/>
        </w:rPr>
        <w:t>.</w:t>
      </w:r>
    </w:p>
    <w:p w14:paraId="533A11D9" w14:textId="575FBCEB" w:rsidR="007F5C59" w:rsidRPr="009502B8" w:rsidRDefault="007F5C59" w:rsidP="005F3D99">
      <w:pPr>
        <w:spacing w:line="480" w:lineRule="auto"/>
        <w:ind w:firstLine="720"/>
        <w:rPr>
          <w:rFonts w:ascii="Times New Roman" w:hAnsi="Times New Roman" w:cs="Times New Roman"/>
          <w:sz w:val="24"/>
          <w:szCs w:val="24"/>
        </w:rPr>
      </w:pPr>
      <w:r w:rsidRPr="009502B8">
        <w:rPr>
          <w:rFonts w:ascii="Times New Roman" w:hAnsi="Times New Roman" w:cs="Times New Roman"/>
          <w:sz w:val="24"/>
          <w:szCs w:val="24"/>
        </w:rPr>
        <w:t>The current measurement of the system</w:t>
      </w:r>
      <w:r w:rsidR="00E04EB8" w:rsidRPr="009502B8">
        <w:rPr>
          <w:rFonts w:ascii="Times New Roman" w:hAnsi="Times New Roman" w:cs="Times New Roman"/>
          <w:sz w:val="24"/>
          <w:szCs w:val="24"/>
        </w:rPr>
        <w:t xml:space="preserve"> relied on the ASC712 sensor, in which the sensor provided the Arduino Uno a voltage level that relates to the current passing through the sensor and the battery circuit.</w:t>
      </w:r>
      <w:r w:rsidR="004C0FE6" w:rsidRPr="009502B8">
        <w:rPr>
          <w:rFonts w:ascii="Times New Roman" w:hAnsi="Times New Roman" w:cs="Times New Roman"/>
          <w:sz w:val="24"/>
          <w:szCs w:val="24"/>
        </w:rPr>
        <w:t xml:space="preserve"> </w:t>
      </w:r>
      <w:r w:rsidR="00EC0C32" w:rsidRPr="009502B8">
        <w:rPr>
          <w:rFonts w:ascii="Times New Roman" w:hAnsi="Times New Roman" w:cs="Times New Roman"/>
          <w:sz w:val="24"/>
          <w:szCs w:val="24"/>
        </w:rPr>
        <w:t>The code e</w:t>
      </w:r>
      <w:r w:rsidR="008D3237" w:rsidRPr="009502B8">
        <w:rPr>
          <w:rFonts w:ascii="Times New Roman" w:hAnsi="Times New Roman" w:cs="Times New Roman"/>
          <w:sz w:val="24"/>
          <w:szCs w:val="24"/>
        </w:rPr>
        <w:t>nvironment used was Arduino App 1.8.13.</w:t>
      </w:r>
    </w:p>
    <w:p w14:paraId="68AEFC1A" w14:textId="77777777" w:rsidR="00901F29" w:rsidRDefault="00901F29">
      <w:pPr>
        <w:rPr>
          <w:rStyle w:val="Heading1Char"/>
          <w:rFonts w:ascii="Times New Roman" w:hAnsi="Times New Roman" w:cs="Times New Roman"/>
          <w:b/>
          <w:bCs/>
          <w:color w:val="auto"/>
          <w:sz w:val="24"/>
          <w:szCs w:val="24"/>
        </w:rPr>
      </w:pPr>
      <w:bookmarkStart w:id="73" w:name="_Toc70613751"/>
      <w:bookmarkStart w:id="74" w:name="_Toc70617007"/>
      <w:r>
        <w:rPr>
          <w:rStyle w:val="Heading1Char"/>
          <w:rFonts w:ascii="Times New Roman" w:hAnsi="Times New Roman" w:cs="Times New Roman"/>
          <w:b/>
          <w:bCs/>
          <w:color w:val="auto"/>
          <w:sz w:val="24"/>
          <w:szCs w:val="24"/>
        </w:rPr>
        <w:br w:type="page"/>
      </w:r>
    </w:p>
    <w:p w14:paraId="398C7479" w14:textId="7D6E5D51" w:rsidR="0035755B" w:rsidRPr="0035755B" w:rsidRDefault="00DF0E61" w:rsidP="0035755B">
      <w:pPr>
        <w:pStyle w:val="paragraph"/>
        <w:numPr>
          <w:ilvl w:val="0"/>
          <w:numId w:val="33"/>
        </w:numPr>
        <w:spacing w:before="0" w:beforeAutospacing="0" w:after="0" w:afterAutospacing="0" w:line="480" w:lineRule="auto"/>
        <w:textAlignment w:val="baseline"/>
        <w:rPr>
          <w:rStyle w:val="Heading1Char"/>
          <w:rFonts w:ascii="Times New Roman" w:hAnsi="Times New Roman" w:cs="Times New Roman"/>
          <w:b/>
          <w:bCs/>
          <w:color w:val="auto"/>
          <w:sz w:val="24"/>
          <w:szCs w:val="24"/>
        </w:rPr>
      </w:pPr>
      <w:bookmarkStart w:id="75" w:name="_Toc70678803"/>
      <w:bookmarkStart w:id="76" w:name="_Toc70680402"/>
      <w:r w:rsidRPr="00741981">
        <w:rPr>
          <w:rStyle w:val="Heading1Char"/>
          <w:rFonts w:ascii="Times New Roman" w:hAnsi="Times New Roman" w:cs="Times New Roman"/>
          <w:b/>
          <w:bCs/>
          <w:color w:val="auto"/>
          <w:sz w:val="24"/>
          <w:szCs w:val="24"/>
        </w:rPr>
        <w:lastRenderedPageBreak/>
        <w:t>Fabrication and Integration</w:t>
      </w:r>
      <w:bookmarkEnd w:id="73"/>
      <w:bookmarkEnd w:id="74"/>
      <w:bookmarkEnd w:id="75"/>
      <w:bookmarkEnd w:id="76"/>
    </w:p>
    <w:p w14:paraId="06501F1B" w14:textId="0348D504" w:rsidR="00A505D1" w:rsidRPr="005B5A90" w:rsidRDefault="00ED46F9" w:rsidP="00782754">
      <w:pPr>
        <w:pStyle w:val="Heading1"/>
        <w:numPr>
          <w:ilvl w:val="1"/>
          <w:numId w:val="33"/>
        </w:numPr>
        <w:spacing w:line="480" w:lineRule="auto"/>
        <w:rPr>
          <w:rFonts w:ascii="Times New Roman" w:hAnsi="Times New Roman" w:cs="Times New Roman"/>
          <w:color w:val="auto"/>
          <w:sz w:val="24"/>
          <w:szCs w:val="24"/>
        </w:rPr>
      </w:pPr>
      <w:bookmarkStart w:id="77" w:name="_Toc70617008"/>
      <w:bookmarkStart w:id="78" w:name="_Toc70678804"/>
      <w:bookmarkStart w:id="79" w:name="_Toc70680403"/>
      <w:r w:rsidRPr="005B5A90">
        <w:rPr>
          <w:rFonts w:ascii="Times New Roman" w:hAnsi="Times New Roman" w:cs="Times New Roman"/>
          <w:color w:val="auto"/>
          <w:sz w:val="24"/>
          <w:szCs w:val="24"/>
        </w:rPr>
        <w:t>Table</w:t>
      </w:r>
      <w:bookmarkEnd w:id="77"/>
      <w:bookmarkEnd w:id="78"/>
      <w:bookmarkEnd w:id="79"/>
    </w:p>
    <w:p w14:paraId="68938F8C" w14:textId="20A22784" w:rsidR="006E0900" w:rsidRPr="00B45E52" w:rsidRDefault="009A21A1" w:rsidP="00B45E52">
      <w:pPr>
        <w:spacing w:line="480" w:lineRule="auto"/>
        <w:ind w:firstLine="720"/>
        <w:rPr>
          <w:rFonts w:ascii="Times New Roman" w:hAnsi="Times New Roman" w:cs="Times New Roman"/>
          <w:sz w:val="24"/>
          <w:szCs w:val="24"/>
        </w:rPr>
      </w:pPr>
      <w:bookmarkStart w:id="80" w:name="_Toc70617009"/>
      <w:r w:rsidRPr="00B45E52">
        <w:rPr>
          <w:rFonts w:ascii="Times New Roman" w:hAnsi="Times New Roman" w:cs="Times New Roman"/>
          <w:sz w:val="24"/>
          <w:szCs w:val="24"/>
        </w:rPr>
        <w:t xml:space="preserve">The table consisted of </w:t>
      </w:r>
      <w:r w:rsidR="002938D0" w:rsidRPr="00B45E52">
        <w:rPr>
          <w:rFonts w:ascii="Times New Roman" w:hAnsi="Times New Roman" w:cs="Times New Roman"/>
          <w:sz w:val="24"/>
          <w:szCs w:val="24"/>
        </w:rPr>
        <w:t>three</w:t>
      </w:r>
      <w:r w:rsidRPr="00B45E52">
        <w:rPr>
          <w:rFonts w:ascii="Times New Roman" w:hAnsi="Times New Roman" w:cs="Times New Roman"/>
          <w:sz w:val="24"/>
          <w:szCs w:val="24"/>
        </w:rPr>
        <w:t xml:space="preserve"> main parts: plywood sheets</w:t>
      </w:r>
      <w:r w:rsidR="002938D0" w:rsidRPr="00B45E52">
        <w:rPr>
          <w:rFonts w:ascii="Times New Roman" w:hAnsi="Times New Roman" w:cs="Times New Roman"/>
          <w:sz w:val="24"/>
          <w:szCs w:val="24"/>
        </w:rPr>
        <w:t>, 2’ x 4’ supports,</w:t>
      </w:r>
      <w:r w:rsidRPr="00B45E52">
        <w:rPr>
          <w:rFonts w:ascii="Times New Roman" w:hAnsi="Times New Roman" w:cs="Times New Roman"/>
          <w:sz w:val="24"/>
          <w:szCs w:val="24"/>
        </w:rPr>
        <w:t xml:space="preserve"> and </w:t>
      </w:r>
      <w:r w:rsidR="00DD0C49" w:rsidRPr="00B45E52">
        <w:rPr>
          <w:rFonts w:ascii="Times New Roman" w:hAnsi="Times New Roman" w:cs="Times New Roman"/>
          <w:sz w:val="24"/>
          <w:szCs w:val="24"/>
        </w:rPr>
        <w:t xml:space="preserve">4’ x 4’ </w:t>
      </w:r>
      <w:r w:rsidR="00691C2B" w:rsidRPr="00B45E52">
        <w:rPr>
          <w:rFonts w:ascii="Times New Roman" w:hAnsi="Times New Roman" w:cs="Times New Roman"/>
          <w:sz w:val="24"/>
          <w:szCs w:val="24"/>
        </w:rPr>
        <w:t xml:space="preserve">supports. </w:t>
      </w:r>
      <w:r w:rsidR="00DB249E" w:rsidRPr="00B45E52">
        <w:rPr>
          <w:rFonts w:ascii="Times New Roman" w:hAnsi="Times New Roman" w:cs="Times New Roman"/>
          <w:sz w:val="24"/>
          <w:szCs w:val="24"/>
        </w:rPr>
        <w:t>The 4’ x 4</w:t>
      </w:r>
      <w:r w:rsidR="00FB2460" w:rsidRPr="00B45E52">
        <w:rPr>
          <w:rFonts w:ascii="Times New Roman" w:hAnsi="Times New Roman" w:cs="Times New Roman"/>
          <w:sz w:val="24"/>
          <w:szCs w:val="24"/>
        </w:rPr>
        <w:t xml:space="preserve">’s were cut to </w:t>
      </w:r>
      <w:r w:rsidR="00541BEA" w:rsidRPr="00B45E52">
        <w:rPr>
          <w:rFonts w:ascii="Times New Roman" w:hAnsi="Times New Roman" w:cs="Times New Roman"/>
          <w:sz w:val="24"/>
          <w:szCs w:val="24"/>
        </w:rPr>
        <w:t xml:space="preserve">size, and the </w:t>
      </w:r>
      <w:r w:rsidR="009A1F7B" w:rsidRPr="00B45E52">
        <w:rPr>
          <w:rFonts w:ascii="Times New Roman" w:hAnsi="Times New Roman" w:cs="Times New Roman"/>
          <w:sz w:val="24"/>
          <w:szCs w:val="24"/>
        </w:rPr>
        <w:t xml:space="preserve">top pieces had to be cut into to allow room for the 2’ x 4’s to sit inside them. </w:t>
      </w:r>
      <w:r w:rsidR="00626266" w:rsidRPr="00B45E52">
        <w:rPr>
          <w:rFonts w:ascii="Times New Roman" w:hAnsi="Times New Roman" w:cs="Times New Roman"/>
          <w:sz w:val="24"/>
          <w:szCs w:val="24"/>
        </w:rPr>
        <w:t xml:space="preserve">The plywood sheets were marked and cut with a skill saw </w:t>
      </w:r>
      <w:r w:rsidR="00823762" w:rsidRPr="00B45E52">
        <w:rPr>
          <w:rFonts w:ascii="Times New Roman" w:hAnsi="Times New Roman" w:cs="Times New Roman"/>
          <w:sz w:val="24"/>
          <w:szCs w:val="24"/>
        </w:rPr>
        <w:t xml:space="preserve">to the specified measurements. </w:t>
      </w:r>
      <w:r w:rsidR="002D3371" w:rsidRPr="00B45E52">
        <w:rPr>
          <w:rFonts w:ascii="Times New Roman" w:hAnsi="Times New Roman" w:cs="Times New Roman"/>
          <w:sz w:val="24"/>
          <w:szCs w:val="24"/>
        </w:rPr>
        <w:t>6</w:t>
      </w:r>
      <w:r w:rsidR="00C3331B" w:rsidRPr="00B45E52">
        <w:rPr>
          <w:rFonts w:ascii="Times New Roman" w:hAnsi="Times New Roman" w:cs="Times New Roman"/>
          <w:sz w:val="24"/>
          <w:szCs w:val="24"/>
        </w:rPr>
        <w:t>-</w:t>
      </w:r>
      <w:r w:rsidR="002D3371" w:rsidRPr="00B45E52">
        <w:rPr>
          <w:rFonts w:ascii="Times New Roman" w:hAnsi="Times New Roman" w:cs="Times New Roman"/>
          <w:sz w:val="24"/>
          <w:szCs w:val="24"/>
        </w:rPr>
        <w:t>inch lags were used to attach all necessary pieces</w:t>
      </w:r>
      <w:r w:rsidR="00C3331B" w:rsidRPr="00B45E52">
        <w:rPr>
          <w:rFonts w:ascii="Times New Roman" w:hAnsi="Times New Roman" w:cs="Times New Roman"/>
          <w:sz w:val="24"/>
          <w:szCs w:val="24"/>
        </w:rPr>
        <w:t xml:space="preserve"> and silicone caulking was used to fill any gaps. </w:t>
      </w:r>
      <w:r w:rsidR="00C3331B" w:rsidRPr="00901F29">
        <w:rPr>
          <w:rFonts w:ascii="Times New Roman" w:hAnsi="Times New Roman" w:cs="Times New Roman"/>
          <w:sz w:val="24"/>
          <w:szCs w:val="24"/>
        </w:rPr>
        <w:t xml:space="preserve">Figure </w:t>
      </w:r>
      <w:r w:rsidR="00901F29" w:rsidRPr="00901F29">
        <w:rPr>
          <w:rFonts w:ascii="Times New Roman" w:hAnsi="Times New Roman" w:cs="Times New Roman"/>
          <w:sz w:val="24"/>
          <w:szCs w:val="24"/>
        </w:rPr>
        <w:t>22</w:t>
      </w:r>
      <w:r w:rsidR="00901F29">
        <w:rPr>
          <w:rFonts w:ascii="Times New Roman" w:hAnsi="Times New Roman" w:cs="Times New Roman"/>
          <w:sz w:val="24"/>
          <w:szCs w:val="24"/>
        </w:rPr>
        <w:t>,</w:t>
      </w:r>
      <w:r w:rsidR="00C3331B" w:rsidRPr="00B45E52">
        <w:rPr>
          <w:rFonts w:ascii="Times New Roman" w:hAnsi="Times New Roman" w:cs="Times New Roman"/>
          <w:sz w:val="24"/>
          <w:szCs w:val="24"/>
        </w:rPr>
        <w:t xml:space="preserve"> </w:t>
      </w:r>
      <w:r w:rsidR="008C5D93" w:rsidRPr="00B45E52">
        <w:rPr>
          <w:rFonts w:ascii="Times New Roman" w:hAnsi="Times New Roman" w:cs="Times New Roman"/>
          <w:sz w:val="24"/>
          <w:szCs w:val="24"/>
        </w:rPr>
        <w:t xml:space="preserve">below shows a side profile of the completed table. Later, more plywood sheets were attached to the sides (as seen in Figure 3 earlier) and coated in </w:t>
      </w:r>
      <w:r w:rsidR="00C97D7F" w:rsidRPr="00B45E52">
        <w:rPr>
          <w:rFonts w:ascii="Times New Roman" w:hAnsi="Times New Roman" w:cs="Times New Roman"/>
          <w:sz w:val="24"/>
          <w:szCs w:val="24"/>
        </w:rPr>
        <w:t>Rust</w:t>
      </w:r>
      <w:r w:rsidR="00445065" w:rsidRPr="00B45E52">
        <w:rPr>
          <w:rFonts w:ascii="Times New Roman" w:hAnsi="Times New Roman" w:cs="Times New Roman"/>
          <w:sz w:val="24"/>
          <w:szCs w:val="24"/>
        </w:rPr>
        <w:t>-Oleum</w:t>
      </w:r>
      <w:r w:rsidR="00031C66" w:rsidRPr="00B45E52">
        <w:rPr>
          <w:rFonts w:ascii="Times New Roman" w:hAnsi="Times New Roman" w:cs="Times New Roman"/>
          <w:sz w:val="24"/>
          <w:szCs w:val="24"/>
        </w:rPr>
        <w:t xml:space="preserve"> </w:t>
      </w:r>
      <w:r w:rsidR="00730B34" w:rsidRPr="00B45E52">
        <w:rPr>
          <w:rFonts w:ascii="Times New Roman" w:hAnsi="Times New Roman" w:cs="Times New Roman"/>
          <w:sz w:val="24"/>
          <w:szCs w:val="24"/>
        </w:rPr>
        <w:t>leak seal</w:t>
      </w:r>
      <w:r w:rsidR="0012293C" w:rsidRPr="00B45E52">
        <w:rPr>
          <w:rFonts w:ascii="Times New Roman" w:hAnsi="Times New Roman" w:cs="Times New Roman"/>
          <w:sz w:val="24"/>
          <w:szCs w:val="24"/>
        </w:rPr>
        <w:t>, a flexible rubber coating.</w:t>
      </w:r>
      <w:r w:rsidR="00C97D7F" w:rsidRPr="00B45E52">
        <w:rPr>
          <w:rFonts w:ascii="Times New Roman" w:hAnsi="Times New Roman" w:cs="Times New Roman"/>
          <w:sz w:val="24"/>
          <w:szCs w:val="24"/>
        </w:rPr>
        <w:t xml:space="preserve"> </w:t>
      </w:r>
      <w:r w:rsidR="007C4245" w:rsidRPr="00B45E52">
        <w:rPr>
          <w:rFonts w:ascii="Times New Roman" w:hAnsi="Times New Roman" w:cs="Times New Roman"/>
          <w:sz w:val="24"/>
          <w:szCs w:val="24"/>
        </w:rPr>
        <w:t>The coating allowed for</w:t>
      </w:r>
      <w:r w:rsidR="00C97D7F" w:rsidRPr="00B45E52">
        <w:rPr>
          <w:rFonts w:ascii="Times New Roman" w:hAnsi="Times New Roman" w:cs="Times New Roman"/>
          <w:sz w:val="24"/>
          <w:szCs w:val="24"/>
        </w:rPr>
        <w:t xml:space="preserve"> </w:t>
      </w:r>
      <w:r w:rsidR="00CC0B01" w:rsidRPr="00B45E52">
        <w:rPr>
          <w:rFonts w:ascii="Times New Roman" w:hAnsi="Times New Roman" w:cs="Times New Roman"/>
          <w:sz w:val="24"/>
          <w:szCs w:val="24"/>
        </w:rPr>
        <w:t xml:space="preserve">the electrical system and manifolds </w:t>
      </w:r>
      <w:r w:rsidR="006E0900" w:rsidRPr="00B45E52">
        <w:rPr>
          <w:rFonts w:ascii="Times New Roman" w:hAnsi="Times New Roman" w:cs="Times New Roman"/>
          <w:sz w:val="24"/>
          <w:szCs w:val="24"/>
        </w:rPr>
        <w:t xml:space="preserve">placed inside to stay dry from elements. </w:t>
      </w:r>
      <w:r w:rsidR="00382E8D" w:rsidRPr="00B45E52">
        <w:rPr>
          <w:rFonts w:ascii="Times New Roman" w:hAnsi="Times New Roman" w:cs="Times New Roman"/>
          <w:sz w:val="24"/>
          <w:szCs w:val="24"/>
        </w:rPr>
        <w:t xml:space="preserve">The reason the side sheets were not attached earlier was to allow for the entire system to be transported </w:t>
      </w:r>
      <w:r w:rsidR="008F7FFE" w:rsidRPr="00B45E52">
        <w:rPr>
          <w:rFonts w:ascii="Times New Roman" w:hAnsi="Times New Roman" w:cs="Times New Roman"/>
          <w:sz w:val="24"/>
          <w:szCs w:val="24"/>
        </w:rPr>
        <w:t>while it was as light as possible.</w:t>
      </w:r>
      <w:bookmarkEnd w:id="80"/>
    </w:p>
    <w:p w14:paraId="117257E7" w14:textId="7B538535" w:rsidR="000D241D" w:rsidRDefault="0F270EA9" w:rsidP="00B45E52">
      <w:pPr>
        <w:jc w:val="center"/>
      </w:pPr>
      <w:bookmarkStart w:id="81" w:name="_Toc70617010"/>
      <w:r>
        <w:rPr>
          <w:noProof/>
        </w:rPr>
        <w:lastRenderedPageBreak/>
        <w:drawing>
          <wp:inline distT="0" distB="0" distL="0" distR="0" wp14:anchorId="682CFDF1" wp14:editId="21CB9C30">
            <wp:extent cx="7562216" cy="5671662"/>
            <wp:effectExtent l="0" t="6985"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37">
                      <a:extLst>
                        <a:ext uri="{28A0092B-C50C-407E-A947-70E740481C1C}">
                          <a14:useLocalDpi xmlns:a14="http://schemas.microsoft.com/office/drawing/2010/main" val="0"/>
                        </a:ext>
                      </a:extLst>
                    </a:blip>
                    <a:stretch>
                      <a:fillRect/>
                    </a:stretch>
                  </pic:blipFill>
                  <pic:spPr>
                    <a:xfrm rot="5400000">
                      <a:off x="0" y="0"/>
                      <a:ext cx="7562216" cy="5671662"/>
                    </a:xfrm>
                    <a:prstGeom prst="rect">
                      <a:avLst/>
                    </a:prstGeom>
                  </pic:spPr>
                </pic:pic>
              </a:graphicData>
            </a:graphic>
          </wp:inline>
        </w:drawing>
      </w:r>
      <w:bookmarkEnd w:id="81"/>
    </w:p>
    <w:p w14:paraId="39E9303E" w14:textId="1D035386" w:rsidR="00B45E52" w:rsidRPr="00B45E52" w:rsidRDefault="00B45E52" w:rsidP="00B45E52">
      <w:pPr>
        <w:pStyle w:val="Caption"/>
        <w:jc w:val="center"/>
        <w:rPr>
          <w:rFonts w:ascii="Times New Roman" w:hAnsi="Times New Roman" w:cs="Times New Roman"/>
          <w:color w:val="auto"/>
          <w:sz w:val="24"/>
          <w:szCs w:val="24"/>
        </w:rPr>
      </w:pPr>
      <w:bookmarkStart w:id="82" w:name="_Toc70678782"/>
      <w:bookmarkStart w:id="83" w:name="_Toc70680377"/>
      <w:r w:rsidRPr="00B45E52">
        <w:rPr>
          <w:rFonts w:ascii="Times New Roman" w:hAnsi="Times New Roman" w:cs="Times New Roman"/>
          <w:color w:val="auto"/>
          <w:sz w:val="24"/>
          <w:szCs w:val="24"/>
        </w:rPr>
        <w:t xml:space="preserve">Figure </w:t>
      </w:r>
      <w:r w:rsidRPr="00B45E52">
        <w:rPr>
          <w:rFonts w:ascii="Times New Roman" w:hAnsi="Times New Roman" w:cs="Times New Roman"/>
          <w:color w:val="auto"/>
          <w:sz w:val="24"/>
          <w:szCs w:val="24"/>
        </w:rPr>
        <w:fldChar w:fldCharType="begin"/>
      </w:r>
      <w:r w:rsidRPr="00B45E52">
        <w:rPr>
          <w:rFonts w:ascii="Times New Roman" w:hAnsi="Times New Roman" w:cs="Times New Roman"/>
          <w:color w:val="auto"/>
          <w:sz w:val="24"/>
          <w:szCs w:val="24"/>
        </w:rPr>
        <w:instrText xml:space="preserve"> SEQ Figure \* ARABIC </w:instrText>
      </w:r>
      <w:r w:rsidRPr="00B45E52">
        <w:rPr>
          <w:rFonts w:ascii="Times New Roman" w:hAnsi="Times New Roman" w:cs="Times New Roman"/>
          <w:color w:val="auto"/>
          <w:sz w:val="24"/>
          <w:szCs w:val="24"/>
        </w:rPr>
        <w:fldChar w:fldCharType="separate"/>
      </w:r>
      <w:r w:rsidR="00173CE4">
        <w:rPr>
          <w:rFonts w:ascii="Times New Roman" w:hAnsi="Times New Roman" w:cs="Times New Roman"/>
          <w:noProof/>
          <w:color w:val="auto"/>
          <w:sz w:val="24"/>
          <w:szCs w:val="24"/>
        </w:rPr>
        <w:t>22</w:t>
      </w:r>
      <w:r w:rsidRPr="00B45E52">
        <w:rPr>
          <w:rFonts w:ascii="Times New Roman" w:hAnsi="Times New Roman" w:cs="Times New Roman"/>
          <w:color w:val="auto"/>
          <w:sz w:val="24"/>
          <w:szCs w:val="24"/>
        </w:rPr>
        <w:fldChar w:fldCharType="end"/>
      </w:r>
      <w:r w:rsidRPr="00B45E52">
        <w:rPr>
          <w:rFonts w:ascii="Times New Roman" w:hAnsi="Times New Roman" w:cs="Times New Roman"/>
          <w:color w:val="auto"/>
          <w:sz w:val="24"/>
          <w:szCs w:val="24"/>
        </w:rPr>
        <w:t>: Table</w:t>
      </w:r>
      <w:bookmarkEnd w:id="82"/>
      <w:bookmarkEnd w:id="83"/>
    </w:p>
    <w:p w14:paraId="6A138947" w14:textId="77777777" w:rsidR="00901F29" w:rsidRDefault="00901F29">
      <w:pPr>
        <w:rPr>
          <w:rFonts w:ascii="Times New Roman" w:eastAsiaTheme="majorEastAsia" w:hAnsi="Times New Roman" w:cs="Times New Roman"/>
          <w:sz w:val="24"/>
          <w:szCs w:val="24"/>
        </w:rPr>
      </w:pPr>
      <w:r>
        <w:rPr>
          <w:rFonts w:ascii="Times New Roman" w:hAnsi="Times New Roman" w:cs="Times New Roman"/>
          <w:sz w:val="24"/>
          <w:szCs w:val="24"/>
        </w:rPr>
        <w:br w:type="page"/>
      </w:r>
    </w:p>
    <w:p w14:paraId="2AA98D10" w14:textId="0D324007" w:rsidR="006A706E" w:rsidRPr="005B5A90" w:rsidRDefault="007808F1" w:rsidP="00782754">
      <w:pPr>
        <w:pStyle w:val="Heading1"/>
        <w:numPr>
          <w:ilvl w:val="1"/>
          <w:numId w:val="33"/>
        </w:numPr>
        <w:spacing w:line="480" w:lineRule="auto"/>
        <w:rPr>
          <w:rStyle w:val="Heading1Char"/>
          <w:rFonts w:ascii="Times New Roman" w:eastAsia="Times New Roman" w:hAnsi="Times New Roman" w:cs="Times New Roman"/>
          <w:color w:val="auto"/>
          <w:sz w:val="24"/>
          <w:szCs w:val="24"/>
        </w:rPr>
      </w:pPr>
      <w:bookmarkStart w:id="84" w:name="_Toc70617011"/>
      <w:bookmarkStart w:id="85" w:name="_Toc70678805"/>
      <w:bookmarkStart w:id="86" w:name="_Toc70680404"/>
      <w:r w:rsidRPr="005B5A90">
        <w:rPr>
          <w:rFonts w:ascii="Times New Roman" w:hAnsi="Times New Roman" w:cs="Times New Roman"/>
          <w:color w:val="auto"/>
          <w:sz w:val="24"/>
          <w:szCs w:val="24"/>
        </w:rPr>
        <w:lastRenderedPageBreak/>
        <w:t>Roof</w:t>
      </w:r>
      <w:bookmarkEnd w:id="84"/>
      <w:bookmarkEnd w:id="85"/>
      <w:bookmarkEnd w:id="86"/>
    </w:p>
    <w:p w14:paraId="15A83D83" w14:textId="31C318EA" w:rsidR="007C390A" w:rsidRPr="007C390A" w:rsidRDefault="00412C0F" w:rsidP="007C390A">
      <w:pPr>
        <w:pStyle w:val="paragraph"/>
        <w:spacing w:before="0" w:beforeAutospacing="0" w:after="0" w:afterAutospacing="0" w:line="480" w:lineRule="auto"/>
        <w:ind w:firstLine="720"/>
        <w:textAlignment w:val="baseline"/>
        <w:rPr>
          <w:rStyle w:val="eop"/>
          <w:color w:val="000000" w:themeColor="text1"/>
        </w:rPr>
      </w:pPr>
      <w:r>
        <w:rPr>
          <w:rStyle w:val="eop"/>
          <w:color w:val="000000" w:themeColor="text1"/>
        </w:rPr>
        <w:t xml:space="preserve">The fabrication of the roof </w:t>
      </w:r>
      <w:r w:rsidR="00B53EF1">
        <w:rPr>
          <w:rStyle w:val="eop"/>
          <w:color w:val="000000" w:themeColor="text1"/>
        </w:rPr>
        <w:t>took minimal time. There were three sections of support</w:t>
      </w:r>
      <w:r w:rsidR="00903CBE">
        <w:rPr>
          <w:rStyle w:val="eop"/>
          <w:color w:val="000000" w:themeColor="text1"/>
        </w:rPr>
        <w:t xml:space="preserve"> on the roof, two on the outsides and one in the middle. </w:t>
      </w:r>
      <w:r w:rsidR="00BC1BA3">
        <w:rPr>
          <w:rStyle w:val="eop"/>
          <w:color w:val="000000" w:themeColor="text1"/>
        </w:rPr>
        <w:t xml:space="preserve">2’ x 4s were cut according to specified angles from design. </w:t>
      </w:r>
      <w:r w:rsidR="00152D30">
        <w:rPr>
          <w:rStyle w:val="eop"/>
          <w:color w:val="000000" w:themeColor="text1"/>
        </w:rPr>
        <w:t>Each triangle needed three specifically cut pieces to make the triangle support, and plywood sheets were then cut to be laid across the supports to create a roof.</w:t>
      </w:r>
      <w:r w:rsidR="00E862D1">
        <w:rPr>
          <w:rStyle w:val="eop"/>
          <w:color w:val="000000" w:themeColor="text1"/>
        </w:rPr>
        <w:t xml:space="preserve"> A thin piece of plywood was cut from the larger sheets to </w:t>
      </w:r>
      <w:r w:rsidR="0007546F">
        <w:rPr>
          <w:rStyle w:val="eop"/>
          <w:color w:val="000000" w:themeColor="text1"/>
        </w:rPr>
        <w:t xml:space="preserve">cover the open space at the top of the roof. Wood glue and wood screws were used to </w:t>
      </w:r>
      <w:r w:rsidR="00DF3760">
        <w:rPr>
          <w:rStyle w:val="eop"/>
          <w:color w:val="000000" w:themeColor="text1"/>
        </w:rPr>
        <w:t xml:space="preserve">hold the roof together. </w:t>
      </w:r>
      <w:r w:rsidR="00C92551">
        <w:rPr>
          <w:rStyle w:val="eop"/>
          <w:color w:val="000000" w:themeColor="text1"/>
        </w:rPr>
        <w:t>Finally, a plywood square was cut to create a base for the roof to sit on top of the airfoils.</w:t>
      </w:r>
      <w:r w:rsidR="00DF3760">
        <w:rPr>
          <w:rStyle w:val="eop"/>
          <w:color w:val="000000" w:themeColor="text1"/>
        </w:rPr>
        <w:t xml:space="preserve"> </w:t>
      </w:r>
      <w:r w:rsidR="00DF3760" w:rsidRPr="00901F29">
        <w:rPr>
          <w:rStyle w:val="eop"/>
          <w:color w:val="000000" w:themeColor="text1"/>
        </w:rPr>
        <w:t xml:space="preserve">Figure </w:t>
      </w:r>
      <w:r w:rsidR="00901F29" w:rsidRPr="00901F29">
        <w:rPr>
          <w:rStyle w:val="eop"/>
          <w:color w:val="000000" w:themeColor="text1"/>
        </w:rPr>
        <w:t>23</w:t>
      </w:r>
      <w:r w:rsidR="00C92551">
        <w:rPr>
          <w:rStyle w:val="eop"/>
          <w:color w:val="000000" w:themeColor="text1"/>
        </w:rPr>
        <w:t xml:space="preserve"> below shows the roof after it was installed on top of the airfoils.</w:t>
      </w:r>
    </w:p>
    <w:p w14:paraId="6363AFC2" w14:textId="7B538535" w:rsidR="004F43C6" w:rsidRDefault="62CECD57" w:rsidP="004F43C6">
      <w:pPr>
        <w:pStyle w:val="paragraph"/>
        <w:keepNext/>
        <w:spacing w:before="0" w:beforeAutospacing="0" w:after="0" w:afterAutospacing="0" w:line="480" w:lineRule="auto"/>
        <w:ind w:firstLine="720"/>
        <w:jc w:val="center"/>
        <w:textAlignment w:val="baseline"/>
      </w:pPr>
      <w:r>
        <w:rPr>
          <w:noProof/>
        </w:rPr>
        <w:drawing>
          <wp:inline distT="0" distB="0" distL="0" distR="0" wp14:anchorId="52929B07" wp14:editId="3F4C120E">
            <wp:extent cx="3619817" cy="2714863"/>
            <wp:effectExtent l="0" t="4763"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38">
                      <a:extLst>
                        <a:ext uri="{28A0092B-C50C-407E-A947-70E740481C1C}">
                          <a14:useLocalDpi xmlns:a14="http://schemas.microsoft.com/office/drawing/2010/main" val="0"/>
                        </a:ext>
                      </a:extLst>
                    </a:blip>
                    <a:stretch>
                      <a:fillRect/>
                    </a:stretch>
                  </pic:blipFill>
                  <pic:spPr>
                    <a:xfrm rot="5400000">
                      <a:off x="0" y="0"/>
                      <a:ext cx="3619817" cy="2714863"/>
                    </a:xfrm>
                    <a:prstGeom prst="rect">
                      <a:avLst/>
                    </a:prstGeom>
                  </pic:spPr>
                </pic:pic>
              </a:graphicData>
            </a:graphic>
          </wp:inline>
        </w:drawing>
      </w:r>
    </w:p>
    <w:p w14:paraId="70DC7A5F" w14:textId="7AAD730A" w:rsidR="00C92551" w:rsidRPr="004F43C6" w:rsidRDefault="004F43C6" w:rsidP="004F43C6">
      <w:pPr>
        <w:pStyle w:val="Caption"/>
        <w:jc w:val="center"/>
        <w:rPr>
          <w:rFonts w:ascii="Times New Roman" w:hAnsi="Times New Roman" w:cs="Times New Roman"/>
          <w:color w:val="auto"/>
          <w:sz w:val="24"/>
          <w:szCs w:val="24"/>
        </w:rPr>
      </w:pPr>
      <w:bookmarkStart w:id="87" w:name="_Toc70678783"/>
      <w:bookmarkStart w:id="88" w:name="_Toc70680378"/>
      <w:r w:rsidRPr="004F43C6">
        <w:rPr>
          <w:rFonts w:ascii="Times New Roman" w:hAnsi="Times New Roman" w:cs="Times New Roman"/>
          <w:color w:val="auto"/>
          <w:sz w:val="24"/>
          <w:szCs w:val="24"/>
        </w:rPr>
        <w:t xml:space="preserve">Figure </w:t>
      </w:r>
      <w:r w:rsidRPr="004F43C6">
        <w:rPr>
          <w:rFonts w:ascii="Times New Roman" w:hAnsi="Times New Roman" w:cs="Times New Roman"/>
          <w:color w:val="auto"/>
          <w:sz w:val="24"/>
          <w:szCs w:val="24"/>
        </w:rPr>
        <w:fldChar w:fldCharType="begin"/>
      </w:r>
      <w:r w:rsidRPr="004F43C6">
        <w:rPr>
          <w:rFonts w:ascii="Times New Roman" w:hAnsi="Times New Roman" w:cs="Times New Roman"/>
          <w:color w:val="auto"/>
          <w:sz w:val="24"/>
          <w:szCs w:val="24"/>
        </w:rPr>
        <w:instrText xml:space="preserve"> SEQ Figure \* ARABIC </w:instrText>
      </w:r>
      <w:r w:rsidRPr="004F43C6">
        <w:rPr>
          <w:rFonts w:ascii="Times New Roman" w:hAnsi="Times New Roman" w:cs="Times New Roman"/>
          <w:color w:val="auto"/>
          <w:sz w:val="24"/>
          <w:szCs w:val="24"/>
        </w:rPr>
        <w:fldChar w:fldCharType="separate"/>
      </w:r>
      <w:r w:rsidR="00173CE4">
        <w:rPr>
          <w:rFonts w:ascii="Times New Roman" w:hAnsi="Times New Roman" w:cs="Times New Roman"/>
          <w:noProof/>
          <w:color w:val="auto"/>
          <w:sz w:val="24"/>
          <w:szCs w:val="24"/>
        </w:rPr>
        <w:t>23</w:t>
      </w:r>
      <w:r w:rsidRPr="004F43C6">
        <w:rPr>
          <w:rFonts w:ascii="Times New Roman" w:hAnsi="Times New Roman" w:cs="Times New Roman"/>
          <w:color w:val="auto"/>
          <w:sz w:val="24"/>
          <w:szCs w:val="24"/>
        </w:rPr>
        <w:fldChar w:fldCharType="end"/>
      </w:r>
      <w:r w:rsidRPr="004F43C6">
        <w:rPr>
          <w:rFonts w:ascii="Times New Roman" w:hAnsi="Times New Roman" w:cs="Times New Roman"/>
          <w:color w:val="auto"/>
          <w:sz w:val="24"/>
          <w:szCs w:val="24"/>
        </w:rPr>
        <w:t>: Completed and Installed Roof</w:t>
      </w:r>
      <w:bookmarkEnd w:id="87"/>
      <w:bookmarkEnd w:id="88"/>
    </w:p>
    <w:p w14:paraId="426EF294" w14:textId="77777777" w:rsidR="00901F29" w:rsidRDefault="00901F29">
      <w:pPr>
        <w:rPr>
          <w:rStyle w:val="normaltextrun"/>
          <w:rFonts w:ascii="Times New Roman" w:eastAsiaTheme="majorEastAsia" w:hAnsi="Times New Roman" w:cs="Times New Roman"/>
          <w:sz w:val="24"/>
          <w:szCs w:val="24"/>
        </w:rPr>
      </w:pPr>
      <w:bookmarkStart w:id="89" w:name="_Toc70613752"/>
      <w:bookmarkStart w:id="90" w:name="_Toc70617012"/>
      <w:r>
        <w:rPr>
          <w:rStyle w:val="normaltextrun"/>
          <w:rFonts w:ascii="Times New Roman" w:hAnsi="Times New Roman" w:cs="Times New Roman"/>
          <w:sz w:val="24"/>
          <w:szCs w:val="24"/>
        </w:rPr>
        <w:br w:type="page"/>
      </w:r>
    </w:p>
    <w:p w14:paraId="622C3B1F" w14:textId="2A5913D2" w:rsidR="00820473" w:rsidRDefault="00362B03" w:rsidP="00B45E52">
      <w:pPr>
        <w:pStyle w:val="Heading2"/>
        <w:numPr>
          <w:ilvl w:val="1"/>
          <w:numId w:val="33"/>
        </w:numPr>
        <w:spacing w:line="480" w:lineRule="auto"/>
        <w:rPr>
          <w:rStyle w:val="normaltextrun"/>
          <w:rFonts w:ascii="Times New Roman" w:hAnsi="Times New Roman" w:cs="Times New Roman"/>
          <w:color w:val="auto"/>
          <w:sz w:val="24"/>
          <w:szCs w:val="24"/>
        </w:rPr>
      </w:pPr>
      <w:bookmarkStart w:id="91" w:name="_Toc70678806"/>
      <w:bookmarkStart w:id="92" w:name="_Toc70680405"/>
      <w:r w:rsidRPr="00741981">
        <w:rPr>
          <w:rStyle w:val="normaltextrun"/>
          <w:rFonts w:ascii="Times New Roman" w:hAnsi="Times New Roman" w:cs="Times New Roman"/>
          <w:color w:val="auto"/>
          <w:sz w:val="24"/>
          <w:szCs w:val="24"/>
        </w:rPr>
        <w:lastRenderedPageBreak/>
        <w:t>Airfoils</w:t>
      </w:r>
      <w:bookmarkEnd w:id="89"/>
      <w:bookmarkEnd w:id="90"/>
      <w:bookmarkEnd w:id="91"/>
      <w:bookmarkEnd w:id="92"/>
    </w:p>
    <w:p w14:paraId="03896BA0" w14:textId="77777777" w:rsidR="00DF5248" w:rsidRDefault="00646375" w:rsidP="005F3D99">
      <w:pPr>
        <w:spacing w:line="480" w:lineRule="auto"/>
        <w:ind w:firstLine="720"/>
        <w:rPr>
          <w:rFonts w:ascii="Times New Roman" w:hAnsi="Times New Roman" w:cs="Times New Roman"/>
          <w:sz w:val="24"/>
          <w:szCs w:val="24"/>
        </w:rPr>
      </w:pPr>
      <w:r>
        <w:rPr>
          <w:rFonts w:ascii="Times New Roman" w:hAnsi="Times New Roman" w:cs="Times New Roman"/>
          <w:sz w:val="24"/>
          <w:szCs w:val="24"/>
        </w:rPr>
        <w:t>Fabrication fo</w:t>
      </w:r>
      <w:r w:rsidR="00590A4F">
        <w:rPr>
          <w:rFonts w:ascii="Times New Roman" w:hAnsi="Times New Roman" w:cs="Times New Roman"/>
          <w:sz w:val="24"/>
          <w:szCs w:val="24"/>
        </w:rPr>
        <w:t>r the airfoils</w:t>
      </w:r>
      <w:r w:rsidR="00C169E8">
        <w:rPr>
          <w:rFonts w:ascii="Times New Roman" w:hAnsi="Times New Roman" w:cs="Times New Roman"/>
          <w:sz w:val="24"/>
          <w:szCs w:val="24"/>
        </w:rPr>
        <w:t xml:space="preserve"> consisted of many steps</w:t>
      </w:r>
      <w:r w:rsidR="0011072C">
        <w:rPr>
          <w:rFonts w:ascii="Times New Roman" w:hAnsi="Times New Roman" w:cs="Times New Roman"/>
          <w:sz w:val="24"/>
          <w:szCs w:val="24"/>
        </w:rPr>
        <w:t>.</w:t>
      </w:r>
      <w:r w:rsidR="00570CB5">
        <w:rPr>
          <w:rFonts w:ascii="Times New Roman" w:hAnsi="Times New Roman" w:cs="Times New Roman"/>
          <w:sz w:val="24"/>
          <w:szCs w:val="24"/>
        </w:rPr>
        <w:t xml:space="preserve"> First, the ribs </w:t>
      </w:r>
      <w:r w:rsidR="00371C60">
        <w:rPr>
          <w:rFonts w:ascii="Times New Roman" w:hAnsi="Times New Roman" w:cs="Times New Roman"/>
          <w:sz w:val="24"/>
          <w:szCs w:val="24"/>
        </w:rPr>
        <w:t xml:space="preserve">(plywood cut </w:t>
      </w:r>
      <w:r w:rsidR="00BF51F6">
        <w:rPr>
          <w:rFonts w:ascii="Times New Roman" w:hAnsi="Times New Roman" w:cs="Times New Roman"/>
          <w:sz w:val="24"/>
          <w:szCs w:val="24"/>
        </w:rPr>
        <w:t>with</w:t>
      </w:r>
      <w:r w:rsidR="3896FD21" w:rsidRPr="7BB7D7F6">
        <w:rPr>
          <w:rFonts w:ascii="Times New Roman" w:hAnsi="Times New Roman" w:cs="Times New Roman"/>
          <w:sz w:val="24"/>
          <w:szCs w:val="24"/>
        </w:rPr>
        <w:t xml:space="preserve"> </w:t>
      </w:r>
      <w:r w:rsidR="00371C60">
        <w:rPr>
          <w:rFonts w:ascii="Times New Roman" w:hAnsi="Times New Roman" w:cs="Times New Roman"/>
          <w:sz w:val="24"/>
          <w:szCs w:val="24"/>
        </w:rPr>
        <w:t xml:space="preserve">the </w:t>
      </w:r>
      <w:r w:rsidR="00BF51F6">
        <w:rPr>
          <w:rFonts w:ascii="Times New Roman" w:hAnsi="Times New Roman" w:cs="Times New Roman"/>
          <w:sz w:val="24"/>
          <w:szCs w:val="24"/>
        </w:rPr>
        <w:t>profile</w:t>
      </w:r>
      <w:r w:rsidR="00371C60">
        <w:rPr>
          <w:rFonts w:ascii="Times New Roman" w:hAnsi="Times New Roman" w:cs="Times New Roman"/>
          <w:sz w:val="24"/>
          <w:szCs w:val="24"/>
        </w:rPr>
        <w:t xml:space="preserve"> of the airfoils) </w:t>
      </w:r>
      <w:r w:rsidR="00E743E8">
        <w:rPr>
          <w:rFonts w:ascii="Times New Roman" w:hAnsi="Times New Roman" w:cs="Times New Roman"/>
          <w:sz w:val="24"/>
          <w:szCs w:val="24"/>
        </w:rPr>
        <w:t xml:space="preserve">needed to be cut. </w:t>
      </w:r>
      <w:r w:rsidR="00C53F08">
        <w:rPr>
          <w:rFonts w:ascii="Times New Roman" w:hAnsi="Times New Roman" w:cs="Times New Roman"/>
          <w:sz w:val="24"/>
          <w:szCs w:val="24"/>
        </w:rPr>
        <w:t>To</w:t>
      </w:r>
      <w:r w:rsidR="00E743E8">
        <w:rPr>
          <w:rFonts w:ascii="Times New Roman" w:hAnsi="Times New Roman" w:cs="Times New Roman"/>
          <w:sz w:val="24"/>
          <w:szCs w:val="24"/>
        </w:rPr>
        <w:t xml:space="preserve"> get an accurate cut for the ribs, </w:t>
      </w:r>
      <w:r w:rsidR="00375DB2">
        <w:rPr>
          <w:rFonts w:ascii="Times New Roman" w:hAnsi="Times New Roman" w:cs="Times New Roman"/>
          <w:sz w:val="24"/>
          <w:szCs w:val="24"/>
        </w:rPr>
        <w:t>a full</w:t>
      </w:r>
      <w:r w:rsidR="00C53F08">
        <w:rPr>
          <w:rFonts w:ascii="Times New Roman" w:hAnsi="Times New Roman" w:cs="Times New Roman"/>
          <w:sz w:val="24"/>
          <w:szCs w:val="24"/>
        </w:rPr>
        <w:t>-</w:t>
      </w:r>
      <w:r w:rsidR="00375DB2">
        <w:rPr>
          <w:rFonts w:ascii="Times New Roman" w:hAnsi="Times New Roman" w:cs="Times New Roman"/>
          <w:sz w:val="24"/>
          <w:szCs w:val="24"/>
        </w:rPr>
        <w:t xml:space="preserve">scale drawing was printed on </w:t>
      </w:r>
      <w:r w:rsidR="00F331D7">
        <w:rPr>
          <w:rFonts w:ascii="Times New Roman" w:hAnsi="Times New Roman" w:cs="Times New Roman"/>
          <w:sz w:val="24"/>
          <w:szCs w:val="24"/>
        </w:rPr>
        <w:t xml:space="preserve">poster paper. It was then cut out and traced onto </w:t>
      </w:r>
      <w:r w:rsidR="00C53F08">
        <w:rPr>
          <w:rFonts w:ascii="Times New Roman" w:hAnsi="Times New Roman" w:cs="Times New Roman"/>
          <w:sz w:val="24"/>
          <w:szCs w:val="24"/>
        </w:rPr>
        <w:t xml:space="preserve">a sheet of 4’ x 8’ plywood. </w:t>
      </w:r>
      <w:r w:rsidR="00E07CDE">
        <w:rPr>
          <w:rFonts w:ascii="Times New Roman" w:hAnsi="Times New Roman" w:cs="Times New Roman"/>
          <w:sz w:val="24"/>
          <w:szCs w:val="24"/>
        </w:rPr>
        <w:t xml:space="preserve">A </w:t>
      </w:r>
      <w:r w:rsidR="001D3C50">
        <w:rPr>
          <w:rFonts w:ascii="Times New Roman" w:hAnsi="Times New Roman" w:cs="Times New Roman"/>
          <w:sz w:val="24"/>
          <w:szCs w:val="24"/>
        </w:rPr>
        <w:t>jigsaw</w:t>
      </w:r>
      <w:r w:rsidR="00E07CDE">
        <w:rPr>
          <w:rFonts w:ascii="Times New Roman" w:hAnsi="Times New Roman" w:cs="Times New Roman"/>
          <w:sz w:val="24"/>
          <w:szCs w:val="24"/>
        </w:rPr>
        <w:t xml:space="preserve"> was used to cut the first rib, and 22 </w:t>
      </w:r>
      <w:r w:rsidR="009F04BD">
        <w:rPr>
          <w:rFonts w:ascii="Times New Roman" w:hAnsi="Times New Roman" w:cs="Times New Roman"/>
          <w:sz w:val="24"/>
          <w:szCs w:val="24"/>
        </w:rPr>
        <w:t xml:space="preserve">had </w:t>
      </w:r>
      <w:r w:rsidR="00E07CDE">
        <w:rPr>
          <w:rFonts w:ascii="Times New Roman" w:hAnsi="Times New Roman" w:cs="Times New Roman"/>
          <w:sz w:val="24"/>
          <w:szCs w:val="24"/>
        </w:rPr>
        <w:t>to made</w:t>
      </w:r>
      <w:r w:rsidR="009F04BD">
        <w:rPr>
          <w:rFonts w:ascii="Times New Roman" w:hAnsi="Times New Roman" w:cs="Times New Roman"/>
          <w:sz w:val="24"/>
          <w:szCs w:val="24"/>
        </w:rPr>
        <w:t xml:space="preserve"> (11 on each airfoil)</w:t>
      </w:r>
      <w:r w:rsidR="00E07CDE">
        <w:rPr>
          <w:rFonts w:ascii="Times New Roman" w:hAnsi="Times New Roman" w:cs="Times New Roman"/>
          <w:sz w:val="24"/>
          <w:szCs w:val="24"/>
        </w:rPr>
        <w:t xml:space="preserve">. </w:t>
      </w:r>
      <w:r w:rsidR="009F04BD">
        <w:rPr>
          <w:rFonts w:ascii="Times New Roman" w:hAnsi="Times New Roman" w:cs="Times New Roman"/>
          <w:sz w:val="24"/>
          <w:szCs w:val="24"/>
        </w:rPr>
        <w:t xml:space="preserve">The first </w:t>
      </w:r>
      <w:r w:rsidR="002575E1">
        <w:rPr>
          <w:rFonts w:ascii="Times New Roman" w:hAnsi="Times New Roman" w:cs="Times New Roman"/>
          <w:sz w:val="24"/>
          <w:szCs w:val="24"/>
        </w:rPr>
        <w:t xml:space="preserve">rib cut </w:t>
      </w:r>
      <w:r w:rsidR="00210523">
        <w:rPr>
          <w:rFonts w:ascii="Times New Roman" w:hAnsi="Times New Roman" w:cs="Times New Roman"/>
          <w:sz w:val="24"/>
          <w:szCs w:val="24"/>
        </w:rPr>
        <w:t>out</w:t>
      </w:r>
      <w:r w:rsidR="002575E1">
        <w:rPr>
          <w:rFonts w:ascii="Times New Roman" w:hAnsi="Times New Roman" w:cs="Times New Roman"/>
          <w:sz w:val="24"/>
          <w:szCs w:val="24"/>
        </w:rPr>
        <w:t xml:space="preserve"> was used as a reference for the following 21 ribs, and it allowed for easy tracing and the same profile every time.</w:t>
      </w:r>
      <w:r w:rsidR="4156F56C" w:rsidRPr="3149536F">
        <w:rPr>
          <w:rFonts w:ascii="Times New Roman" w:hAnsi="Times New Roman" w:cs="Times New Roman"/>
          <w:sz w:val="24"/>
          <w:szCs w:val="24"/>
        </w:rPr>
        <w:t xml:space="preserve">  This concluded the </w:t>
      </w:r>
      <w:r w:rsidR="4156F56C" w:rsidRPr="1E1B2339">
        <w:rPr>
          <w:rFonts w:ascii="Times New Roman" w:hAnsi="Times New Roman" w:cs="Times New Roman"/>
          <w:sz w:val="24"/>
          <w:szCs w:val="24"/>
        </w:rPr>
        <w:t xml:space="preserve">cutting of the ribs </w:t>
      </w:r>
      <w:r w:rsidR="4156F56C" w:rsidRPr="00F4B988">
        <w:rPr>
          <w:rFonts w:ascii="Times New Roman" w:hAnsi="Times New Roman" w:cs="Times New Roman"/>
          <w:sz w:val="24"/>
          <w:szCs w:val="24"/>
        </w:rPr>
        <w:t xml:space="preserve">for the airfoil.  </w:t>
      </w:r>
    </w:p>
    <w:p w14:paraId="1614F66D" w14:textId="77777777" w:rsidR="002021C2" w:rsidRDefault="4156F56C" w:rsidP="005F3D99">
      <w:pPr>
        <w:spacing w:line="480" w:lineRule="auto"/>
        <w:ind w:firstLine="720"/>
        <w:rPr>
          <w:rFonts w:ascii="Times New Roman" w:hAnsi="Times New Roman" w:cs="Times New Roman"/>
          <w:sz w:val="24"/>
          <w:szCs w:val="24"/>
        </w:rPr>
      </w:pPr>
      <w:r w:rsidRPr="25688C23">
        <w:rPr>
          <w:rFonts w:ascii="Times New Roman" w:hAnsi="Times New Roman" w:cs="Times New Roman"/>
          <w:sz w:val="24"/>
          <w:szCs w:val="24"/>
        </w:rPr>
        <w:t>The next piece of the airfoils</w:t>
      </w:r>
      <w:r w:rsidRPr="3386B979">
        <w:rPr>
          <w:rFonts w:ascii="Times New Roman" w:hAnsi="Times New Roman" w:cs="Times New Roman"/>
          <w:sz w:val="24"/>
          <w:szCs w:val="24"/>
        </w:rPr>
        <w:t xml:space="preserve"> that needed to be cut was the </w:t>
      </w:r>
      <w:r w:rsidRPr="649986B4">
        <w:rPr>
          <w:rFonts w:ascii="Times New Roman" w:hAnsi="Times New Roman" w:cs="Times New Roman"/>
          <w:sz w:val="24"/>
          <w:szCs w:val="24"/>
        </w:rPr>
        <w:t>2</w:t>
      </w:r>
      <w:r w:rsidR="5366A4FF" w:rsidRPr="649986B4">
        <w:rPr>
          <w:rFonts w:ascii="Times New Roman" w:hAnsi="Times New Roman" w:cs="Times New Roman"/>
          <w:sz w:val="24"/>
          <w:szCs w:val="24"/>
        </w:rPr>
        <w:t>”</w:t>
      </w:r>
      <w:r w:rsidRPr="09706A97">
        <w:rPr>
          <w:rFonts w:ascii="Times New Roman" w:hAnsi="Times New Roman" w:cs="Times New Roman"/>
          <w:sz w:val="24"/>
          <w:szCs w:val="24"/>
        </w:rPr>
        <w:t xml:space="preserve"> x </w:t>
      </w:r>
      <w:r w:rsidRPr="649986B4">
        <w:rPr>
          <w:rFonts w:ascii="Times New Roman" w:hAnsi="Times New Roman" w:cs="Times New Roman"/>
          <w:sz w:val="24"/>
          <w:szCs w:val="24"/>
        </w:rPr>
        <w:t>4</w:t>
      </w:r>
      <w:r w:rsidR="7B42020A" w:rsidRPr="649986B4">
        <w:rPr>
          <w:rFonts w:ascii="Times New Roman" w:hAnsi="Times New Roman" w:cs="Times New Roman"/>
          <w:sz w:val="24"/>
          <w:szCs w:val="24"/>
        </w:rPr>
        <w:t>”</w:t>
      </w:r>
      <w:r w:rsidR="1B651E28" w:rsidRPr="09706A97">
        <w:rPr>
          <w:rFonts w:ascii="Times New Roman" w:hAnsi="Times New Roman" w:cs="Times New Roman"/>
          <w:sz w:val="24"/>
          <w:szCs w:val="24"/>
        </w:rPr>
        <w:t xml:space="preserve"> </w:t>
      </w:r>
      <w:r w:rsidR="1B651E28" w:rsidRPr="68E38FBF">
        <w:rPr>
          <w:rFonts w:ascii="Times New Roman" w:hAnsi="Times New Roman" w:cs="Times New Roman"/>
          <w:sz w:val="24"/>
          <w:szCs w:val="24"/>
        </w:rPr>
        <w:t xml:space="preserve">wooden </w:t>
      </w:r>
      <w:r w:rsidR="45030C1B" w:rsidRPr="7BB7D7F6">
        <w:rPr>
          <w:rFonts w:ascii="Times New Roman" w:hAnsi="Times New Roman" w:cs="Times New Roman"/>
          <w:sz w:val="24"/>
          <w:szCs w:val="24"/>
        </w:rPr>
        <w:t>spars</w:t>
      </w:r>
      <w:r w:rsidR="1B651E28" w:rsidRPr="666B9131">
        <w:rPr>
          <w:rFonts w:ascii="Times New Roman" w:hAnsi="Times New Roman" w:cs="Times New Roman"/>
          <w:sz w:val="24"/>
          <w:szCs w:val="24"/>
        </w:rPr>
        <w:t xml:space="preserve"> to connect all </w:t>
      </w:r>
      <w:r w:rsidR="1B651E28" w:rsidRPr="58E53291">
        <w:rPr>
          <w:rFonts w:ascii="Times New Roman" w:hAnsi="Times New Roman" w:cs="Times New Roman"/>
          <w:sz w:val="24"/>
          <w:szCs w:val="24"/>
        </w:rPr>
        <w:t xml:space="preserve">the ribs together. </w:t>
      </w:r>
      <w:r w:rsidR="461BFF0E" w:rsidRPr="78CBB9E8">
        <w:rPr>
          <w:rFonts w:ascii="Times New Roman" w:hAnsi="Times New Roman" w:cs="Times New Roman"/>
          <w:sz w:val="24"/>
          <w:szCs w:val="24"/>
        </w:rPr>
        <w:t xml:space="preserve">The </w:t>
      </w:r>
      <w:r w:rsidR="461BFF0E" w:rsidRPr="649986B4">
        <w:rPr>
          <w:rFonts w:ascii="Times New Roman" w:hAnsi="Times New Roman" w:cs="Times New Roman"/>
          <w:sz w:val="24"/>
          <w:szCs w:val="24"/>
        </w:rPr>
        <w:t>2</w:t>
      </w:r>
      <w:r w:rsidR="74F9C392" w:rsidRPr="649986B4">
        <w:rPr>
          <w:rFonts w:ascii="Times New Roman" w:hAnsi="Times New Roman" w:cs="Times New Roman"/>
          <w:sz w:val="24"/>
          <w:szCs w:val="24"/>
        </w:rPr>
        <w:t>”</w:t>
      </w:r>
      <w:r w:rsidR="461BFF0E" w:rsidRPr="78CBB9E8">
        <w:rPr>
          <w:rFonts w:ascii="Times New Roman" w:hAnsi="Times New Roman" w:cs="Times New Roman"/>
          <w:sz w:val="24"/>
          <w:szCs w:val="24"/>
        </w:rPr>
        <w:t xml:space="preserve"> x </w:t>
      </w:r>
      <w:r w:rsidR="461BFF0E" w:rsidRPr="649986B4">
        <w:rPr>
          <w:rFonts w:ascii="Times New Roman" w:hAnsi="Times New Roman" w:cs="Times New Roman"/>
          <w:sz w:val="24"/>
          <w:szCs w:val="24"/>
        </w:rPr>
        <w:t>4</w:t>
      </w:r>
      <w:r w:rsidR="1AE56E75" w:rsidRPr="649986B4">
        <w:rPr>
          <w:rFonts w:ascii="Times New Roman" w:hAnsi="Times New Roman" w:cs="Times New Roman"/>
          <w:sz w:val="24"/>
          <w:szCs w:val="24"/>
        </w:rPr>
        <w:t>”</w:t>
      </w:r>
      <w:r w:rsidR="461BFF0E" w:rsidRPr="78CBB9E8">
        <w:rPr>
          <w:rFonts w:ascii="Times New Roman" w:hAnsi="Times New Roman" w:cs="Times New Roman"/>
          <w:sz w:val="24"/>
          <w:szCs w:val="24"/>
        </w:rPr>
        <w:t xml:space="preserve"> pieces were first </w:t>
      </w:r>
      <w:r w:rsidR="461BFF0E" w:rsidRPr="3E306E7A">
        <w:rPr>
          <w:rFonts w:ascii="Times New Roman" w:hAnsi="Times New Roman" w:cs="Times New Roman"/>
          <w:sz w:val="24"/>
          <w:szCs w:val="24"/>
        </w:rPr>
        <w:t xml:space="preserve">cut on a table saw to match </w:t>
      </w:r>
      <w:r w:rsidR="461BFF0E" w:rsidRPr="5E976292">
        <w:rPr>
          <w:rFonts w:ascii="Times New Roman" w:hAnsi="Times New Roman" w:cs="Times New Roman"/>
          <w:sz w:val="24"/>
          <w:szCs w:val="24"/>
        </w:rPr>
        <w:t xml:space="preserve">the profile of where they </w:t>
      </w:r>
      <w:r w:rsidR="461BFF0E" w:rsidRPr="4C3F840C">
        <w:rPr>
          <w:rFonts w:ascii="Times New Roman" w:hAnsi="Times New Roman" w:cs="Times New Roman"/>
          <w:sz w:val="24"/>
          <w:szCs w:val="24"/>
        </w:rPr>
        <w:t xml:space="preserve">would </w:t>
      </w:r>
      <w:r w:rsidR="37F4E813" w:rsidRPr="4C3F840C">
        <w:rPr>
          <w:rFonts w:ascii="Times New Roman" w:hAnsi="Times New Roman" w:cs="Times New Roman"/>
          <w:sz w:val="24"/>
          <w:szCs w:val="24"/>
        </w:rPr>
        <w:t xml:space="preserve">sit </w:t>
      </w:r>
      <w:r w:rsidR="37F4E813" w:rsidRPr="5CFC29A9">
        <w:rPr>
          <w:rFonts w:ascii="Times New Roman" w:hAnsi="Times New Roman" w:cs="Times New Roman"/>
          <w:sz w:val="24"/>
          <w:szCs w:val="24"/>
        </w:rPr>
        <w:t xml:space="preserve">on the ribs.  </w:t>
      </w:r>
      <w:r w:rsidR="37F4E813" w:rsidRPr="74533FE8">
        <w:rPr>
          <w:rFonts w:ascii="Times New Roman" w:hAnsi="Times New Roman" w:cs="Times New Roman"/>
          <w:sz w:val="24"/>
          <w:szCs w:val="24"/>
        </w:rPr>
        <w:t>After</w:t>
      </w:r>
      <w:r w:rsidR="00DA22A7">
        <w:rPr>
          <w:rFonts w:ascii="Times New Roman" w:hAnsi="Times New Roman" w:cs="Times New Roman"/>
          <w:sz w:val="24"/>
          <w:szCs w:val="24"/>
        </w:rPr>
        <w:t xml:space="preserve"> that,</w:t>
      </w:r>
      <w:r w:rsidR="37F4E813" w:rsidRPr="74533FE8">
        <w:rPr>
          <w:rFonts w:ascii="Times New Roman" w:hAnsi="Times New Roman" w:cs="Times New Roman"/>
          <w:sz w:val="24"/>
          <w:szCs w:val="24"/>
        </w:rPr>
        <w:t xml:space="preserve"> notches were cut into the cut </w:t>
      </w:r>
      <w:r w:rsidR="37F4E813" w:rsidRPr="649986B4">
        <w:rPr>
          <w:rFonts w:ascii="Times New Roman" w:hAnsi="Times New Roman" w:cs="Times New Roman"/>
          <w:sz w:val="24"/>
          <w:szCs w:val="24"/>
        </w:rPr>
        <w:t>2</w:t>
      </w:r>
      <w:r w:rsidR="37CB1398" w:rsidRPr="649986B4">
        <w:rPr>
          <w:rFonts w:ascii="Times New Roman" w:hAnsi="Times New Roman" w:cs="Times New Roman"/>
          <w:sz w:val="24"/>
          <w:szCs w:val="24"/>
        </w:rPr>
        <w:t>”</w:t>
      </w:r>
      <w:r w:rsidR="37F4E813" w:rsidRPr="74533FE8">
        <w:rPr>
          <w:rFonts w:ascii="Times New Roman" w:hAnsi="Times New Roman" w:cs="Times New Roman"/>
          <w:sz w:val="24"/>
          <w:szCs w:val="24"/>
        </w:rPr>
        <w:t xml:space="preserve"> x </w:t>
      </w:r>
      <w:r w:rsidR="37F4E813" w:rsidRPr="649986B4">
        <w:rPr>
          <w:rFonts w:ascii="Times New Roman" w:hAnsi="Times New Roman" w:cs="Times New Roman"/>
          <w:sz w:val="24"/>
          <w:szCs w:val="24"/>
        </w:rPr>
        <w:t>4</w:t>
      </w:r>
      <w:r w:rsidR="6143930A" w:rsidRPr="649986B4">
        <w:rPr>
          <w:rFonts w:ascii="Times New Roman" w:hAnsi="Times New Roman" w:cs="Times New Roman"/>
          <w:sz w:val="24"/>
          <w:szCs w:val="24"/>
        </w:rPr>
        <w:t>”</w:t>
      </w:r>
      <w:r w:rsidR="37F4E813" w:rsidRPr="276F2DB8">
        <w:rPr>
          <w:rFonts w:ascii="Times New Roman" w:hAnsi="Times New Roman" w:cs="Times New Roman"/>
          <w:sz w:val="24"/>
          <w:szCs w:val="24"/>
        </w:rPr>
        <w:t xml:space="preserve"> pieces to allow the </w:t>
      </w:r>
      <w:r w:rsidR="37F4E813" w:rsidRPr="50CDCC3E">
        <w:rPr>
          <w:rFonts w:ascii="Times New Roman" w:hAnsi="Times New Roman" w:cs="Times New Roman"/>
          <w:sz w:val="24"/>
          <w:szCs w:val="24"/>
        </w:rPr>
        <w:t xml:space="preserve">ribs and </w:t>
      </w:r>
      <w:r w:rsidR="07311FBD" w:rsidRPr="7BB7D7F6">
        <w:rPr>
          <w:rFonts w:ascii="Times New Roman" w:hAnsi="Times New Roman" w:cs="Times New Roman"/>
          <w:sz w:val="24"/>
          <w:szCs w:val="24"/>
        </w:rPr>
        <w:t>spars</w:t>
      </w:r>
      <w:r w:rsidR="37F4E813" w:rsidRPr="50CDCC3E">
        <w:rPr>
          <w:rFonts w:ascii="Times New Roman" w:hAnsi="Times New Roman" w:cs="Times New Roman"/>
          <w:sz w:val="24"/>
          <w:szCs w:val="24"/>
        </w:rPr>
        <w:t xml:space="preserve"> to be connected. </w:t>
      </w:r>
      <w:r w:rsidR="00E501AE">
        <w:rPr>
          <w:rFonts w:ascii="Times New Roman" w:hAnsi="Times New Roman" w:cs="Times New Roman"/>
          <w:sz w:val="24"/>
          <w:szCs w:val="24"/>
        </w:rPr>
        <w:t>Once</w:t>
      </w:r>
      <w:r w:rsidR="07311FBD" w:rsidRPr="7BB7D7F6">
        <w:rPr>
          <w:rFonts w:ascii="Times New Roman" w:hAnsi="Times New Roman" w:cs="Times New Roman"/>
          <w:sz w:val="24"/>
          <w:szCs w:val="24"/>
        </w:rPr>
        <w:t xml:space="preserve"> </w:t>
      </w:r>
      <w:r w:rsidR="00E501AE">
        <w:rPr>
          <w:rFonts w:ascii="Times New Roman" w:hAnsi="Times New Roman" w:cs="Times New Roman"/>
          <w:sz w:val="24"/>
          <w:szCs w:val="24"/>
        </w:rPr>
        <w:t>the four</w:t>
      </w:r>
      <w:r w:rsidR="1B76BEA1" w:rsidRPr="14CAA58A">
        <w:rPr>
          <w:rFonts w:ascii="Times New Roman" w:hAnsi="Times New Roman" w:cs="Times New Roman"/>
          <w:sz w:val="24"/>
          <w:szCs w:val="24"/>
        </w:rPr>
        <w:t xml:space="preserve"> </w:t>
      </w:r>
      <w:r w:rsidR="4D019220" w:rsidRPr="7BB7D7F6">
        <w:rPr>
          <w:rFonts w:ascii="Times New Roman" w:hAnsi="Times New Roman" w:cs="Times New Roman"/>
          <w:sz w:val="24"/>
          <w:szCs w:val="24"/>
        </w:rPr>
        <w:t>spars</w:t>
      </w:r>
      <w:r w:rsidR="1B76BEA1" w:rsidRPr="14CAA58A">
        <w:rPr>
          <w:rFonts w:ascii="Times New Roman" w:hAnsi="Times New Roman" w:cs="Times New Roman"/>
          <w:sz w:val="24"/>
          <w:szCs w:val="24"/>
        </w:rPr>
        <w:t xml:space="preserve"> were cut</w:t>
      </w:r>
      <w:r w:rsidR="1B76BEA1" w:rsidRPr="1DC12835">
        <w:rPr>
          <w:rFonts w:ascii="Times New Roman" w:hAnsi="Times New Roman" w:cs="Times New Roman"/>
          <w:sz w:val="24"/>
          <w:szCs w:val="24"/>
        </w:rPr>
        <w:t xml:space="preserve">, </w:t>
      </w:r>
      <w:r w:rsidR="4D019220" w:rsidRPr="7BB7D7F6">
        <w:rPr>
          <w:rFonts w:ascii="Times New Roman" w:hAnsi="Times New Roman" w:cs="Times New Roman"/>
          <w:sz w:val="24"/>
          <w:szCs w:val="24"/>
        </w:rPr>
        <w:t>the</w:t>
      </w:r>
      <w:r w:rsidR="00A53220">
        <w:rPr>
          <w:rFonts w:ascii="Times New Roman" w:hAnsi="Times New Roman" w:cs="Times New Roman"/>
          <w:sz w:val="24"/>
          <w:szCs w:val="24"/>
        </w:rPr>
        <w:t>y</w:t>
      </w:r>
      <w:r w:rsidR="1B76BEA1" w:rsidRPr="1DC12835">
        <w:rPr>
          <w:rFonts w:ascii="Times New Roman" w:hAnsi="Times New Roman" w:cs="Times New Roman"/>
          <w:sz w:val="24"/>
          <w:szCs w:val="24"/>
        </w:rPr>
        <w:t xml:space="preserve"> were </w:t>
      </w:r>
      <w:r w:rsidR="1B76BEA1" w:rsidRPr="547DC192">
        <w:rPr>
          <w:rFonts w:ascii="Times New Roman" w:hAnsi="Times New Roman" w:cs="Times New Roman"/>
          <w:sz w:val="24"/>
          <w:szCs w:val="24"/>
        </w:rPr>
        <w:t xml:space="preserve">placed </w:t>
      </w:r>
      <w:r w:rsidR="4D019220" w:rsidRPr="7BB7D7F6">
        <w:rPr>
          <w:rFonts w:ascii="Times New Roman" w:hAnsi="Times New Roman" w:cs="Times New Roman"/>
          <w:sz w:val="24"/>
          <w:szCs w:val="24"/>
        </w:rPr>
        <w:t>in</w:t>
      </w:r>
      <w:r w:rsidR="00AE431D">
        <w:rPr>
          <w:rFonts w:ascii="Times New Roman" w:hAnsi="Times New Roman" w:cs="Times New Roman"/>
          <w:sz w:val="24"/>
          <w:szCs w:val="24"/>
        </w:rPr>
        <w:t>side</w:t>
      </w:r>
      <w:r w:rsidR="1B76BEA1" w:rsidRPr="547DC192">
        <w:rPr>
          <w:rFonts w:ascii="Times New Roman" w:hAnsi="Times New Roman" w:cs="Times New Roman"/>
          <w:sz w:val="24"/>
          <w:szCs w:val="24"/>
        </w:rPr>
        <w:t xml:space="preserve"> the table in the</w:t>
      </w:r>
      <w:r w:rsidR="1B76BEA1" w:rsidRPr="39914FEC">
        <w:rPr>
          <w:rFonts w:ascii="Times New Roman" w:hAnsi="Times New Roman" w:cs="Times New Roman"/>
          <w:sz w:val="24"/>
          <w:szCs w:val="24"/>
        </w:rPr>
        <w:t xml:space="preserve"> correct upright</w:t>
      </w:r>
      <w:r w:rsidR="1B76BEA1" w:rsidRPr="4E4FADB8">
        <w:rPr>
          <w:rFonts w:ascii="Times New Roman" w:hAnsi="Times New Roman" w:cs="Times New Roman"/>
          <w:sz w:val="24"/>
          <w:szCs w:val="24"/>
        </w:rPr>
        <w:t xml:space="preserve"> posi</w:t>
      </w:r>
      <w:r w:rsidR="69587988" w:rsidRPr="4E4FADB8">
        <w:rPr>
          <w:rFonts w:ascii="Times New Roman" w:hAnsi="Times New Roman" w:cs="Times New Roman"/>
          <w:sz w:val="24"/>
          <w:szCs w:val="24"/>
        </w:rPr>
        <w:t xml:space="preserve">tion.  The holes for the </w:t>
      </w:r>
      <w:r w:rsidR="7A00DE9F" w:rsidRPr="7BB7D7F6">
        <w:rPr>
          <w:rFonts w:ascii="Times New Roman" w:hAnsi="Times New Roman" w:cs="Times New Roman"/>
          <w:sz w:val="24"/>
          <w:szCs w:val="24"/>
        </w:rPr>
        <w:t>spars</w:t>
      </w:r>
      <w:r w:rsidR="69587988" w:rsidRPr="4E4FADB8">
        <w:rPr>
          <w:rFonts w:ascii="Times New Roman" w:hAnsi="Times New Roman" w:cs="Times New Roman"/>
          <w:sz w:val="24"/>
          <w:szCs w:val="24"/>
        </w:rPr>
        <w:t xml:space="preserve"> were cut into </w:t>
      </w:r>
      <w:r w:rsidR="69587988" w:rsidRPr="3F15537B">
        <w:rPr>
          <w:rFonts w:ascii="Times New Roman" w:hAnsi="Times New Roman" w:cs="Times New Roman"/>
          <w:sz w:val="24"/>
          <w:szCs w:val="24"/>
        </w:rPr>
        <w:t xml:space="preserve">the table using a pilot hole and a jigsaw.  </w:t>
      </w:r>
      <w:r w:rsidR="69587988" w:rsidRPr="1346CE96">
        <w:rPr>
          <w:rFonts w:ascii="Times New Roman" w:hAnsi="Times New Roman" w:cs="Times New Roman"/>
          <w:sz w:val="24"/>
          <w:szCs w:val="24"/>
        </w:rPr>
        <w:t xml:space="preserve">Once the </w:t>
      </w:r>
      <w:r w:rsidR="7A00DE9F" w:rsidRPr="7BB7D7F6">
        <w:rPr>
          <w:rFonts w:ascii="Times New Roman" w:hAnsi="Times New Roman" w:cs="Times New Roman"/>
          <w:sz w:val="24"/>
          <w:szCs w:val="24"/>
        </w:rPr>
        <w:t>spars</w:t>
      </w:r>
      <w:r w:rsidR="69587988" w:rsidRPr="1346CE96">
        <w:rPr>
          <w:rFonts w:ascii="Times New Roman" w:hAnsi="Times New Roman" w:cs="Times New Roman"/>
          <w:sz w:val="24"/>
          <w:szCs w:val="24"/>
        </w:rPr>
        <w:t xml:space="preserve"> were </w:t>
      </w:r>
      <w:r w:rsidR="00A53220">
        <w:rPr>
          <w:rFonts w:ascii="Times New Roman" w:hAnsi="Times New Roman" w:cs="Times New Roman"/>
          <w:sz w:val="24"/>
          <w:szCs w:val="24"/>
        </w:rPr>
        <w:t xml:space="preserve">placed </w:t>
      </w:r>
      <w:r w:rsidR="69587988" w:rsidRPr="1346CE96">
        <w:rPr>
          <w:rFonts w:ascii="Times New Roman" w:hAnsi="Times New Roman" w:cs="Times New Roman"/>
          <w:sz w:val="24"/>
          <w:szCs w:val="24"/>
        </w:rPr>
        <w:t xml:space="preserve">in the </w:t>
      </w:r>
      <w:r w:rsidR="69587988" w:rsidRPr="2505A77A">
        <w:rPr>
          <w:rFonts w:ascii="Times New Roman" w:hAnsi="Times New Roman" w:cs="Times New Roman"/>
          <w:sz w:val="24"/>
          <w:szCs w:val="24"/>
        </w:rPr>
        <w:t>table</w:t>
      </w:r>
      <w:r w:rsidR="00E56C00">
        <w:rPr>
          <w:rFonts w:ascii="Times New Roman" w:hAnsi="Times New Roman" w:cs="Times New Roman"/>
          <w:sz w:val="24"/>
          <w:szCs w:val="24"/>
        </w:rPr>
        <w:t>,</w:t>
      </w:r>
      <w:r w:rsidR="69587988" w:rsidRPr="2505A77A">
        <w:rPr>
          <w:rFonts w:ascii="Times New Roman" w:hAnsi="Times New Roman" w:cs="Times New Roman"/>
          <w:sz w:val="24"/>
          <w:szCs w:val="24"/>
        </w:rPr>
        <w:t xml:space="preserve"> </w:t>
      </w:r>
      <w:r w:rsidR="375DA88B" w:rsidRPr="3B4F1FDF">
        <w:rPr>
          <w:rFonts w:ascii="Times New Roman" w:hAnsi="Times New Roman" w:cs="Times New Roman"/>
          <w:sz w:val="24"/>
          <w:szCs w:val="24"/>
        </w:rPr>
        <w:t xml:space="preserve">the airfoils were placed in </w:t>
      </w:r>
      <w:r w:rsidR="375DA88B" w:rsidRPr="63AE68E3">
        <w:rPr>
          <w:rFonts w:ascii="Times New Roman" w:hAnsi="Times New Roman" w:cs="Times New Roman"/>
          <w:sz w:val="24"/>
          <w:szCs w:val="24"/>
        </w:rPr>
        <w:t xml:space="preserve">each of the correct </w:t>
      </w:r>
      <w:r w:rsidR="00E56C00">
        <w:rPr>
          <w:rFonts w:ascii="Times New Roman" w:hAnsi="Times New Roman" w:cs="Times New Roman"/>
          <w:sz w:val="24"/>
          <w:szCs w:val="24"/>
        </w:rPr>
        <w:t>slots</w:t>
      </w:r>
      <w:r w:rsidR="375DA88B" w:rsidRPr="7BB7D7F6">
        <w:rPr>
          <w:rFonts w:ascii="Times New Roman" w:hAnsi="Times New Roman" w:cs="Times New Roman"/>
          <w:sz w:val="24"/>
          <w:szCs w:val="24"/>
        </w:rPr>
        <w:t xml:space="preserve"> </w:t>
      </w:r>
      <w:r w:rsidR="375DA88B" w:rsidRPr="01BB1957">
        <w:rPr>
          <w:rFonts w:ascii="Times New Roman" w:hAnsi="Times New Roman" w:cs="Times New Roman"/>
          <w:sz w:val="24"/>
          <w:szCs w:val="24"/>
        </w:rPr>
        <w:t xml:space="preserve">and lined up to create a full </w:t>
      </w:r>
      <w:r w:rsidR="375DA88B" w:rsidRPr="3D7814C9">
        <w:rPr>
          <w:rFonts w:ascii="Times New Roman" w:hAnsi="Times New Roman" w:cs="Times New Roman"/>
          <w:sz w:val="24"/>
          <w:szCs w:val="24"/>
        </w:rPr>
        <w:t xml:space="preserve">profile of the </w:t>
      </w:r>
      <w:r w:rsidR="4FEF148D" w:rsidRPr="3D7814C9">
        <w:rPr>
          <w:rFonts w:ascii="Times New Roman" w:hAnsi="Times New Roman" w:cs="Times New Roman"/>
          <w:sz w:val="24"/>
          <w:szCs w:val="24"/>
        </w:rPr>
        <w:t xml:space="preserve">airfoil.  </w:t>
      </w:r>
      <w:r w:rsidR="4FEF148D" w:rsidRPr="5BD349D8">
        <w:rPr>
          <w:rFonts w:ascii="Times New Roman" w:hAnsi="Times New Roman" w:cs="Times New Roman"/>
          <w:sz w:val="24"/>
          <w:szCs w:val="24"/>
        </w:rPr>
        <w:t xml:space="preserve">To secure the </w:t>
      </w:r>
      <w:r w:rsidR="00E56C00">
        <w:rPr>
          <w:rFonts w:ascii="Times New Roman" w:hAnsi="Times New Roman" w:cs="Times New Roman"/>
          <w:sz w:val="24"/>
          <w:szCs w:val="24"/>
        </w:rPr>
        <w:t>ribs</w:t>
      </w:r>
      <w:r w:rsidR="4FEF148D" w:rsidRPr="5BD349D8">
        <w:rPr>
          <w:rFonts w:ascii="Times New Roman" w:hAnsi="Times New Roman" w:cs="Times New Roman"/>
          <w:sz w:val="24"/>
          <w:szCs w:val="24"/>
        </w:rPr>
        <w:t xml:space="preserve"> and the </w:t>
      </w:r>
      <w:r w:rsidR="4FEF148D" w:rsidRPr="7BB7D7F6">
        <w:rPr>
          <w:rFonts w:ascii="Times New Roman" w:hAnsi="Times New Roman" w:cs="Times New Roman"/>
          <w:sz w:val="24"/>
          <w:szCs w:val="24"/>
        </w:rPr>
        <w:t>spars</w:t>
      </w:r>
      <w:r w:rsidR="4FEF148D" w:rsidRPr="0B3530EC">
        <w:rPr>
          <w:rFonts w:ascii="Times New Roman" w:hAnsi="Times New Roman" w:cs="Times New Roman"/>
          <w:sz w:val="24"/>
          <w:szCs w:val="24"/>
        </w:rPr>
        <w:t xml:space="preserve"> together</w:t>
      </w:r>
      <w:r w:rsidR="002557D6">
        <w:rPr>
          <w:rFonts w:ascii="Times New Roman" w:hAnsi="Times New Roman" w:cs="Times New Roman"/>
          <w:sz w:val="24"/>
          <w:szCs w:val="24"/>
        </w:rPr>
        <w:t>,</w:t>
      </w:r>
      <w:r w:rsidR="4FEF148D" w:rsidRPr="0B3530EC">
        <w:rPr>
          <w:rFonts w:ascii="Times New Roman" w:hAnsi="Times New Roman" w:cs="Times New Roman"/>
          <w:sz w:val="24"/>
          <w:szCs w:val="24"/>
        </w:rPr>
        <w:t xml:space="preserve"> L brackets, </w:t>
      </w:r>
      <w:r w:rsidR="4FEF148D" w:rsidRPr="07567EDB">
        <w:rPr>
          <w:rFonts w:ascii="Times New Roman" w:hAnsi="Times New Roman" w:cs="Times New Roman"/>
          <w:sz w:val="24"/>
          <w:szCs w:val="24"/>
        </w:rPr>
        <w:t>half in</w:t>
      </w:r>
      <w:r w:rsidR="20E7E810" w:rsidRPr="07567EDB">
        <w:rPr>
          <w:rFonts w:ascii="Times New Roman" w:hAnsi="Times New Roman" w:cs="Times New Roman"/>
          <w:sz w:val="24"/>
          <w:szCs w:val="24"/>
        </w:rPr>
        <w:t xml:space="preserve">ch wood </w:t>
      </w:r>
      <w:r w:rsidR="20E7E810" w:rsidRPr="5E7A0C50">
        <w:rPr>
          <w:rFonts w:ascii="Times New Roman" w:hAnsi="Times New Roman" w:cs="Times New Roman"/>
          <w:sz w:val="24"/>
          <w:szCs w:val="24"/>
        </w:rPr>
        <w:t>screws</w:t>
      </w:r>
      <w:r w:rsidR="20E7E810" w:rsidRPr="07567EDB">
        <w:rPr>
          <w:rFonts w:ascii="Times New Roman" w:hAnsi="Times New Roman" w:cs="Times New Roman"/>
          <w:sz w:val="24"/>
          <w:szCs w:val="24"/>
        </w:rPr>
        <w:t xml:space="preserve">, and inch </w:t>
      </w:r>
      <w:r w:rsidR="20E7E810" w:rsidRPr="5E7A0C50">
        <w:rPr>
          <w:rFonts w:ascii="Times New Roman" w:hAnsi="Times New Roman" w:cs="Times New Roman"/>
          <w:sz w:val="24"/>
          <w:szCs w:val="24"/>
        </w:rPr>
        <w:t>long bolt</w:t>
      </w:r>
      <w:r w:rsidR="20E7E810" w:rsidRPr="201DC9BA">
        <w:rPr>
          <w:rFonts w:ascii="Times New Roman" w:hAnsi="Times New Roman" w:cs="Times New Roman"/>
          <w:sz w:val="24"/>
          <w:szCs w:val="24"/>
        </w:rPr>
        <w:t xml:space="preserve"> and nuts were used.  </w:t>
      </w:r>
      <w:r w:rsidR="3BA20A16" w:rsidRPr="5893EE61">
        <w:rPr>
          <w:rFonts w:ascii="Times New Roman" w:hAnsi="Times New Roman" w:cs="Times New Roman"/>
          <w:sz w:val="24"/>
          <w:szCs w:val="24"/>
        </w:rPr>
        <w:t xml:space="preserve">An L bracket was used on the top and bottom of each of the ribs and on </w:t>
      </w:r>
      <w:r w:rsidR="3BA20A16" w:rsidRPr="4A06CDEC">
        <w:rPr>
          <w:rFonts w:ascii="Times New Roman" w:hAnsi="Times New Roman" w:cs="Times New Roman"/>
          <w:sz w:val="24"/>
          <w:szCs w:val="24"/>
        </w:rPr>
        <w:t>both sides of each of the spars.  The half inch</w:t>
      </w:r>
      <w:r w:rsidR="496B666C" w:rsidRPr="4A06CDEC">
        <w:rPr>
          <w:rFonts w:ascii="Times New Roman" w:hAnsi="Times New Roman" w:cs="Times New Roman"/>
          <w:sz w:val="24"/>
          <w:szCs w:val="24"/>
        </w:rPr>
        <w:t xml:space="preserve"> wood </w:t>
      </w:r>
      <w:r w:rsidR="496B666C" w:rsidRPr="422E6F0B">
        <w:rPr>
          <w:rFonts w:ascii="Times New Roman" w:hAnsi="Times New Roman" w:cs="Times New Roman"/>
          <w:sz w:val="24"/>
          <w:szCs w:val="24"/>
        </w:rPr>
        <w:t xml:space="preserve">screws were used to screw the </w:t>
      </w:r>
      <w:r w:rsidR="496B666C" w:rsidRPr="19E2DACB">
        <w:rPr>
          <w:rFonts w:ascii="Times New Roman" w:hAnsi="Times New Roman" w:cs="Times New Roman"/>
          <w:sz w:val="24"/>
          <w:szCs w:val="24"/>
        </w:rPr>
        <w:t xml:space="preserve">L bracket into the </w:t>
      </w:r>
      <w:r w:rsidR="496B666C" w:rsidRPr="649986B4">
        <w:rPr>
          <w:rFonts w:ascii="Times New Roman" w:hAnsi="Times New Roman" w:cs="Times New Roman"/>
          <w:sz w:val="24"/>
          <w:szCs w:val="24"/>
        </w:rPr>
        <w:t>2</w:t>
      </w:r>
      <w:r w:rsidR="786C4219" w:rsidRPr="649986B4">
        <w:rPr>
          <w:rFonts w:ascii="Times New Roman" w:hAnsi="Times New Roman" w:cs="Times New Roman"/>
          <w:sz w:val="24"/>
          <w:szCs w:val="24"/>
        </w:rPr>
        <w:t>”</w:t>
      </w:r>
      <w:r w:rsidR="496B666C" w:rsidRPr="19E2DACB">
        <w:rPr>
          <w:rFonts w:ascii="Times New Roman" w:hAnsi="Times New Roman" w:cs="Times New Roman"/>
          <w:sz w:val="24"/>
          <w:szCs w:val="24"/>
        </w:rPr>
        <w:t xml:space="preserve"> x </w:t>
      </w:r>
      <w:r w:rsidR="496B666C" w:rsidRPr="649986B4">
        <w:rPr>
          <w:rFonts w:ascii="Times New Roman" w:hAnsi="Times New Roman" w:cs="Times New Roman"/>
          <w:sz w:val="24"/>
          <w:szCs w:val="24"/>
        </w:rPr>
        <w:t>4</w:t>
      </w:r>
      <w:r w:rsidR="2E4E16C2" w:rsidRPr="649986B4">
        <w:rPr>
          <w:rFonts w:ascii="Times New Roman" w:hAnsi="Times New Roman" w:cs="Times New Roman"/>
          <w:sz w:val="24"/>
          <w:szCs w:val="24"/>
        </w:rPr>
        <w:t>”</w:t>
      </w:r>
      <w:r w:rsidR="496B666C" w:rsidRPr="19E2DACB">
        <w:rPr>
          <w:rFonts w:ascii="Times New Roman" w:hAnsi="Times New Roman" w:cs="Times New Roman"/>
          <w:sz w:val="24"/>
          <w:szCs w:val="24"/>
        </w:rPr>
        <w:t xml:space="preserve"> spars</w:t>
      </w:r>
      <w:r w:rsidR="496B666C" w:rsidRPr="14F5BD31">
        <w:rPr>
          <w:rFonts w:ascii="Times New Roman" w:hAnsi="Times New Roman" w:cs="Times New Roman"/>
          <w:sz w:val="24"/>
          <w:szCs w:val="24"/>
        </w:rPr>
        <w:t>.</w:t>
      </w:r>
      <w:r w:rsidR="496B666C" w:rsidRPr="0A6E6B7B">
        <w:rPr>
          <w:rFonts w:ascii="Times New Roman" w:hAnsi="Times New Roman" w:cs="Times New Roman"/>
          <w:sz w:val="24"/>
          <w:szCs w:val="24"/>
        </w:rPr>
        <w:t xml:space="preserve">  A small hole was drilled through the rib </w:t>
      </w:r>
      <w:r w:rsidR="215BDF76" w:rsidRPr="14F5BD31">
        <w:rPr>
          <w:rFonts w:ascii="Times New Roman" w:hAnsi="Times New Roman" w:cs="Times New Roman"/>
          <w:sz w:val="24"/>
          <w:szCs w:val="24"/>
        </w:rPr>
        <w:t xml:space="preserve">and </w:t>
      </w:r>
      <w:r w:rsidR="00366BE3">
        <w:rPr>
          <w:rFonts w:ascii="Times New Roman" w:hAnsi="Times New Roman" w:cs="Times New Roman"/>
          <w:sz w:val="24"/>
          <w:szCs w:val="24"/>
        </w:rPr>
        <w:t>a</w:t>
      </w:r>
      <w:r w:rsidR="215BDF76" w:rsidRPr="14F5BD31">
        <w:rPr>
          <w:rFonts w:ascii="Times New Roman" w:hAnsi="Times New Roman" w:cs="Times New Roman"/>
          <w:sz w:val="24"/>
          <w:szCs w:val="24"/>
        </w:rPr>
        <w:t xml:space="preserve"> small bolt and nut was </w:t>
      </w:r>
      <w:r w:rsidR="215BDF76" w:rsidRPr="5DB346DF">
        <w:rPr>
          <w:rFonts w:ascii="Times New Roman" w:hAnsi="Times New Roman" w:cs="Times New Roman"/>
          <w:sz w:val="24"/>
          <w:szCs w:val="24"/>
        </w:rPr>
        <w:t xml:space="preserve">pushed through to connect the two L brackets on </w:t>
      </w:r>
      <w:r w:rsidR="215BDF76" w:rsidRPr="13293328">
        <w:rPr>
          <w:rFonts w:ascii="Times New Roman" w:hAnsi="Times New Roman" w:cs="Times New Roman"/>
          <w:sz w:val="24"/>
          <w:szCs w:val="24"/>
        </w:rPr>
        <w:t xml:space="preserve">one side of the </w:t>
      </w:r>
      <w:r w:rsidR="215BDF76" w:rsidRPr="4462A59A">
        <w:rPr>
          <w:rFonts w:ascii="Times New Roman" w:hAnsi="Times New Roman" w:cs="Times New Roman"/>
          <w:sz w:val="24"/>
          <w:szCs w:val="24"/>
        </w:rPr>
        <w:t>spars</w:t>
      </w:r>
      <w:r w:rsidR="58FEBF95" w:rsidRPr="4462A59A">
        <w:rPr>
          <w:rFonts w:ascii="Times New Roman" w:hAnsi="Times New Roman" w:cs="Times New Roman"/>
          <w:sz w:val="24"/>
          <w:szCs w:val="24"/>
        </w:rPr>
        <w:t>.</w:t>
      </w:r>
      <w:r w:rsidR="58FEBF95" w:rsidRPr="1E1E7D38">
        <w:rPr>
          <w:rFonts w:ascii="Times New Roman" w:hAnsi="Times New Roman" w:cs="Times New Roman"/>
          <w:sz w:val="24"/>
          <w:szCs w:val="24"/>
        </w:rPr>
        <w:t xml:space="preserve">  </w:t>
      </w:r>
      <w:r w:rsidR="58FEBF95" w:rsidRPr="65541F08">
        <w:rPr>
          <w:rFonts w:ascii="Times New Roman" w:hAnsi="Times New Roman" w:cs="Times New Roman"/>
          <w:sz w:val="24"/>
          <w:szCs w:val="24"/>
        </w:rPr>
        <w:t>In total</w:t>
      </w:r>
      <w:r w:rsidR="00366BE3">
        <w:rPr>
          <w:rFonts w:ascii="Times New Roman" w:hAnsi="Times New Roman" w:cs="Times New Roman"/>
          <w:sz w:val="24"/>
          <w:szCs w:val="24"/>
        </w:rPr>
        <w:t>,</w:t>
      </w:r>
      <w:r w:rsidR="58FEBF95" w:rsidRPr="65541F08">
        <w:rPr>
          <w:rFonts w:ascii="Times New Roman" w:hAnsi="Times New Roman" w:cs="Times New Roman"/>
          <w:sz w:val="24"/>
          <w:szCs w:val="24"/>
        </w:rPr>
        <w:t xml:space="preserve"> eight L brackets were used for each rib, including eight half inc</w:t>
      </w:r>
      <w:r w:rsidR="3AB4A017" w:rsidRPr="65541F08">
        <w:rPr>
          <w:rFonts w:ascii="Times New Roman" w:hAnsi="Times New Roman" w:cs="Times New Roman"/>
          <w:sz w:val="24"/>
          <w:szCs w:val="24"/>
        </w:rPr>
        <w:t>h</w:t>
      </w:r>
      <w:r w:rsidR="58FEBF95" w:rsidRPr="65541F08">
        <w:rPr>
          <w:rFonts w:ascii="Times New Roman" w:hAnsi="Times New Roman" w:cs="Times New Roman"/>
          <w:sz w:val="24"/>
          <w:szCs w:val="24"/>
        </w:rPr>
        <w:t xml:space="preserve"> sc</w:t>
      </w:r>
      <w:r w:rsidR="45873C8D" w:rsidRPr="65541F08">
        <w:rPr>
          <w:rFonts w:ascii="Times New Roman" w:hAnsi="Times New Roman" w:cs="Times New Roman"/>
          <w:sz w:val="24"/>
          <w:szCs w:val="24"/>
        </w:rPr>
        <w:t>rews</w:t>
      </w:r>
      <w:r w:rsidR="688C52A2" w:rsidRPr="65541F08">
        <w:rPr>
          <w:rFonts w:ascii="Times New Roman" w:hAnsi="Times New Roman" w:cs="Times New Roman"/>
          <w:sz w:val="24"/>
          <w:szCs w:val="24"/>
        </w:rPr>
        <w:t xml:space="preserve">, bolts, and nuts.  </w:t>
      </w:r>
      <w:r w:rsidR="688C52A2" w:rsidRPr="7A2C464D">
        <w:rPr>
          <w:rFonts w:ascii="Times New Roman" w:hAnsi="Times New Roman" w:cs="Times New Roman"/>
          <w:sz w:val="24"/>
          <w:szCs w:val="24"/>
        </w:rPr>
        <w:t xml:space="preserve">The bottom two ribs were screwed into the table and the top two ribs were screwed </w:t>
      </w:r>
      <w:r w:rsidR="1B904BA5" w:rsidRPr="64DF9E77">
        <w:rPr>
          <w:rFonts w:ascii="Times New Roman" w:hAnsi="Times New Roman" w:cs="Times New Roman"/>
          <w:sz w:val="24"/>
          <w:szCs w:val="24"/>
        </w:rPr>
        <w:t>down in</w:t>
      </w:r>
      <w:r w:rsidR="002021C2">
        <w:rPr>
          <w:rFonts w:ascii="Times New Roman" w:hAnsi="Times New Roman" w:cs="Times New Roman"/>
          <w:sz w:val="24"/>
          <w:szCs w:val="24"/>
        </w:rPr>
        <w:t>to</w:t>
      </w:r>
      <w:r w:rsidR="1B904BA5" w:rsidRPr="64DF9E77">
        <w:rPr>
          <w:rFonts w:ascii="Times New Roman" w:hAnsi="Times New Roman" w:cs="Times New Roman"/>
          <w:sz w:val="24"/>
          <w:szCs w:val="24"/>
        </w:rPr>
        <w:t xml:space="preserve"> the spars</w:t>
      </w:r>
      <w:r w:rsidR="1B904BA5" w:rsidRPr="41DB6473">
        <w:rPr>
          <w:rFonts w:ascii="Times New Roman" w:hAnsi="Times New Roman" w:cs="Times New Roman"/>
          <w:sz w:val="24"/>
          <w:szCs w:val="24"/>
        </w:rPr>
        <w:t xml:space="preserve">.  </w:t>
      </w:r>
    </w:p>
    <w:p w14:paraId="2730E102" w14:textId="77777777" w:rsidR="00695073" w:rsidRDefault="002021C2" w:rsidP="005F3D99">
      <w:pPr>
        <w:spacing w:line="480" w:lineRule="auto"/>
        <w:ind w:firstLine="720"/>
        <w:rPr>
          <w:rFonts w:ascii="Times New Roman" w:hAnsi="Times New Roman" w:cs="Times New Roman"/>
          <w:sz w:val="24"/>
          <w:szCs w:val="24"/>
        </w:rPr>
      </w:pPr>
      <w:r>
        <w:rPr>
          <w:rFonts w:ascii="Times New Roman" w:hAnsi="Times New Roman" w:cs="Times New Roman"/>
          <w:sz w:val="24"/>
          <w:szCs w:val="24"/>
        </w:rPr>
        <w:t>Next, a</w:t>
      </w:r>
      <w:r w:rsidR="54AF4803" w:rsidRPr="1CC11801">
        <w:rPr>
          <w:rFonts w:ascii="Times New Roman" w:hAnsi="Times New Roman" w:cs="Times New Roman"/>
          <w:sz w:val="24"/>
          <w:szCs w:val="24"/>
        </w:rPr>
        <w:t xml:space="preserve"> </w:t>
      </w:r>
      <w:r w:rsidR="54AF4803" w:rsidRPr="649986B4">
        <w:rPr>
          <w:rFonts w:ascii="Times New Roman" w:hAnsi="Times New Roman" w:cs="Times New Roman"/>
          <w:sz w:val="24"/>
          <w:szCs w:val="24"/>
        </w:rPr>
        <w:t>4</w:t>
      </w:r>
      <w:r w:rsidR="74C5060E" w:rsidRPr="649986B4">
        <w:rPr>
          <w:rFonts w:ascii="Times New Roman" w:hAnsi="Times New Roman" w:cs="Times New Roman"/>
          <w:sz w:val="24"/>
          <w:szCs w:val="24"/>
        </w:rPr>
        <w:t>”</w:t>
      </w:r>
      <w:r w:rsidR="54AF4803" w:rsidRPr="1CC11801">
        <w:rPr>
          <w:rFonts w:ascii="Times New Roman" w:hAnsi="Times New Roman" w:cs="Times New Roman"/>
          <w:sz w:val="24"/>
          <w:szCs w:val="24"/>
        </w:rPr>
        <w:t xml:space="preserve"> x </w:t>
      </w:r>
      <w:r w:rsidR="54AF4803" w:rsidRPr="649986B4">
        <w:rPr>
          <w:rFonts w:ascii="Times New Roman" w:hAnsi="Times New Roman" w:cs="Times New Roman"/>
          <w:sz w:val="24"/>
          <w:szCs w:val="24"/>
        </w:rPr>
        <w:t>4</w:t>
      </w:r>
      <w:r w:rsidR="46C4150D" w:rsidRPr="649986B4">
        <w:rPr>
          <w:rFonts w:ascii="Times New Roman" w:hAnsi="Times New Roman" w:cs="Times New Roman"/>
          <w:sz w:val="24"/>
          <w:szCs w:val="24"/>
        </w:rPr>
        <w:t>”</w:t>
      </w:r>
      <w:r w:rsidR="54AF4803" w:rsidRPr="1CC11801">
        <w:rPr>
          <w:rFonts w:ascii="Times New Roman" w:hAnsi="Times New Roman" w:cs="Times New Roman"/>
          <w:sz w:val="24"/>
          <w:szCs w:val="24"/>
        </w:rPr>
        <w:t xml:space="preserve"> square PVC pipe was cut with a table saw to fit</w:t>
      </w:r>
      <w:r w:rsidR="54AF4803" w:rsidRPr="3E16864A">
        <w:rPr>
          <w:rFonts w:ascii="Times New Roman" w:hAnsi="Times New Roman" w:cs="Times New Roman"/>
          <w:sz w:val="24"/>
          <w:szCs w:val="24"/>
        </w:rPr>
        <w:t xml:space="preserve"> </w:t>
      </w:r>
      <w:r w:rsidR="54AF4803" w:rsidRPr="18E265F0">
        <w:rPr>
          <w:rFonts w:ascii="Times New Roman" w:hAnsi="Times New Roman" w:cs="Times New Roman"/>
          <w:sz w:val="24"/>
          <w:szCs w:val="24"/>
        </w:rPr>
        <w:t xml:space="preserve">into the slots in the ribs of the airfoils.  </w:t>
      </w:r>
      <w:r w:rsidR="54AF4803" w:rsidRPr="24E6471F">
        <w:rPr>
          <w:rFonts w:ascii="Times New Roman" w:hAnsi="Times New Roman" w:cs="Times New Roman"/>
          <w:sz w:val="24"/>
          <w:szCs w:val="24"/>
        </w:rPr>
        <w:t>The PVC</w:t>
      </w:r>
      <w:r w:rsidR="19A170AC" w:rsidRPr="24E6471F">
        <w:rPr>
          <w:rFonts w:ascii="Times New Roman" w:hAnsi="Times New Roman" w:cs="Times New Roman"/>
          <w:sz w:val="24"/>
          <w:szCs w:val="24"/>
        </w:rPr>
        <w:t xml:space="preserve"> piping was secured using L bracket</w:t>
      </w:r>
      <w:r w:rsidR="007E29C9">
        <w:rPr>
          <w:rFonts w:ascii="Times New Roman" w:hAnsi="Times New Roman" w:cs="Times New Roman"/>
          <w:sz w:val="24"/>
          <w:szCs w:val="24"/>
        </w:rPr>
        <w:t>s</w:t>
      </w:r>
      <w:r w:rsidR="19A170AC" w:rsidRPr="4B5B0AB3">
        <w:rPr>
          <w:rFonts w:ascii="Times New Roman" w:hAnsi="Times New Roman" w:cs="Times New Roman"/>
          <w:sz w:val="24"/>
          <w:szCs w:val="24"/>
        </w:rPr>
        <w:t>, bolt</w:t>
      </w:r>
      <w:r w:rsidR="007E29C9">
        <w:rPr>
          <w:rFonts w:ascii="Times New Roman" w:hAnsi="Times New Roman" w:cs="Times New Roman"/>
          <w:sz w:val="24"/>
          <w:szCs w:val="24"/>
        </w:rPr>
        <w:t>s</w:t>
      </w:r>
      <w:r w:rsidR="19A170AC" w:rsidRPr="65C9AD4A">
        <w:rPr>
          <w:rFonts w:ascii="Times New Roman" w:hAnsi="Times New Roman" w:cs="Times New Roman"/>
          <w:sz w:val="24"/>
          <w:szCs w:val="24"/>
        </w:rPr>
        <w:t>,</w:t>
      </w:r>
      <w:r w:rsidR="19A170AC" w:rsidRPr="24E6471F">
        <w:rPr>
          <w:rFonts w:ascii="Times New Roman" w:hAnsi="Times New Roman" w:cs="Times New Roman"/>
          <w:sz w:val="24"/>
          <w:szCs w:val="24"/>
        </w:rPr>
        <w:t xml:space="preserve"> and </w:t>
      </w:r>
      <w:r w:rsidR="19A170AC" w:rsidRPr="65C9AD4A">
        <w:rPr>
          <w:rFonts w:ascii="Times New Roman" w:hAnsi="Times New Roman" w:cs="Times New Roman"/>
          <w:sz w:val="24"/>
          <w:szCs w:val="24"/>
        </w:rPr>
        <w:t xml:space="preserve">nuts.  The L </w:t>
      </w:r>
      <w:r w:rsidR="19A170AC" w:rsidRPr="228128DA">
        <w:rPr>
          <w:rFonts w:ascii="Times New Roman" w:hAnsi="Times New Roman" w:cs="Times New Roman"/>
          <w:sz w:val="24"/>
          <w:szCs w:val="24"/>
        </w:rPr>
        <w:t>bracket</w:t>
      </w:r>
      <w:r w:rsidR="007E29C9">
        <w:rPr>
          <w:rFonts w:ascii="Times New Roman" w:hAnsi="Times New Roman" w:cs="Times New Roman"/>
          <w:sz w:val="24"/>
          <w:szCs w:val="24"/>
        </w:rPr>
        <w:t>s</w:t>
      </w:r>
      <w:r w:rsidR="19A170AC" w:rsidRPr="65C9AD4A">
        <w:rPr>
          <w:rFonts w:ascii="Times New Roman" w:hAnsi="Times New Roman" w:cs="Times New Roman"/>
          <w:sz w:val="24"/>
          <w:szCs w:val="24"/>
        </w:rPr>
        <w:t xml:space="preserve"> </w:t>
      </w:r>
      <w:r w:rsidR="19A170AC" w:rsidRPr="65C9AD4A">
        <w:rPr>
          <w:rFonts w:ascii="Times New Roman" w:hAnsi="Times New Roman" w:cs="Times New Roman"/>
          <w:sz w:val="24"/>
          <w:szCs w:val="24"/>
        </w:rPr>
        <w:lastRenderedPageBreak/>
        <w:t xml:space="preserve">connected the PVC pipe </w:t>
      </w:r>
      <w:r w:rsidR="007E29C9">
        <w:rPr>
          <w:rFonts w:ascii="Times New Roman" w:hAnsi="Times New Roman" w:cs="Times New Roman"/>
          <w:sz w:val="24"/>
          <w:szCs w:val="24"/>
        </w:rPr>
        <w:t>to</w:t>
      </w:r>
      <w:r w:rsidR="19A170AC" w:rsidRPr="65C9AD4A">
        <w:rPr>
          <w:rFonts w:ascii="Times New Roman" w:hAnsi="Times New Roman" w:cs="Times New Roman"/>
          <w:sz w:val="24"/>
          <w:szCs w:val="24"/>
        </w:rPr>
        <w:t xml:space="preserve"> the </w:t>
      </w:r>
      <w:r w:rsidR="1AB53DF1" w:rsidRPr="788150FD">
        <w:rPr>
          <w:rFonts w:ascii="Times New Roman" w:hAnsi="Times New Roman" w:cs="Times New Roman"/>
          <w:sz w:val="24"/>
          <w:szCs w:val="24"/>
        </w:rPr>
        <w:t>plywood</w:t>
      </w:r>
      <w:r w:rsidR="4EA975F2" w:rsidRPr="65C9AD4A">
        <w:rPr>
          <w:rFonts w:ascii="Times New Roman" w:hAnsi="Times New Roman" w:cs="Times New Roman"/>
          <w:sz w:val="24"/>
          <w:szCs w:val="24"/>
        </w:rPr>
        <w:t xml:space="preserve"> ribs of the airfoil.  This was done to keep the PVC slot in </w:t>
      </w:r>
      <w:r w:rsidR="4EA975F2" w:rsidRPr="7AA59E97">
        <w:rPr>
          <w:rFonts w:ascii="Times New Roman" w:hAnsi="Times New Roman" w:cs="Times New Roman"/>
          <w:sz w:val="24"/>
          <w:szCs w:val="24"/>
        </w:rPr>
        <w:t xml:space="preserve">place.  </w:t>
      </w:r>
      <w:r w:rsidR="1B904BA5" w:rsidRPr="7AA59E97">
        <w:rPr>
          <w:rFonts w:ascii="Times New Roman" w:hAnsi="Times New Roman" w:cs="Times New Roman"/>
          <w:sz w:val="24"/>
          <w:szCs w:val="24"/>
        </w:rPr>
        <w:t>After</w:t>
      </w:r>
      <w:r w:rsidR="1B904BA5" w:rsidRPr="46D3968B">
        <w:rPr>
          <w:rFonts w:ascii="Times New Roman" w:hAnsi="Times New Roman" w:cs="Times New Roman"/>
          <w:sz w:val="24"/>
          <w:szCs w:val="24"/>
        </w:rPr>
        <w:t xml:space="preserve"> the </w:t>
      </w:r>
      <w:r w:rsidR="3DFDD2DB" w:rsidRPr="2294F63A">
        <w:rPr>
          <w:rFonts w:ascii="Times New Roman" w:hAnsi="Times New Roman" w:cs="Times New Roman"/>
          <w:sz w:val="24"/>
          <w:szCs w:val="24"/>
        </w:rPr>
        <w:t>rib's</w:t>
      </w:r>
      <w:r w:rsidR="1B904BA5" w:rsidRPr="46D3968B">
        <w:rPr>
          <w:rFonts w:ascii="Times New Roman" w:hAnsi="Times New Roman" w:cs="Times New Roman"/>
          <w:sz w:val="24"/>
          <w:szCs w:val="24"/>
        </w:rPr>
        <w:t xml:space="preserve"> skeleton was constructed</w:t>
      </w:r>
      <w:r w:rsidR="3FB63DAC" w:rsidRPr="04AE8C34">
        <w:rPr>
          <w:rFonts w:ascii="Times New Roman" w:hAnsi="Times New Roman" w:cs="Times New Roman"/>
          <w:sz w:val="24"/>
          <w:szCs w:val="24"/>
        </w:rPr>
        <w:t>,</w:t>
      </w:r>
      <w:r w:rsidR="1B904BA5" w:rsidRPr="46D3968B">
        <w:rPr>
          <w:rFonts w:ascii="Times New Roman" w:hAnsi="Times New Roman" w:cs="Times New Roman"/>
          <w:sz w:val="24"/>
          <w:szCs w:val="24"/>
        </w:rPr>
        <w:t xml:space="preserve"> the airfoils were wrapped in a clear </w:t>
      </w:r>
      <w:r w:rsidR="5F6F3126" w:rsidRPr="04AE8C34">
        <w:rPr>
          <w:rFonts w:ascii="Times New Roman" w:hAnsi="Times New Roman" w:cs="Times New Roman"/>
          <w:sz w:val="24"/>
          <w:szCs w:val="24"/>
        </w:rPr>
        <w:t>malleable</w:t>
      </w:r>
      <w:r w:rsidR="1B904BA5" w:rsidRPr="04AE8C34">
        <w:rPr>
          <w:rFonts w:ascii="Times New Roman" w:hAnsi="Times New Roman" w:cs="Times New Roman"/>
          <w:sz w:val="24"/>
          <w:szCs w:val="24"/>
        </w:rPr>
        <w:t xml:space="preserve"> </w:t>
      </w:r>
      <w:r w:rsidR="6BF3860D" w:rsidRPr="04AE8C34">
        <w:rPr>
          <w:rFonts w:ascii="Times New Roman" w:hAnsi="Times New Roman" w:cs="Times New Roman"/>
          <w:sz w:val="24"/>
          <w:szCs w:val="24"/>
        </w:rPr>
        <w:t>vinyl.</w:t>
      </w:r>
      <w:r w:rsidR="5D6925EC" w:rsidRPr="04AE8C34">
        <w:rPr>
          <w:rFonts w:ascii="Times New Roman" w:hAnsi="Times New Roman" w:cs="Times New Roman"/>
          <w:sz w:val="24"/>
          <w:szCs w:val="24"/>
        </w:rPr>
        <w:t xml:space="preserve"> </w:t>
      </w:r>
      <w:r w:rsidR="323DAF85" w:rsidRPr="203C80C2">
        <w:rPr>
          <w:rFonts w:ascii="Times New Roman" w:hAnsi="Times New Roman" w:cs="Times New Roman"/>
          <w:sz w:val="24"/>
          <w:szCs w:val="24"/>
        </w:rPr>
        <w:t xml:space="preserve">This was done in three separate sections of the vinyl.  </w:t>
      </w:r>
      <w:r w:rsidR="323DAF85" w:rsidRPr="6E68BE31">
        <w:rPr>
          <w:rFonts w:ascii="Times New Roman" w:hAnsi="Times New Roman" w:cs="Times New Roman"/>
          <w:sz w:val="24"/>
          <w:szCs w:val="24"/>
        </w:rPr>
        <w:t>The first section was placed at the back of the airfoil and wrapped aro</w:t>
      </w:r>
      <w:r w:rsidR="0AA5E639" w:rsidRPr="6E68BE31">
        <w:rPr>
          <w:rFonts w:ascii="Times New Roman" w:hAnsi="Times New Roman" w:cs="Times New Roman"/>
          <w:sz w:val="24"/>
          <w:szCs w:val="24"/>
        </w:rPr>
        <w:t xml:space="preserve">und the front </w:t>
      </w:r>
      <w:r w:rsidR="5EE6711B" w:rsidRPr="7AA59E97">
        <w:rPr>
          <w:rFonts w:ascii="Times New Roman" w:hAnsi="Times New Roman" w:cs="Times New Roman"/>
          <w:sz w:val="24"/>
          <w:szCs w:val="24"/>
        </w:rPr>
        <w:t xml:space="preserve">to the edge of the slot.  </w:t>
      </w:r>
      <w:r w:rsidR="5EE6711B" w:rsidRPr="6CFB99D1">
        <w:rPr>
          <w:rFonts w:ascii="Times New Roman" w:hAnsi="Times New Roman" w:cs="Times New Roman"/>
          <w:sz w:val="24"/>
          <w:szCs w:val="24"/>
        </w:rPr>
        <w:t xml:space="preserve">The vinyl was then stapled into ribs </w:t>
      </w:r>
      <w:r w:rsidR="69E2666B" w:rsidRPr="6CFB99D1">
        <w:rPr>
          <w:rFonts w:ascii="Times New Roman" w:hAnsi="Times New Roman" w:cs="Times New Roman"/>
          <w:sz w:val="24"/>
          <w:szCs w:val="24"/>
        </w:rPr>
        <w:t xml:space="preserve">using a </w:t>
      </w:r>
      <w:r w:rsidR="69E2666B" w:rsidRPr="41791742">
        <w:rPr>
          <w:rFonts w:ascii="Times New Roman" w:hAnsi="Times New Roman" w:cs="Times New Roman"/>
          <w:sz w:val="24"/>
          <w:szCs w:val="24"/>
        </w:rPr>
        <w:t>heavy</w:t>
      </w:r>
      <w:r w:rsidR="128F4F1E" w:rsidRPr="2294F63A">
        <w:rPr>
          <w:rFonts w:ascii="Times New Roman" w:hAnsi="Times New Roman" w:cs="Times New Roman"/>
          <w:sz w:val="24"/>
          <w:szCs w:val="24"/>
        </w:rPr>
        <w:t>-</w:t>
      </w:r>
      <w:r w:rsidR="69E2666B" w:rsidRPr="41791742">
        <w:rPr>
          <w:rFonts w:ascii="Times New Roman" w:hAnsi="Times New Roman" w:cs="Times New Roman"/>
          <w:sz w:val="24"/>
          <w:szCs w:val="24"/>
        </w:rPr>
        <w:t xml:space="preserve">duty construction stapler and was stapled </w:t>
      </w:r>
      <w:r w:rsidR="007014C3">
        <w:rPr>
          <w:rFonts w:ascii="Times New Roman" w:hAnsi="Times New Roman" w:cs="Times New Roman"/>
          <w:sz w:val="24"/>
          <w:szCs w:val="24"/>
        </w:rPr>
        <w:t>approximately</w:t>
      </w:r>
      <w:r w:rsidR="69E2666B" w:rsidRPr="41791742">
        <w:rPr>
          <w:rFonts w:ascii="Times New Roman" w:hAnsi="Times New Roman" w:cs="Times New Roman"/>
          <w:sz w:val="24"/>
          <w:szCs w:val="24"/>
        </w:rPr>
        <w:t xml:space="preserve"> every six </w:t>
      </w:r>
      <w:r w:rsidR="69E2666B" w:rsidRPr="383A42F9">
        <w:rPr>
          <w:rFonts w:ascii="Times New Roman" w:hAnsi="Times New Roman" w:cs="Times New Roman"/>
          <w:sz w:val="24"/>
          <w:szCs w:val="24"/>
        </w:rPr>
        <w:t>inches to ensure the vinyl stay</w:t>
      </w:r>
      <w:r w:rsidR="007014C3">
        <w:rPr>
          <w:rFonts w:ascii="Times New Roman" w:hAnsi="Times New Roman" w:cs="Times New Roman"/>
          <w:sz w:val="24"/>
          <w:szCs w:val="24"/>
        </w:rPr>
        <w:t>ed</w:t>
      </w:r>
      <w:r w:rsidR="69E2666B" w:rsidRPr="383A42F9">
        <w:rPr>
          <w:rFonts w:ascii="Times New Roman" w:hAnsi="Times New Roman" w:cs="Times New Roman"/>
          <w:sz w:val="24"/>
          <w:szCs w:val="24"/>
        </w:rPr>
        <w:t xml:space="preserve"> securely on the ribs.  </w:t>
      </w:r>
      <w:r w:rsidR="6F94966C" w:rsidRPr="1BBF7436">
        <w:rPr>
          <w:rFonts w:ascii="Times New Roman" w:hAnsi="Times New Roman" w:cs="Times New Roman"/>
          <w:sz w:val="24"/>
          <w:szCs w:val="24"/>
        </w:rPr>
        <w:t xml:space="preserve">The next section of vinyl was then </w:t>
      </w:r>
      <w:r w:rsidR="37FC8AB4" w:rsidRPr="245AF147">
        <w:rPr>
          <w:rFonts w:ascii="Times New Roman" w:hAnsi="Times New Roman" w:cs="Times New Roman"/>
          <w:sz w:val="24"/>
          <w:szCs w:val="24"/>
        </w:rPr>
        <w:t>stapled</w:t>
      </w:r>
      <w:r w:rsidR="6F94966C" w:rsidRPr="1BBF7436">
        <w:rPr>
          <w:rFonts w:ascii="Times New Roman" w:hAnsi="Times New Roman" w:cs="Times New Roman"/>
          <w:sz w:val="24"/>
          <w:szCs w:val="24"/>
        </w:rPr>
        <w:t xml:space="preserve"> from the back edge of the </w:t>
      </w:r>
      <w:r w:rsidR="6F94966C" w:rsidRPr="672CF8D2">
        <w:rPr>
          <w:rFonts w:ascii="Times New Roman" w:hAnsi="Times New Roman" w:cs="Times New Roman"/>
          <w:sz w:val="24"/>
          <w:szCs w:val="24"/>
        </w:rPr>
        <w:t xml:space="preserve">PVC slot and ran to the end of the airfoil.  </w:t>
      </w:r>
      <w:r w:rsidR="6F94966C" w:rsidRPr="55125E82">
        <w:rPr>
          <w:rFonts w:ascii="Times New Roman" w:hAnsi="Times New Roman" w:cs="Times New Roman"/>
          <w:sz w:val="24"/>
          <w:szCs w:val="24"/>
        </w:rPr>
        <w:t>The excess vinyl was cut using a u</w:t>
      </w:r>
      <w:r w:rsidR="29DD9A49" w:rsidRPr="55125E82">
        <w:rPr>
          <w:rFonts w:ascii="Times New Roman" w:hAnsi="Times New Roman" w:cs="Times New Roman"/>
          <w:sz w:val="24"/>
          <w:szCs w:val="24"/>
        </w:rPr>
        <w:t xml:space="preserve">tility knife and stapled together.  </w:t>
      </w:r>
      <w:r w:rsidR="29DD9A49" w:rsidRPr="69065C98">
        <w:rPr>
          <w:rFonts w:ascii="Times New Roman" w:hAnsi="Times New Roman" w:cs="Times New Roman"/>
          <w:sz w:val="24"/>
          <w:szCs w:val="24"/>
        </w:rPr>
        <w:t xml:space="preserve">The ends of the vinyl were then taped over in black gorilla tape to ensure an </w:t>
      </w:r>
      <w:r w:rsidR="6C77AAFA" w:rsidRPr="2294F63A">
        <w:rPr>
          <w:rFonts w:ascii="Times New Roman" w:hAnsi="Times New Roman" w:cs="Times New Roman"/>
          <w:sz w:val="24"/>
          <w:szCs w:val="24"/>
        </w:rPr>
        <w:t>airtight</w:t>
      </w:r>
      <w:r w:rsidR="29DD9A49" w:rsidRPr="69065C98">
        <w:rPr>
          <w:rFonts w:ascii="Times New Roman" w:hAnsi="Times New Roman" w:cs="Times New Roman"/>
          <w:sz w:val="24"/>
          <w:szCs w:val="24"/>
        </w:rPr>
        <w:t xml:space="preserve"> seal.  </w:t>
      </w:r>
      <w:r w:rsidR="00234BD7">
        <w:rPr>
          <w:rFonts w:ascii="Times New Roman" w:hAnsi="Times New Roman" w:cs="Times New Roman"/>
          <w:sz w:val="24"/>
          <w:szCs w:val="24"/>
        </w:rPr>
        <w:t>T</w:t>
      </w:r>
      <w:r w:rsidR="36F4F1D7" w:rsidRPr="69065C98">
        <w:rPr>
          <w:rFonts w:ascii="Times New Roman" w:hAnsi="Times New Roman" w:cs="Times New Roman"/>
          <w:sz w:val="24"/>
          <w:szCs w:val="24"/>
        </w:rPr>
        <w:t xml:space="preserve">he vinyl was folded over and taped to the inside of the slot.  </w:t>
      </w:r>
    </w:p>
    <w:p w14:paraId="0EE69CF7" w14:textId="089E79C6" w:rsidR="5C277818" w:rsidRDefault="36F4F1D7" w:rsidP="005F3D99">
      <w:pPr>
        <w:spacing w:line="480" w:lineRule="auto"/>
        <w:ind w:firstLine="720"/>
        <w:rPr>
          <w:rFonts w:ascii="Times New Roman" w:hAnsi="Times New Roman" w:cs="Times New Roman"/>
          <w:sz w:val="24"/>
          <w:szCs w:val="24"/>
        </w:rPr>
      </w:pPr>
      <w:r w:rsidRPr="69065C98">
        <w:rPr>
          <w:rFonts w:ascii="Times New Roman" w:hAnsi="Times New Roman" w:cs="Times New Roman"/>
          <w:sz w:val="24"/>
          <w:szCs w:val="24"/>
        </w:rPr>
        <w:t xml:space="preserve">The third section of the vinyl was placed over the </w:t>
      </w:r>
      <w:r w:rsidR="22B20EF8" w:rsidRPr="2294F63A">
        <w:rPr>
          <w:rFonts w:ascii="Times New Roman" w:hAnsi="Times New Roman" w:cs="Times New Roman"/>
          <w:sz w:val="24"/>
          <w:szCs w:val="24"/>
        </w:rPr>
        <w:t>entirety</w:t>
      </w:r>
      <w:r w:rsidRPr="09344B15">
        <w:rPr>
          <w:rFonts w:ascii="Times New Roman" w:hAnsi="Times New Roman" w:cs="Times New Roman"/>
          <w:sz w:val="24"/>
          <w:szCs w:val="24"/>
        </w:rPr>
        <w:t xml:space="preserve"> of the PVC </w:t>
      </w:r>
      <w:r w:rsidR="49197C4D" w:rsidRPr="09344B15">
        <w:rPr>
          <w:rFonts w:ascii="Times New Roman" w:hAnsi="Times New Roman" w:cs="Times New Roman"/>
          <w:sz w:val="24"/>
          <w:szCs w:val="24"/>
        </w:rPr>
        <w:t>slot</w:t>
      </w:r>
      <w:r w:rsidR="7AC1297F" w:rsidRPr="788150FD">
        <w:rPr>
          <w:rFonts w:ascii="Times New Roman" w:hAnsi="Times New Roman" w:cs="Times New Roman"/>
          <w:sz w:val="24"/>
          <w:szCs w:val="24"/>
        </w:rPr>
        <w:t xml:space="preserve"> and stapled to the ribs.</w:t>
      </w:r>
      <w:r w:rsidR="7AC1297F" w:rsidRPr="32514B1F">
        <w:rPr>
          <w:rFonts w:ascii="Times New Roman" w:hAnsi="Times New Roman" w:cs="Times New Roman"/>
          <w:sz w:val="24"/>
          <w:szCs w:val="24"/>
        </w:rPr>
        <w:t xml:space="preserve"> </w:t>
      </w:r>
      <w:r w:rsidR="12FE169D" w:rsidRPr="649986B4">
        <w:rPr>
          <w:rFonts w:ascii="Times New Roman" w:hAnsi="Times New Roman" w:cs="Times New Roman"/>
          <w:sz w:val="24"/>
          <w:szCs w:val="24"/>
        </w:rPr>
        <w:t xml:space="preserve"> The ends of this vinyl </w:t>
      </w:r>
      <w:r w:rsidR="54842000" w:rsidRPr="245AF147">
        <w:rPr>
          <w:rFonts w:ascii="Times New Roman" w:hAnsi="Times New Roman" w:cs="Times New Roman"/>
          <w:sz w:val="24"/>
          <w:szCs w:val="24"/>
        </w:rPr>
        <w:t xml:space="preserve">were then </w:t>
      </w:r>
      <w:r w:rsidR="12FE169D" w:rsidRPr="649986B4">
        <w:rPr>
          <w:rFonts w:ascii="Times New Roman" w:hAnsi="Times New Roman" w:cs="Times New Roman"/>
          <w:sz w:val="24"/>
          <w:szCs w:val="24"/>
        </w:rPr>
        <w:t xml:space="preserve">taped down to the other sections of vinyl to create an airtight seal. </w:t>
      </w:r>
      <w:r w:rsidR="7AC1297F" w:rsidRPr="649986B4">
        <w:rPr>
          <w:rFonts w:ascii="Times New Roman" w:hAnsi="Times New Roman" w:cs="Times New Roman"/>
          <w:sz w:val="24"/>
          <w:szCs w:val="24"/>
        </w:rPr>
        <w:t xml:space="preserve"> </w:t>
      </w:r>
      <w:r w:rsidR="54842000" w:rsidRPr="649986B4">
        <w:rPr>
          <w:rFonts w:ascii="Times New Roman" w:hAnsi="Times New Roman" w:cs="Times New Roman"/>
          <w:sz w:val="24"/>
          <w:szCs w:val="24"/>
        </w:rPr>
        <w:t>Holes were then cut o</w:t>
      </w:r>
      <w:r w:rsidR="123FD378" w:rsidRPr="649986B4">
        <w:rPr>
          <w:rFonts w:ascii="Times New Roman" w:hAnsi="Times New Roman" w:cs="Times New Roman"/>
          <w:sz w:val="24"/>
          <w:szCs w:val="24"/>
        </w:rPr>
        <w:t>ut</w:t>
      </w:r>
      <w:r w:rsidR="54842000" w:rsidRPr="245AF147">
        <w:rPr>
          <w:rFonts w:ascii="Times New Roman" w:hAnsi="Times New Roman" w:cs="Times New Roman"/>
          <w:sz w:val="24"/>
          <w:szCs w:val="24"/>
        </w:rPr>
        <w:t xml:space="preserve"> of the vinyl that was covering the slot at 1.</w:t>
      </w:r>
      <w:r w:rsidR="54842000" w:rsidRPr="649986B4">
        <w:rPr>
          <w:rFonts w:ascii="Times New Roman" w:hAnsi="Times New Roman" w:cs="Times New Roman"/>
          <w:sz w:val="24"/>
          <w:szCs w:val="24"/>
        </w:rPr>
        <w:t>5</w:t>
      </w:r>
      <w:r w:rsidR="6F74B68C" w:rsidRPr="649986B4">
        <w:rPr>
          <w:rFonts w:ascii="Times New Roman" w:hAnsi="Times New Roman" w:cs="Times New Roman"/>
          <w:sz w:val="24"/>
          <w:szCs w:val="24"/>
        </w:rPr>
        <w:t>”</w:t>
      </w:r>
      <w:r w:rsidR="54842000" w:rsidRPr="245AF147">
        <w:rPr>
          <w:rFonts w:ascii="Times New Roman" w:hAnsi="Times New Roman" w:cs="Times New Roman"/>
          <w:sz w:val="24"/>
          <w:szCs w:val="24"/>
        </w:rPr>
        <w:t xml:space="preserve"> x </w:t>
      </w:r>
      <w:r w:rsidR="54842000" w:rsidRPr="649986B4">
        <w:rPr>
          <w:rFonts w:ascii="Times New Roman" w:hAnsi="Times New Roman" w:cs="Times New Roman"/>
          <w:sz w:val="24"/>
          <w:szCs w:val="24"/>
        </w:rPr>
        <w:t>3</w:t>
      </w:r>
      <w:r w:rsidR="63A8B927" w:rsidRPr="649986B4">
        <w:rPr>
          <w:rFonts w:ascii="Times New Roman" w:hAnsi="Times New Roman" w:cs="Times New Roman"/>
          <w:sz w:val="24"/>
          <w:szCs w:val="24"/>
        </w:rPr>
        <w:t>”</w:t>
      </w:r>
      <w:r w:rsidR="54842000" w:rsidRPr="4D93BCB5">
        <w:rPr>
          <w:rFonts w:ascii="Times New Roman" w:hAnsi="Times New Roman" w:cs="Times New Roman"/>
          <w:sz w:val="24"/>
          <w:szCs w:val="24"/>
        </w:rPr>
        <w:t xml:space="preserve"> in the shape of a rectangle.  </w:t>
      </w:r>
      <w:r w:rsidR="54842000" w:rsidRPr="649986B4">
        <w:rPr>
          <w:rFonts w:ascii="Times New Roman" w:hAnsi="Times New Roman" w:cs="Times New Roman"/>
          <w:sz w:val="24"/>
          <w:szCs w:val="24"/>
        </w:rPr>
        <w:t>These holes were space</w:t>
      </w:r>
      <w:r w:rsidR="5F44A47C" w:rsidRPr="649986B4">
        <w:rPr>
          <w:rFonts w:ascii="Times New Roman" w:hAnsi="Times New Roman" w:cs="Times New Roman"/>
          <w:sz w:val="24"/>
          <w:szCs w:val="24"/>
        </w:rPr>
        <w:t>d</w:t>
      </w:r>
      <w:r w:rsidR="54842000" w:rsidRPr="649986B4">
        <w:rPr>
          <w:rFonts w:ascii="Times New Roman" w:hAnsi="Times New Roman" w:cs="Times New Roman"/>
          <w:sz w:val="24"/>
          <w:szCs w:val="24"/>
        </w:rPr>
        <w:t xml:space="preserve"> out by </w:t>
      </w:r>
      <w:r w:rsidR="4A3C07D1" w:rsidRPr="649986B4">
        <w:rPr>
          <w:rFonts w:ascii="Times New Roman" w:hAnsi="Times New Roman" w:cs="Times New Roman"/>
          <w:sz w:val="24"/>
          <w:szCs w:val="24"/>
        </w:rPr>
        <w:t>1.5</w:t>
      </w:r>
      <w:r w:rsidR="24501FE9" w:rsidRPr="649986B4">
        <w:rPr>
          <w:rFonts w:ascii="Times New Roman" w:hAnsi="Times New Roman" w:cs="Times New Roman"/>
          <w:sz w:val="24"/>
          <w:szCs w:val="24"/>
        </w:rPr>
        <w:t>”</w:t>
      </w:r>
      <w:r w:rsidR="4A3C07D1" w:rsidRPr="649986B4">
        <w:rPr>
          <w:rFonts w:ascii="Times New Roman" w:hAnsi="Times New Roman" w:cs="Times New Roman"/>
          <w:sz w:val="24"/>
          <w:szCs w:val="24"/>
        </w:rPr>
        <w:t xml:space="preserve"> and ran </w:t>
      </w:r>
      <w:r w:rsidR="5AD78427" w:rsidRPr="649986B4">
        <w:rPr>
          <w:rFonts w:ascii="Times New Roman" w:hAnsi="Times New Roman" w:cs="Times New Roman"/>
          <w:sz w:val="24"/>
          <w:szCs w:val="24"/>
        </w:rPr>
        <w:t xml:space="preserve">up the entirety of the slot.  With the airfoil being completely constructed, silicone caulking was used around the base and top of each </w:t>
      </w:r>
      <w:r w:rsidR="21629107" w:rsidRPr="649986B4">
        <w:rPr>
          <w:rFonts w:ascii="Times New Roman" w:hAnsi="Times New Roman" w:cs="Times New Roman"/>
          <w:sz w:val="24"/>
          <w:szCs w:val="24"/>
        </w:rPr>
        <w:t xml:space="preserve">of the </w:t>
      </w:r>
      <w:r w:rsidR="7ACC89F5" w:rsidRPr="55BA8FB0">
        <w:rPr>
          <w:rFonts w:ascii="Times New Roman" w:hAnsi="Times New Roman" w:cs="Times New Roman"/>
          <w:sz w:val="24"/>
          <w:szCs w:val="24"/>
        </w:rPr>
        <w:t xml:space="preserve">airfoil to seal up the tops and bottoms of the </w:t>
      </w:r>
      <w:r w:rsidR="7ACC89F5" w:rsidRPr="11F1AB80">
        <w:rPr>
          <w:rFonts w:ascii="Times New Roman" w:hAnsi="Times New Roman" w:cs="Times New Roman"/>
          <w:sz w:val="24"/>
          <w:szCs w:val="24"/>
        </w:rPr>
        <w:t>airfoils to prevent water and air getting into the airfoil structure</w:t>
      </w:r>
      <w:r w:rsidR="241CB759" w:rsidRPr="59EA669B">
        <w:rPr>
          <w:rFonts w:ascii="Times New Roman" w:hAnsi="Times New Roman" w:cs="Times New Roman"/>
          <w:sz w:val="24"/>
          <w:szCs w:val="24"/>
        </w:rPr>
        <w:t>.</w:t>
      </w:r>
      <w:r w:rsidR="003200D6">
        <w:rPr>
          <w:rFonts w:ascii="Times New Roman" w:hAnsi="Times New Roman" w:cs="Times New Roman"/>
          <w:sz w:val="24"/>
          <w:szCs w:val="24"/>
        </w:rPr>
        <w:t xml:space="preserve"> </w:t>
      </w:r>
      <w:r w:rsidR="003200D6" w:rsidRPr="00901F29">
        <w:rPr>
          <w:rFonts w:ascii="Times New Roman" w:hAnsi="Times New Roman" w:cs="Times New Roman"/>
          <w:sz w:val="24"/>
          <w:szCs w:val="24"/>
        </w:rPr>
        <w:t xml:space="preserve">Figure </w:t>
      </w:r>
      <w:r w:rsidR="00901F29" w:rsidRPr="00901F29">
        <w:rPr>
          <w:rFonts w:ascii="Times New Roman" w:hAnsi="Times New Roman" w:cs="Times New Roman"/>
          <w:sz w:val="24"/>
          <w:szCs w:val="24"/>
        </w:rPr>
        <w:t>24</w:t>
      </w:r>
      <w:r w:rsidR="00901F29">
        <w:rPr>
          <w:rFonts w:ascii="Times New Roman" w:hAnsi="Times New Roman" w:cs="Times New Roman"/>
          <w:sz w:val="24"/>
          <w:szCs w:val="24"/>
        </w:rPr>
        <w:t>,</w:t>
      </w:r>
      <w:r w:rsidR="003200D6">
        <w:rPr>
          <w:rFonts w:ascii="Times New Roman" w:hAnsi="Times New Roman" w:cs="Times New Roman"/>
          <w:sz w:val="24"/>
          <w:szCs w:val="24"/>
        </w:rPr>
        <w:t xml:space="preserve"> below shows the completed airfoils</w:t>
      </w:r>
      <w:r w:rsidR="00901F29">
        <w:rPr>
          <w:rFonts w:ascii="Times New Roman" w:hAnsi="Times New Roman" w:cs="Times New Roman"/>
          <w:sz w:val="24"/>
          <w:szCs w:val="24"/>
        </w:rPr>
        <w:t>:</w:t>
      </w:r>
    </w:p>
    <w:p w14:paraId="137CD3A3" w14:textId="7B538535" w:rsidR="003200D6" w:rsidRDefault="74C00CAA" w:rsidP="00901F29">
      <w:pPr>
        <w:keepNext/>
        <w:jc w:val="center"/>
      </w:pPr>
      <w:r>
        <w:rPr>
          <w:noProof/>
        </w:rPr>
        <w:lastRenderedPageBreak/>
        <w:drawing>
          <wp:inline distT="0" distB="0" distL="0" distR="0" wp14:anchorId="413BA03A" wp14:editId="056F9FE4">
            <wp:extent cx="7898025" cy="5923520"/>
            <wp:effectExtent l="0" t="3492" r="4762" b="4763"/>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39">
                      <a:extLst>
                        <a:ext uri="{28A0092B-C50C-407E-A947-70E740481C1C}">
                          <a14:useLocalDpi xmlns:a14="http://schemas.microsoft.com/office/drawing/2010/main" val="0"/>
                        </a:ext>
                      </a:extLst>
                    </a:blip>
                    <a:stretch>
                      <a:fillRect/>
                    </a:stretch>
                  </pic:blipFill>
                  <pic:spPr>
                    <a:xfrm rot="5400000">
                      <a:off x="0" y="0"/>
                      <a:ext cx="7898025" cy="5923520"/>
                    </a:xfrm>
                    <a:prstGeom prst="rect">
                      <a:avLst/>
                    </a:prstGeom>
                  </pic:spPr>
                </pic:pic>
              </a:graphicData>
            </a:graphic>
          </wp:inline>
        </w:drawing>
      </w:r>
    </w:p>
    <w:p w14:paraId="449C9303" w14:textId="2ABB6491" w:rsidR="00F32606" w:rsidRPr="00901F29" w:rsidRDefault="003200D6" w:rsidP="00774ECE">
      <w:pPr>
        <w:pStyle w:val="Caption"/>
        <w:ind w:firstLine="720"/>
        <w:jc w:val="center"/>
        <w:rPr>
          <w:rStyle w:val="normaltextrun"/>
          <w:rFonts w:ascii="Times New Roman" w:hAnsi="Times New Roman" w:cs="Times New Roman"/>
          <w:color w:val="auto"/>
          <w:sz w:val="24"/>
          <w:szCs w:val="24"/>
        </w:rPr>
      </w:pPr>
      <w:bookmarkStart w:id="93" w:name="_Toc70678784"/>
      <w:bookmarkStart w:id="94" w:name="_Toc70680379"/>
      <w:r w:rsidRPr="00774ECE">
        <w:rPr>
          <w:rFonts w:ascii="Times New Roman" w:hAnsi="Times New Roman" w:cs="Times New Roman"/>
          <w:color w:val="auto"/>
          <w:sz w:val="24"/>
          <w:szCs w:val="24"/>
        </w:rPr>
        <w:t xml:space="preserve">Figure </w:t>
      </w:r>
      <w:r w:rsidRPr="00774ECE">
        <w:rPr>
          <w:rFonts w:ascii="Times New Roman" w:hAnsi="Times New Roman" w:cs="Times New Roman"/>
          <w:color w:val="auto"/>
          <w:sz w:val="24"/>
          <w:szCs w:val="24"/>
        </w:rPr>
        <w:fldChar w:fldCharType="begin"/>
      </w:r>
      <w:r w:rsidRPr="00774ECE">
        <w:rPr>
          <w:rFonts w:ascii="Times New Roman" w:hAnsi="Times New Roman" w:cs="Times New Roman"/>
          <w:color w:val="auto"/>
          <w:sz w:val="24"/>
          <w:szCs w:val="24"/>
        </w:rPr>
        <w:instrText xml:space="preserve"> SEQ Figure \* ARABIC </w:instrText>
      </w:r>
      <w:r w:rsidRPr="00774ECE">
        <w:rPr>
          <w:rFonts w:ascii="Times New Roman" w:hAnsi="Times New Roman" w:cs="Times New Roman"/>
          <w:color w:val="auto"/>
          <w:sz w:val="24"/>
          <w:szCs w:val="24"/>
        </w:rPr>
        <w:fldChar w:fldCharType="separate"/>
      </w:r>
      <w:r w:rsidR="00173CE4">
        <w:rPr>
          <w:rFonts w:ascii="Times New Roman" w:hAnsi="Times New Roman" w:cs="Times New Roman"/>
          <w:noProof/>
          <w:color w:val="auto"/>
          <w:sz w:val="24"/>
          <w:szCs w:val="24"/>
        </w:rPr>
        <w:t>24</w:t>
      </w:r>
      <w:r w:rsidRPr="00774ECE">
        <w:rPr>
          <w:rFonts w:ascii="Times New Roman" w:hAnsi="Times New Roman" w:cs="Times New Roman"/>
          <w:color w:val="auto"/>
          <w:sz w:val="24"/>
          <w:szCs w:val="24"/>
        </w:rPr>
        <w:fldChar w:fldCharType="end"/>
      </w:r>
      <w:r w:rsidRPr="00774ECE">
        <w:rPr>
          <w:rFonts w:ascii="Times New Roman" w:hAnsi="Times New Roman" w:cs="Times New Roman"/>
          <w:color w:val="auto"/>
          <w:sz w:val="24"/>
          <w:szCs w:val="24"/>
        </w:rPr>
        <w:t>: Completed Airfoils</w:t>
      </w:r>
      <w:bookmarkEnd w:id="93"/>
      <w:bookmarkEnd w:id="94"/>
    </w:p>
    <w:p w14:paraId="104366A2" w14:textId="62B4C810" w:rsidR="00611EE0" w:rsidRPr="00611EE0" w:rsidRDefault="00362B03" w:rsidP="00D43728">
      <w:pPr>
        <w:pStyle w:val="Heading2"/>
        <w:numPr>
          <w:ilvl w:val="1"/>
          <w:numId w:val="33"/>
        </w:numPr>
        <w:spacing w:line="480" w:lineRule="auto"/>
        <w:rPr>
          <w:rStyle w:val="normaltextrun"/>
          <w:rFonts w:ascii="Times New Roman" w:hAnsi="Times New Roman" w:cs="Times New Roman"/>
          <w:color w:val="auto"/>
          <w:sz w:val="24"/>
          <w:szCs w:val="24"/>
        </w:rPr>
      </w:pPr>
      <w:bookmarkStart w:id="95" w:name="_Toc70613753"/>
      <w:bookmarkStart w:id="96" w:name="_Toc70617013"/>
      <w:bookmarkStart w:id="97" w:name="_Toc70678807"/>
      <w:bookmarkStart w:id="98" w:name="_Toc70680406"/>
      <w:r w:rsidRPr="00741981">
        <w:rPr>
          <w:rStyle w:val="normaltextrun"/>
          <w:rFonts w:ascii="Times New Roman" w:hAnsi="Times New Roman" w:cs="Times New Roman"/>
          <w:color w:val="auto"/>
          <w:sz w:val="24"/>
          <w:szCs w:val="24"/>
        </w:rPr>
        <w:lastRenderedPageBreak/>
        <w:t>Manifold</w:t>
      </w:r>
      <w:bookmarkEnd w:id="95"/>
      <w:bookmarkEnd w:id="96"/>
      <w:bookmarkEnd w:id="97"/>
      <w:bookmarkEnd w:id="98"/>
    </w:p>
    <w:p w14:paraId="79FD71E0" w14:textId="634F15A3" w:rsidR="008546B3" w:rsidRPr="008546B3" w:rsidRDefault="006C5551" w:rsidP="0085206E">
      <w:pPr>
        <w:spacing w:line="480" w:lineRule="auto"/>
        <w:ind w:firstLine="360"/>
        <w:rPr>
          <w:rFonts w:ascii="Times New Roman" w:hAnsi="Times New Roman" w:cs="Times New Roman"/>
          <w:sz w:val="24"/>
          <w:szCs w:val="24"/>
        </w:rPr>
      </w:pPr>
      <w:r>
        <w:rPr>
          <w:rFonts w:ascii="Times New Roman" w:hAnsi="Times New Roman" w:cs="Times New Roman"/>
          <w:sz w:val="24"/>
          <w:szCs w:val="24"/>
        </w:rPr>
        <w:t xml:space="preserve">The manifold </w:t>
      </w:r>
      <w:r w:rsidR="00FF4B2B">
        <w:rPr>
          <w:rFonts w:ascii="Times New Roman" w:hAnsi="Times New Roman" w:cs="Times New Roman"/>
          <w:sz w:val="24"/>
          <w:szCs w:val="24"/>
        </w:rPr>
        <w:t xml:space="preserve">consisted of only PVC parts which allowed for ease of installation. </w:t>
      </w:r>
      <w:r w:rsidR="000906CA">
        <w:rPr>
          <w:rFonts w:ascii="Times New Roman" w:hAnsi="Times New Roman" w:cs="Times New Roman"/>
          <w:sz w:val="24"/>
          <w:szCs w:val="24"/>
        </w:rPr>
        <w:t xml:space="preserve">All PVC piping was cut down to size using a </w:t>
      </w:r>
      <w:r w:rsidR="00E940A1">
        <w:rPr>
          <w:rFonts w:ascii="Times New Roman" w:hAnsi="Times New Roman" w:cs="Times New Roman"/>
          <w:sz w:val="24"/>
          <w:szCs w:val="24"/>
        </w:rPr>
        <w:t>miter</w:t>
      </w:r>
      <w:r w:rsidR="000906CA">
        <w:rPr>
          <w:rFonts w:ascii="Times New Roman" w:hAnsi="Times New Roman" w:cs="Times New Roman"/>
          <w:sz w:val="24"/>
          <w:szCs w:val="24"/>
        </w:rPr>
        <w:t xml:space="preserve"> saw</w:t>
      </w:r>
      <w:r w:rsidR="00E940A1">
        <w:rPr>
          <w:rFonts w:ascii="Times New Roman" w:hAnsi="Times New Roman" w:cs="Times New Roman"/>
          <w:sz w:val="24"/>
          <w:szCs w:val="24"/>
        </w:rPr>
        <w:t xml:space="preserve"> in the machine shop at CETA. </w:t>
      </w:r>
      <w:r w:rsidR="005D3999">
        <w:rPr>
          <w:rFonts w:ascii="Times New Roman" w:hAnsi="Times New Roman" w:cs="Times New Roman"/>
          <w:sz w:val="24"/>
          <w:szCs w:val="24"/>
        </w:rPr>
        <w:t xml:space="preserve">The two upper </w:t>
      </w:r>
      <w:r w:rsidR="00383222">
        <w:rPr>
          <w:rFonts w:ascii="Times New Roman" w:hAnsi="Times New Roman" w:cs="Times New Roman"/>
          <w:sz w:val="24"/>
          <w:szCs w:val="24"/>
        </w:rPr>
        <w:t>piping systems that are clear were</w:t>
      </w:r>
      <w:r w:rsidR="00DB79BE">
        <w:rPr>
          <w:rFonts w:ascii="Times New Roman" w:hAnsi="Times New Roman" w:cs="Times New Roman"/>
          <w:sz w:val="24"/>
          <w:szCs w:val="24"/>
        </w:rPr>
        <w:t xml:space="preserve"> cut down the appropriate variable size necessary to fit under the </w:t>
      </w:r>
      <w:r w:rsidR="002B7099">
        <w:rPr>
          <w:rFonts w:ascii="Times New Roman" w:hAnsi="Times New Roman" w:cs="Times New Roman"/>
          <w:sz w:val="24"/>
          <w:szCs w:val="24"/>
        </w:rPr>
        <w:t xml:space="preserve">table. </w:t>
      </w:r>
      <w:r w:rsidR="00BE61AD">
        <w:rPr>
          <w:rFonts w:ascii="Times New Roman" w:hAnsi="Times New Roman" w:cs="Times New Roman"/>
          <w:sz w:val="24"/>
          <w:szCs w:val="24"/>
        </w:rPr>
        <w:t xml:space="preserve">All PVC </w:t>
      </w:r>
      <w:r w:rsidR="00465295">
        <w:rPr>
          <w:rFonts w:ascii="Times New Roman" w:hAnsi="Times New Roman" w:cs="Times New Roman"/>
          <w:sz w:val="24"/>
          <w:szCs w:val="24"/>
        </w:rPr>
        <w:t xml:space="preserve">cutouts were </w:t>
      </w:r>
      <w:r w:rsidR="00AA7743">
        <w:rPr>
          <w:rFonts w:ascii="Times New Roman" w:hAnsi="Times New Roman" w:cs="Times New Roman"/>
          <w:sz w:val="24"/>
          <w:szCs w:val="24"/>
        </w:rPr>
        <w:t>attached as needed</w:t>
      </w:r>
      <w:r w:rsidR="008E3999">
        <w:rPr>
          <w:rFonts w:ascii="Times New Roman" w:hAnsi="Times New Roman" w:cs="Times New Roman"/>
          <w:sz w:val="24"/>
          <w:szCs w:val="24"/>
        </w:rPr>
        <w:t xml:space="preserve">, and PVC cement and caulking </w:t>
      </w:r>
      <w:r w:rsidR="009C61F2">
        <w:rPr>
          <w:rFonts w:ascii="Times New Roman" w:hAnsi="Times New Roman" w:cs="Times New Roman"/>
          <w:sz w:val="24"/>
          <w:szCs w:val="24"/>
        </w:rPr>
        <w:t>were</w:t>
      </w:r>
      <w:r w:rsidR="008E3999">
        <w:rPr>
          <w:rFonts w:ascii="Times New Roman" w:hAnsi="Times New Roman" w:cs="Times New Roman"/>
          <w:sz w:val="24"/>
          <w:szCs w:val="24"/>
        </w:rPr>
        <w:t xml:space="preserve"> used </w:t>
      </w:r>
      <w:r w:rsidR="006E047C">
        <w:rPr>
          <w:rFonts w:ascii="Times New Roman" w:hAnsi="Times New Roman" w:cs="Times New Roman"/>
          <w:sz w:val="24"/>
          <w:szCs w:val="24"/>
        </w:rPr>
        <w:t>at all joints and connections</w:t>
      </w:r>
      <w:r w:rsidR="00A70010">
        <w:rPr>
          <w:rFonts w:ascii="Times New Roman" w:hAnsi="Times New Roman" w:cs="Times New Roman"/>
          <w:sz w:val="24"/>
          <w:szCs w:val="24"/>
        </w:rPr>
        <w:t xml:space="preserve"> to completely seal the subsystem. </w:t>
      </w:r>
      <w:r w:rsidR="000F1DDA">
        <w:rPr>
          <w:rFonts w:ascii="Times New Roman" w:hAnsi="Times New Roman" w:cs="Times New Roman"/>
          <w:sz w:val="24"/>
          <w:szCs w:val="24"/>
        </w:rPr>
        <w:t xml:space="preserve">The two upper tubes were </w:t>
      </w:r>
      <w:r w:rsidR="009C61F2">
        <w:rPr>
          <w:rFonts w:ascii="Times New Roman" w:hAnsi="Times New Roman" w:cs="Times New Roman"/>
          <w:sz w:val="24"/>
          <w:szCs w:val="24"/>
        </w:rPr>
        <w:t>press fit into the bottom of the table</w:t>
      </w:r>
      <w:r w:rsidR="00956C89">
        <w:rPr>
          <w:rFonts w:ascii="Times New Roman" w:hAnsi="Times New Roman" w:cs="Times New Roman"/>
          <w:sz w:val="24"/>
          <w:szCs w:val="24"/>
        </w:rPr>
        <w:t xml:space="preserve"> and attached and sealed via </w:t>
      </w:r>
      <w:r w:rsidR="00E264BF">
        <w:rPr>
          <w:rFonts w:ascii="Times New Roman" w:hAnsi="Times New Roman" w:cs="Times New Roman"/>
          <w:sz w:val="24"/>
          <w:szCs w:val="24"/>
        </w:rPr>
        <w:t xml:space="preserve">caulking. Figure </w:t>
      </w:r>
      <w:r w:rsidR="00901F29">
        <w:rPr>
          <w:rFonts w:ascii="Times New Roman" w:hAnsi="Times New Roman" w:cs="Times New Roman"/>
          <w:sz w:val="24"/>
          <w:szCs w:val="24"/>
        </w:rPr>
        <w:t>25,</w:t>
      </w:r>
      <w:r w:rsidR="00E264BF">
        <w:rPr>
          <w:rFonts w:ascii="Times New Roman" w:hAnsi="Times New Roman" w:cs="Times New Roman"/>
          <w:sz w:val="24"/>
          <w:szCs w:val="24"/>
        </w:rPr>
        <w:t xml:space="preserve"> below shows the </w:t>
      </w:r>
      <w:r w:rsidR="004D332B">
        <w:rPr>
          <w:rFonts w:ascii="Times New Roman" w:hAnsi="Times New Roman" w:cs="Times New Roman"/>
          <w:sz w:val="24"/>
          <w:szCs w:val="24"/>
        </w:rPr>
        <w:t>built subsystem.</w:t>
      </w:r>
    </w:p>
    <w:p w14:paraId="7C61D5E0" w14:textId="77777777" w:rsidR="00774ECE" w:rsidRDefault="58F201C8" w:rsidP="00901F29">
      <w:pPr>
        <w:keepNext/>
        <w:spacing w:line="480" w:lineRule="auto"/>
        <w:jc w:val="center"/>
      </w:pPr>
      <w:r>
        <w:rPr>
          <w:noProof/>
        </w:rPr>
        <w:drawing>
          <wp:inline distT="0" distB="0" distL="0" distR="0" wp14:anchorId="2470B38A" wp14:editId="1E52990D">
            <wp:extent cx="5219830" cy="423386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40">
                      <a:extLst>
                        <a:ext uri="{28A0092B-C50C-407E-A947-70E740481C1C}">
                          <a14:useLocalDpi xmlns:a14="http://schemas.microsoft.com/office/drawing/2010/main" val="0"/>
                        </a:ext>
                      </a:extLst>
                    </a:blip>
                    <a:stretch>
                      <a:fillRect/>
                    </a:stretch>
                  </pic:blipFill>
                  <pic:spPr>
                    <a:xfrm>
                      <a:off x="0" y="0"/>
                      <a:ext cx="5219830" cy="4233863"/>
                    </a:xfrm>
                    <a:prstGeom prst="rect">
                      <a:avLst/>
                    </a:prstGeom>
                  </pic:spPr>
                </pic:pic>
              </a:graphicData>
            </a:graphic>
          </wp:inline>
        </w:drawing>
      </w:r>
    </w:p>
    <w:p w14:paraId="59FFE5C4" w14:textId="71CDF6A6" w:rsidR="004D332B" w:rsidRPr="00774ECE" w:rsidRDefault="00774ECE" w:rsidP="00774ECE">
      <w:pPr>
        <w:pStyle w:val="Caption"/>
        <w:jc w:val="center"/>
        <w:rPr>
          <w:rFonts w:ascii="Times New Roman" w:hAnsi="Times New Roman" w:cs="Times New Roman"/>
          <w:color w:val="auto"/>
          <w:sz w:val="24"/>
          <w:szCs w:val="24"/>
        </w:rPr>
      </w:pPr>
      <w:bookmarkStart w:id="99" w:name="_Toc70678785"/>
      <w:bookmarkStart w:id="100" w:name="_Toc70680380"/>
      <w:r w:rsidRPr="00774ECE">
        <w:rPr>
          <w:rFonts w:ascii="Times New Roman" w:hAnsi="Times New Roman" w:cs="Times New Roman"/>
          <w:color w:val="auto"/>
          <w:sz w:val="24"/>
          <w:szCs w:val="24"/>
        </w:rPr>
        <w:t xml:space="preserve">Figure </w:t>
      </w:r>
      <w:r w:rsidRPr="00774ECE">
        <w:rPr>
          <w:rFonts w:ascii="Times New Roman" w:hAnsi="Times New Roman" w:cs="Times New Roman"/>
          <w:color w:val="auto"/>
          <w:sz w:val="24"/>
          <w:szCs w:val="24"/>
        </w:rPr>
        <w:fldChar w:fldCharType="begin"/>
      </w:r>
      <w:r w:rsidRPr="00774ECE">
        <w:rPr>
          <w:rFonts w:ascii="Times New Roman" w:hAnsi="Times New Roman" w:cs="Times New Roman"/>
          <w:color w:val="auto"/>
          <w:sz w:val="24"/>
          <w:szCs w:val="24"/>
        </w:rPr>
        <w:instrText xml:space="preserve"> SEQ Figure \* ARABIC </w:instrText>
      </w:r>
      <w:r w:rsidRPr="00774ECE">
        <w:rPr>
          <w:rFonts w:ascii="Times New Roman" w:hAnsi="Times New Roman" w:cs="Times New Roman"/>
          <w:color w:val="auto"/>
          <w:sz w:val="24"/>
          <w:szCs w:val="24"/>
        </w:rPr>
        <w:fldChar w:fldCharType="separate"/>
      </w:r>
      <w:r w:rsidR="00173CE4">
        <w:rPr>
          <w:rFonts w:ascii="Times New Roman" w:hAnsi="Times New Roman" w:cs="Times New Roman"/>
          <w:noProof/>
          <w:color w:val="auto"/>
          <w:sz w:val="24"/>
          <w:szCs w:val="24"/>
        </w:rPr>
        <w:t>25</w:t>
      </w:r>
      <w:r w:rsidRPr="00774ECE">
        <w:rPr>
          <w:rFonts w:ascii="Times New Roman" w:hAnsi="Times New Roman" w:cs="Times New Roman"/>
          <w:color w:val="auto"/>
          <w:sz w:val="24"/>
          <w:szCs w:val="24"/>
        </w:rPr>
        <w:fldChar w:fldCharType="end"/>
      </w:r>
      <w:r w:rsidRPr="00774ECE">
        <w:rPr>
          <w:rFonts w:ascii="Times New Roman" w:hAnsi="Times New Roman" w:cs="Times New Roman"/>
          <w:color w:val="auto"/>
          <w:sz w:val="24"/>
          <w:szCs w:val="24"/>
        </w:rPr>
        <w:t>: Completed Manifold System</w:t>
      </w:r>
      <w:bookmarkEnd w:id="99"/>
      <w:bookmarkEnd w:id="100"/>
    </w:p>
    <w:p w14:paraId="6C6DE58D" w14:textId="77777777" w:rsidR="00901F29" w:rsidRDefault="00901F29">
      <w:pPr>
        <w:rPr>
          <w:rStyle w:val="normaltextrun"/>
          <w:rFonts w:ascii="Times New Roman" w:eastAsiaTheme="majorEastAsia" w:hAnsi="Times New Roman" w:cs="Times New Roman"/>
          <w:sz w:val="24"/>
          <w:szCs w:val="24"/>
        </w:rPr>
      </w:pPr>
      <w:bookmarkStart w:id="101" w:name="_Toc70613754"/>
      <w:bookmarkStart w:id="102" w:name="_Toc70617014"/>
      <w:r>
        <w:rPr>
          <w:rStyle w:val="normaltextrun"/>
          <w:rFonts w:ascii="Times New Roman" w:hAnsi="Times New Roman" w:cs="Times New Roman"/>
          <w:sz w:val="24"/>
          <w:szCs w:val="24"/>
        </w:rPr>
        <w:br w:type="page"/>
      </w:r>
    </w:p>
    <w:p w14:paraId="6DFBDD89" w14:textId="51338FCC" w:rsidR="000D64B8" w:rsidRPr="000D64B8" w:rsidRDefault="00362B03" w:rsidP="00D43728">
      <w:pPr>
        <w:pStyle w:val="Heading2"/>
        <w:numPr>
          <w:ilvl w:val="1"/>
          <w:numId w:val="33"/>
        </w:numPr>
        <w:spacing w:line="480" w:lineRule="auto"/>
        <w:rPr>
          <w:rStyle w:val="normaltextrun"/>
          <w:rFonts w:ascii="Times New Roman" w:hAnsi="Times New Roman" w:cs="Times New Roman"/>
          <w:color w:val="auto"/>
          <w:sz w:val="24"/>
          <w:szCs w:val="24"/>
        </w:rPr>
      </w:pPr>
      <w:bookmarkStart w:id="103" w:name="_Toc70678808"/>
      <w:bookmarkStart w:id="104" w:name="_Toc70680407"/>
      <w:r w:rsidRPr="00741981">
        <w:rPr>
          <w:rStyle w:val="normaltextrun"/>
          <w:rFonts w:ascii="Times New Roman" w:hAnsi="Times New Roman" w:cs="Times New Roman"/>
          <w:color w:val="auto"/>
          <w:sz w:val="24"/>
          <w:szCs w:val="24"/>
        </w:rPr>
        <w:lastRenderedPageBreak/>
        <w:t>Turbine</w:t>
      </w:r>
      <w:bookmarkEnd w:id="101"/>
      <w:bookmarkEnd w:id="102"/>
      <w:bookmarkEnd w:id="103"/>
      <w:bookmarkEnd w:id="104"/>
    </w:p>
    <w:p w14:paraId="227704BE" w14:textId="77777777" w:rsidR="00AA4F56" w:rsidRDefault="002F0E56" w:rsidP="0085206E">
      <w:pPr>
        <w:spacing w:line="480" w:lineRule="auto"/>
        <w:ind w:firstLine="360"/>
        <w:rPr>
          <w:rFonts w:ascii="Times New Roman" w:hAnsi="Times New Roman" w:cs="Times New Roman"/>
          <w:sz w:val="24"/>
          <w:szCs w:val="24"/>
        </w:rPr>
      </w:pPr>
      <w:r w:rsidRPr="002F0E56">
        <w:rPr>
          <w:rFonts w:ascii="Times New Roman" w:hAnsi="Times New Roman" w:cs="Times New Roman"/>
          <w:sz w:val="24"/>
          <w:szCs w:val="24"/>
        </w:rPr>
        <w:t xml:space="preserve">The </w:t>
      </w:r>
      <w:r>
        <w:rPr>
          <w:rFonts w:ascii="Times New Roman" w:hAnsi="Times New Roman" w:cs="Times New Roman"/>
          <w:sz w:val="24"/>
          <w:szCs w:val="24"/>
        </w:rPr>
        <w:t xml:space="preserve">fabrication of turbine system </w:t>
      </w:r>
      <w:r w:rsidR="00CE299A">
        <w:rPr>
          <w:rFonts w:ascii="Times New Roman" w:hAnsi="Times New Roman" w:cs="Times New Roman"/>
          <w:sz w:val="24"/>
          <w:szCs w:val="24"/>
        </w:rPr>
        <w:t xml:space="preserve">utilized </w:t>
      </w:r>
      <w:r w:rsidR="001F6B2C">
        <w:rPr>
          <w:rFonts w:ascii="Times New Roman" w:hAnsi="Times New Roman" w:cs="Times New Roman"/>
          <w:sz w:val="24"/>
          <w:szCs w:val="24"/>
        </w:rPr>
        <w:t xml:space="preserve">3D printing and machine shop hand tools. </w:t>
      </w:r>
      <w:r w:rsidR="00AB113C">
        <w:rPr>
          <w:rFonts w:ascii="Times New Roman" w:hAnsi="Times New Roman" w:cs="Times New Roman"/>
          <w:sz w:val="24"/>
          <w:szCs w:val="24"/>
        </w:rPr>
        <w:t xml:space="preserve">The turbine </w:t>
      </w:r>
      <w:r w:rsidR="00E31258">
        <w:rPr>
          <w:rFonts w:ascii="Times New Roman" w:hAnsi="Times New Roman" w:cs="Times New Roman"/>
          <w:sz w:val="24"/>
          <w:szCs w:val="24"/>
        </w:rPr>
        <w:t>was broken up into three parts:</w:t>
      </w:r>
      <w:r>
        <w:rPr>
          <w:rFonts w:ascii="Times New Roman" w:hAnsi="Times New Roman" w:cs="Times New Roman"/>
          <w:sz w:val="24"/>
          <w:szCs w:val="24"/>
        </w:rPr>
        <w:t xml:space="preserve"> the </w:t>
      </w:r>
      <w:r w:rsidR="00E31258">
        <w:rPr>
          <w:rFonts w:ascii="Times New Roman" w:hAnsi="Times New Roman" w:cs="Times New Roman"/>
          <w:sz w:val="24"/>
          <w:szCs w:val="24"/>
        </w:rPr>
        <w:t xml:space="preserve">turbine blades, </w:t>
      </w:r>
      <w:r w:rsidR="00E63CE0">
        <w:rPr>
          <w:rFonts w:ascii="Times New Roman" w:hAnsi="Times New Roman" w:cs="Times New Roman"/>
          <w:sz w:val="24"/>
          <w:szCs w:val="24"/>
        </w:rPr>
        <w:t xml:space="preserve">turbine housing with tube, and </w:t>
      </w:r>
      <w:r w:rsidR="00CF1A79">
        <w:rPr>
          <w:rFonts w:ascii="Times New Roman" w:hAnsi="Times New Roman" w:cs="Times New Roman"/>
          <w:sz w:val="24"/>
          <w:szCs w:val="24"/>
        </w:rPr>
        <w:t xml:space="preserve">the backing of the housing. </w:t>
      </w:r>
      <w:r w:rsidR="0043154F">
        <w:rPr>
          <w:rFonts w:ascii="Times New Roman" w:hAnsi="Times New Roman" w:cs="Times New Roman"/>
          <w:sz w:val="24"/>
          <w:szCs w:val="24"/>
        </w:rPr>
        <w:t xml:space="preserve">The three parts were modeled to all fit with each other, and </w:t>
      </w:r>
      <w:r w:rsidR="00094A7B">
        <w:rPr>
          <w:rFonts w:ascii="Times New Roman" w:hAnsi="Times New Roman" w:cs="Times New Roman"/>
          <w:sz w:val="24"/>
          <w:szCs w:val="24"/>
        </w:rPr>
        <w:t xml:space="preserve">the tube attached to the turbine housing was designed to </w:t>
      </w:r>
      <w:r w:rsidR="00865437">
        <w:rPr>
          <w:rFonts w:ascii="Times New Roman" w:hAnsi="Times New Roman" w:cs="Times New Roman"/>
          <w:sz w:val="24"/>
          <w:szCs w:val="24"/>
        </w:rPr>
        <w:t>fit right over a 3</w:t>
      </w:r>
      <w:r w:rsidR="002956BF">
        <w:rPr>
          <w:rFonts w:ascii="Times New Roman" w:hAnsi="Times New Roman" w:cs="Times New Roman"/>
          <w:sz w:val="24"/>
          <w:szCs w:val="24"/>
        </w:rPr>
        <w:t>-</w:t>
      </w:r>
      <w:r w:rsidR="00865437">
        <w:rPr>
          <w:rFonts w:ascii="Times New Roman" w:hAnsi="Times New Roman" w:cs="Times New Roman"/>
          <w:sz w:val="24"/>
          <w:szCs w:val="24"/>
        </w:rPr>
        <w:t xml:space="preserve">inch PVC which was used for the manifolds. </w:t>
      </w:r>
      <w:r w:rsidR="00FD3FA0">
        <w:rPr>
          <w:rFonts w:ascii="Times New Roman" w:hAnsi="Times New Roman" w:cs="Times New Roman"/>
          <w:sz w:val="24"/>
          <w:szCs w:val="24"/>
        </w:rPr>
        <w:t xml:space="preserve">Once the 3D printed parts were received, </w:t>
      </w:r>
      <w:r w:rsidR="002956BF">
        <w:rPr>
          <w:rFonts w:ascii="Times New Roman" w:hAnsi="Times New Roman" w:cs="Times New Roman"/>
          <w:sz w:val="24"/>
          <w:szCs w:val="24"/>
        </w:rPr>
        <w:t xml:space="preserve">a hole was tapped </w:t>
      </w:r>
      <w:r w:rsidR="00122687">
        <w:rPr>
          <w:rFonts w:ascii="Times New Roman" w:hAnsi="Times New Roman" w:cs="Times New Roman"/>
          <w:sz w:val="24"/>
          <w:szCs w:val="24"/>
        </w:rPr>
        <w:t xml:space="preserve">in the turbine blades. This allowed for the generator to be screwed into the turbine blades with no worry </w:t>
      </w:r>
      <w:r w:rsidR="00350139">
        <w:rPr>
          <w:rFonts w:ascii="Times New Roman" w:hAnsi="Times New Roman" w:cs="Times New Roman"/>
          <w:sz w:val="24"/>
          <w:szCs w:val="24"/>
        </w:rPr>
        <w:t>of damaging the generator shaft.</w:t>
      </w:r>
      <w:r w:rsidR="00717E2C">
        <w:rPr>
          <w:rFonts w:ascii="Times New Roman" w:hAnsi="Times New Roman" w:cs="Times New Roman"/>
          <w:sz w:val="24"/>
          <w:szCs w:val="24"/>
        </w:rPr>
        <w:t xml:space="preserve"> </w:t>
      </w:r>
    </w:p>
    <w:p w14:paraId="710D9098" w14:textId="2600B72B" w:rsidR="003D4257" w:rsidRPr="003D4257" w:rsidRDefault="00717E2C" w:rsidP="0085206E">
      <w:pPr>
        <w:spacing w:line="480" w:lineRule="auto"/>
        <w:ind w:firstLine="360"/>
        <w:rPr>
          <w:rFonts w:ascii="Times New Roman" w:hAnsi="Times New Roman" w:cs="Times New Roman"/>
          <w:sz w:val="24"/>
          <w:szCs w:val="24"/>
        </w:rPr>
      </w:pPr>
      <w:r>
        <w:rPr>
          <w:rFonts w:ascii="Times New Roman" w:hAnsi="Times New Roman" w:cs="Times New Roman"/>
          <w:sz w:val="24"/>
          <w:szCs w:val="24"/>
        </w:rPr>
        <w:t>When testing to see if all the components fit together, it was made apparent that the turbine blades would hit the turbine housing</w:t>
      </w:r>
      <w:r w:rsidR="00BC5D6F">
        <w:rPr>
          <w:rFonts w:ascii="Times New Roman" w:hAnsi="Times New Roman" w:cs="Times New Roman"/>
          <w:sz w:val="24"/>
          <w:szCs w:val="24"/>
        </w:rPr>
        <w:t xml:space="preserve"> when the generator was rotating. To mitigate this, the inside edge of the turbine </w:t>
      </w:r>
      <w:r w:rsidR="00990BA7">
        <w:rPr>
          <w:rFonts w:ascii="Times New Roman" w:hAnsi="Times New Roman" w:cs="Times New Roman"/>
          <w:sz w:val="24"/>
          <w:szCs w:val="24"/>
        </w:rPr>
        <w:t xml:space="preserve">edge was sanded down to allow for additional clearance. </w:t>
      </w:r>
      <w:r w:rsidR="001F2457">
        <w:rPr>
          <w:rFonts w:ascii="Times New Roman" w:hAnsi="Times New Roman" w:cs="Times New Roman"/>
          <w:sz w:val="24"/>
          <w:szCs w:val="24"/>
        </w:rPr>
        <w:t>After around an hour of sanding</w:t>
      </w:r>
      <w:r w:rsidR="00F70CB2">
        <w:rPr>
          <w:rFonts w:ascii="Times New Roman" w:hAnsi="Times New Roman" w:cs="Times New Roman"/>
          <w:sz w:val="24"/>
          <w:szCs w:val="24"/>
        </w:rPr>
        <w:t xml:space="preserve"> and testing, the turbine blades were able to spin freely in the </w:t>
      </w:r>
      <w:r w:rsidR="006A7722">
        <w:rPr>
          <w:rFonts w:ascii="Times New Roman" w:hAnsi="Times New Roman" w:cs="Times New Roman"/>
          <w:sz w:val="24"/>
          <w:szCs w:val="24"/>
        </w:rPr>
        <w:t>turbine</w:t>
      </w:r>
      <w:r w:rsidR="00B12808">
        <w:rPr>
          <w:rFonts w:ascii="Times New Roman" w:hAnsi="Times New Roman" w:cs="Times New Roman"/>
          <w:sz w:val="24"/>
          <w:szCs w:val="24"/>
        </w:rPr>
        <w:t xml:space="preserve"> housing with no </w:t>
      </w:r>
      <w:r w:rsidR="006A7722">
        <w:rPr>
          <w:rFonts w:ascii="Times New Roman" w:hAnsi="Times New Roman" w:cs="Times New Roman"/>
          <w:sz w:val="24"/>
          <w:szCs w:val="24"/>
        </w:rPr>
        <w:t>physical</w:t>
      </w:r>
      <w:r w:rsidR="00AB7366">
        <w:rPr>
          <w:rFonts w:ascii="Times New Roman" w:hAnsi="Times New Roman" w:cs="Times New Roman"/>
          <w:sz w:val="24"/>
          <w:szCs w:val="24"/>
        </w:rPr>
        <w:t xml:space="preserve"> contact </w:t>
      </w:r>
      <w:r w:rsidR="00325C53">
        <w:rPr>
          <w:rFonts w:ascii="Times New Roman" w:hAnsi="Times New Roman" w:cs="Times New Roman"/>
          <w:sz w:val="24"/>
          <w:szCs w:val="24"/>
        </w:rPr>
        <w:t xml:space="preserve">to the inside </w:t>
      </w:r>
      <w:r w:rsidR="006A7722">
        <w:rPr>
          <w:rFonts w:ascii="Times New Roman" w:hAnsi="Times New Roman" w:cs="Times New Roman"/>
          <w:sz w:val="24"/>
          <w:szCs w:val="24"/>
        </w:rPr>
        <w:t xml:space="preserve">wall. </w:t>
      </w:r>
      <w:r w:rsidR="00CD1088">
        <w:rPr>
          <w:rFonts w:ascii="Times New Roman" w:hAnsi="Times New Roman" w:cs="Times New Roman"/>
          <w:sz w:val="24"/>
          <w:szCs w:val="24"/>
        </w:rPr>
        <w:t xml:space="preserve">Once this was determined, </w:t>
      </w:r>
      <w:r w:rsidR="000213DE">
        <w:rPr>
          <w:rFonts w:ascii="Times New Roman" w:hAnsi="Times New Roman" w:cs="Times New Roman"/>
          <w:sz w:val="24"/>
          <w:szCs w:val="24"/>
        </w:rPr>
        <w:t xml:space="preserve">the generator was </w:t>
      </w:r>
      <w:r w:rsidR="002E66AA">
        <w:rPr>
          <w:rFonts w:ascii="Times New Roman" w:hAnsi="Times New Roman" w:cs="Times New Roman"/>
          <w:sz w:val="24"/>
          <w:szCs w:val="24"/>
        </w:rPr>
        <w:t xml:space="preserve">unscrewed from the turbine blades, and then </w:t>
      </w:r>
      <w:r w:rsidR="00902A8A">
        <w:rPr>
          <w:rFonts w:ascii="Times New Roman" w:hAnsi="Times New Roman" w:cs="Times New Roman"/>
          <w:sz w:val="24"/>
          <w:szCs w:val="24"/>
        </w:rPr>
        <w:t>Loctite (</w:t>
      </w:r>
      <w:r w:rsidR="005B155A">
        <w:rPr>
          <w:rFonts w:ascii="Times New Roman" w:hAnsi="Times New Roman" w:cs="Times New Roman"/>
          <w:sz w:val="24"/>
          <w:szCs w:val="24"/>
        </w:rPr>
        <w:t>a thread locking solution) was added to the generator shaft</w:t>
      </w:r>
      <w:r w:rsidR="005342FF">
        <w:rPr>
          <w:rFonts w:ascii="Times New Roman" w:hAnsi="Times New Roman" w:cs="Times New Roman"/>
          <w:sz w:val="24"/>
          <w:szCs w:val="24"/>
        </w:rPr>
        <w:t xml:space="preserve">. </w:t>
      </w:r>
      <w:r w:rsidR="004E2291">
        <w:rPr>
          <w:rFonts w:ascii="Times New Roman" w:hAnsi="Times New Roman" w:cs="Times New Roman"/>
          <w:sz w:val="24"/>
          <w:szCs w:val="24"/>
        </w:rPr>
        <w:t xml:space="preserve">This would allow for the generator shaft to sit inside the turbine blades tightly with little to no movement. </w:t>
      </w:r>
      <w:r w:rsidR="005342FF">
        <w:rPr>
          <w:rFonts w:ascii="Times New Roman" w:hAnsi="Times New Roman" w:cs="Times New Roman"/>
          <w:sz w:val="24"/>
          <w:szCs w:val="24"/>
        </w:rPr>
        <w:t xml:space="preserve">The turbine housing backing was attached </w:t>
      </w:r>
      <w:r w:rsidR="00B853DB">
        <w:rPr>
          <w:rFonts w:ascii="Times New Roman" w:hAnsi="Times New Roman" w:cs="Times New Roman"/>
          <w:sz w:val="24"/>
          <w:szCs w:val="24"/>
        </w:rPr>
        <w:t>to the housing</w:t>
      </w:r>
      <w:r w:rsidR="005B155A">
        <w:rPr>
          <w:rFonts w:ascii="Times New Roman" w:hAnsi="Times New Roman" w:cs="Times New Roman"/>
          <w:sz w:val="24"/>
          <w:szCs w:val="24"/>
        </w:rPr>
        <w:t xml:space="preserve">, and </w:t>
      </w:r>
      <w:r w:rsidR="009366A9">
        <w:rPr>
          <w:rFonts w:ascii="Times New Roman" w:hAnsi="Times New Roman" w:cs="Times New Roman"/>
          <w:sz w:val="24"/>
          <w:szCs w:val="24"/>
        </w:rPr>
        <w:t>the generator</w:t>
      </w:r>
      <w:r w:rsidR="005B155A">
        <w:rPr>
          <w:rFonts w:ascii="Times New Roman" w:hAnsi="Times New Roman" w:cs="Times New Roman"/>
          <w:sz w:val="24"/>
          <w:szCs w:val="24"/>
        </w:rPr>
        <w:t xml:space="preserve"> was re-screwed into the turbine blades. </w:t>
      </w:r>
      <w:r w:rsidR="00975E41">
        <w:rPr>
          <w:rFonts w:ascii="Times New Roman" w:hAnsi="Times New Roman" w:cs="Times New Roman"/>
          <w:sz w:val="24"/>
          <w:szCs w:val="24"/>
        </w:rPr>
        <w:t xml:space="preserve">Caulking was used to </w:t>
      </w:r>
      <w:r w:rsidR="00CD72D1">
        <w:rPr>
          <w:rFonts w:ascii="Times New Roman" w:hAnsi="Times New Roman" w:cs="Times New Roman"/>
          <w:sz w:val="24"/>
          <w:szCs w:val="24"/>
        </w:rPr>
        <w:t xml:space="preserve">seal the turbine housing and backing to </w:t>
      </w:r>
      <w:r w:rsidR="00445864">
        <w:rPr>
          <w:rFonts w:ascii="Times New Roman" w:hAnsi="Times New Roman" w:cs="Times New Roman"/>
          <w:sz w:val="24"/>
          <w:szCs w:val="24"/>
        </w:rPr>
        <w:t>seal all areas where air could be lost.</w:t>
      </w:r>
      <w:r w:rsidR="00CD72D1">
        <w:rPr>
          <w:rFonts w:ascii="Times New Roman" w:hAnsi="Times New Roman" w:cs="Times New Roman"/>
          <w:sz w:val="24"/>
          <w:szCs w:val="24"/>
        </w:rPr>
        <w:t xml:space="preserve"> </w:t>
      </w:r>
      <w:r w:rsidR="000A7015">
        <w:rPr>
          <w:rFonts w:ascii="Times New Roman" w:hAnsi="Times New Roman" w:cs="Times New Roman"/>
          <w:sz w:val="24"/>
          <w:szCs w:val="24"/>
        </w:rPr>
        <w:t xml:space="preserve">At this point, the turbine subassembly was complete </w:t>
      </w:r>
      <w:r w:rsidR="00C57B27">
        <w:rPr>
          <w:rFonts w:ascii="Times New Roman" w:hAnsi="Times New Roman" w:cs="Times New Roman"/>
          <w:sz w:val="24"/>
          <w:szCs w:val="24"/>
        </w:rPr>
        <w:t>and ready to be attached t</w:t>
      </w:r>
      <w:r w:rsidR="0039350E">
        <w:rPr>
          <w:rFonts w:ascii="Times New Roman" w:hAnsi="Times New Roman" w:cs="Times New Roman"/>
          <w:sz w:val="24"/>
          <w:szCs w:val="24"/>
        </w:rPr>
        <w:t xml:space="preserve">o the manifold system. This was completed using </w:t>
      </w:r>
      <w:r w:rsidR="007E767A">
        <w:rPr>
          <w:rFonts w:ascii="Times New Roman" w:hAnsi="Times New Roman" w:cs="Times New Roman"/>
          <w:sz w:val="24"/>
          <w:szCs w:val="24"/>
        </w:rPr>
        <w:t>Epoxy and caulking</w:t>
      </w:r>
      <w:r w:rsidR="00DB1BAF">
        <w:rPr>
          <w:rFonts w:ascii="Times New Roman" w:hAnsi="Times New Roman" w:cs="Times New Roman"/>
          <w:sz w:val="24"/>
          <w:szCs w:val="24"/>
        </w:rPr>
        <w:t xml:space="preserve"> to allow for the 3D printed PLA plastic to adhere to the PVC.</w:t>
      </w:r>
      <w:r w:rsidR="00904892">
        <w:rPr>
          <w:rFonts w:ascii="Times New Roman" w:hAnsi="Times New Roman" w:cs="Times New Roman"/>
          <w:sz w:val="24"/>
          <w:szCs w:val="24"/>
        </w:rPr>
        <w:t xml:space="preserve"> </w:t>
      </w:r>
      <w:r w:rsidR="00904892" w:rsidRPr="00901F29">
        <w:rPr>
          <w:rFonts w:ascii="Times New Roman" w:hAnsi="Times New Roman" w:cs="Times New Roman"/>
          <w:sz w:val="24"/>
          <w:szCs w:val="24"/>
        </w:rPr>
        <w:t xml:space="preserve">Figure </w:t>
      </w:r>
      <w:r w:rsidR="00901F29" w:rsidRPr="00901F29">
        <w:rPr>
          <w:rFonts w:ascii="Times New Roman" w:hAnsi="Times New Roman" w:cs="Times New Roman"/>
          <w:sz w:val="24"/>
          <w:szCs w:val="24"/>
        </w:rPr>
        <w:t>26</w:t>
      </w:r>
      <w:r w:rsidR="00901F29">
        <w:rPr>
          <w:rFonts w:ascii="Times New Roman" w:hAnsi="Times New Roman" w:cs="Times New Roman"/>
          <w:sz w:val="24"/>
          <w:szCs w:val="24"/>
        </w:rPr>
        <w:t>,</w:t>
      </w:r>
      <w:r w:rsidR="00F6772D">
        <w:rPr>
          <w:rFonts w:ascii="Times New Roman" w:hAnsi="Times New Roman" w:cs="Times New Roman"/>
          <w:sz w:val="24"/>
          <w:szCs w:val="24"/>
        </w:rPr>
        <w:t xml:space="preserve"> below</w:t>
      </w:r>
      <w:r w:rsidR="00663416">
        <w:rPr>
          <w:rFonts w:ascii="Times New Roman" w:hAnsi="Times New Roman" w:cs="Times New Roman"/>
          <w:sz w:val="24"/>
          <w:szCs w:val="24"/>
        </w:rPr>
        <w:t xml:space="preserve"> shows the completed </w:t>
      </w:r>
      <w:r w:rsidR="007D1FCA">
        <w:rPr>
          <w:rFonts w:ascii="Times New Roman" w:hAnsi="Times New Roman" w:cs="Times New Roman"/>
          <w:sz w:val="24"/>
          <w:szCs w:val="24"/>
        </w:rPr>
        <w:t>turbine system attached to the manifolds</w:t>
      </w:r>
      <w:r w:rsidR="00901F29">
        <w:rPr>
          <w:rFonts w:ascii="Times New Roman" w:hAnsi="Times New Roman" w:cs="Times New Roman"/>
          <w:sz w:val="24"/>
          <w:szCs w:val="24"/>
        </w:rPr>
        <w:t>:</w:t>
      </w:r>
      <w:r w:rsidR="007D1FCA">
        <w:rPr>
          <w:rFonts w:ascii="Times New Roman" w:hAnsi="Times New Roman" w:cs="Times New Roman"/>
          <w:sz w:val="24"/>
          <w:szCs w:val="24"/>
        </w:rPr>
        <w:t xml:space="preserve"> </w:t>
      </w:r>
    </w:p>
    <w:p w14:paraId="1F461B25" w14:textId="77777777" w:rsidR="00B63DFC" w:rsidRDefault="3C52AEEB" w:rsidP="00901F29">
      <w:pPr>
        <w:keepNext/>
        <w:spacing w:line="480" w:lineRule="auto"/>
        <w:jc w:val="center"/>
      </w:pPr>
      <w:r>
        <w:rPr>
          <w:noProof/>
        </w:rPr>
        <w:lastRenderedPageBreak/>
        <w:drawing>
          <wp:inline distT="0" distB="0" distL="0" distR="0" wp14:anchorId="52722616" wp14:editId="375BE1E4">
            <wp:extent cx="5848932" cy="3295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41">
                      <a:extLst>
                        <a:ext uri="{28A0092B-C50C-407E-A947-70E740481C1C}">
                          <a14:useLocalDpi xmlns:a14="http://schemas.microsoft.com/office/drawing/2010/main" val="0"/>
                        </a:ext>
                      </a:extLst>
                    </a:blip>
                    <a:stretch>
                      <a:fillRect/>
                    </a:stretch>
                  </pic:blipFill>
                  <pic:spPr>
                    <a:xfrm>
                      <a:off x="0" y="0"/>
                      <a:ext cx="5848932" cy="3295650"/>
                    </a:xfrm>
                    <a:prstGeom prst="rect">
                      <a:avLst/>
                    </a:prstGeom>
                  </pic:spPr>
                </pic:pic>
              </a:graphicData>
            </a:graphic>
          </wp:inline>
        </w:drawing>
      </w:r>
    </w:p>
    <w:p w14:paraId="79A3BB75" w14:textId="41E1F200" w:rsidR="00100161" w:rsidRPr="00B3011D" w:rsidRDefault="00B63DFC" w:rsidP="00B3011D">
      <w:pPr>
        <w:pStyle w:val="Caption"/>
        <w:jc w:val="center"/>
        <w:rPr>
          <w:rFonts w:ascii="Times New Roman" w:hAnsi="Times New Roman" w:cs="Times New Roman"/>
          <w:color w:val="auto"/>
          <w:sz w:val="24"/>
          <w:szCs w:val="24"/>
        </w:rPr>
      </w:pPr>
      <w:bookmarkStart w:id="105" w:name="_Toc70678786"/>
      <w:bookmarkStart w:id="106" w:name="_Toc70680381"/>
      <w:r w:rsidRPr="00B63DFC">
        <w:rPr>
          <w:rFonts w:ascii="Times New Roman" w:hAnsi="Times New Roman" w:cs="Times New Roman"/>
          <w:color w:val="auto"/>
          <w:sz w:val="24"/>
          <w:szCs w:val="24"/>
        </w:rPr>
        <w:t xml:space="preserve">Figure </w:t>
      </w:r>
      <w:r w:rsidRPr="00B63DFC">
        <w:rPr>
          <w:rFonts w:ascii="Times New Roman" w:hAnsi="Times New Roman" w:cs="Times New Roman"/>
          <w:color w:val="auto"/>
          <w:sz w:val="24"/>
          <w:szCs w:val="24"/>
        </w:rPr>
        <w:fldChar w:fldCharType="begin"/>
      </w:r>
      <w:r w:rsidRPr="00B63DFC">
        <w:rPr>
          <w:rFonts w:ascii="Times New Roman" w:hAnsi="Times New Roman" w:cs="Times New Roman"/>
          <w:color w:val="auto"/>
          <w:sz w:val="24"/>
          <w:szCs w:val="24"/>
        </w:rPr>
        <w:instrText xml:space="preserve"> SEQ Figure \* ARABIC </w:instrText>
      </w:r>
      <w:r w:rsidRPr="00B63DFC">
        <w:rPr>
          <w:rFonts w:ascii="Times New Roman" w:hAnsi="Times New Roman" w:cs="Times New Roman"/>
          <w:color w:val="auto"/>
          <w:sz w:val="24"/>
          <w:szCs w:val="24"/>
        </w:rPr>
        <w:fldChar w:fldCharType="separate"/>
      </w:r>
      <w:r w:rsidR="00173CE4">
        <w:rPr>
          <w:rFonts w:ascii="Times New Roman" w:hAnsi="Times New Roman" w:cs="Times New Roman"/>
          <w:noProof/>
          <w:color w:val="auto"/>
          <w:sz w:val="24"/>
          <w:szCs w:val="24"/>
        </w:rPr>
        <w:t>26</w:t>
      </w:r>
      <w:r w:rsidRPr="00B63DFC">
        <w:rPr>
          <w:rFonts w:ascii="Times New Roman" w:hAnsi="Times New Roman" w:cs="Times New Roman"/>
          <w:color w:val="auto"/>
          <w:sz w:val="24"/>
          <w:szCs w:val="24"/>
        </w:rPr>
        <w:fldChar w:fldCharType="end"/>
      </w:r>
      <w:r w:rsidRPr="00B63DFC">
        <w:rPr>
          <w:rFonts w:ascii="Times New Roman" w:hAnsi="Times New Roman" w:cs="Times New Roman"/>
          <w:color w:val="auto"/>
          <w:sz w:val="24"/>
          <w:szCs w:val="24"/>
        </w:rPr>
        <w:t>: Completed Turbine System</w:t>
      </w:r>
      <w:bookmarkEnd w:id="105"/>
      <w:bookmarkEnd w:id="106"/>
    </w:p>
    <w:p w14:paraId="63B42968" w14:textId="77777777" w:rsidR="00901F29" w:rsidRDefault="00901F29">
      <w:pPr>
        <w:rPr>
          <w:rStyle w:val="normaltextrun"/>
          <w:rFonts w:ascii="Times New Roman" w:eastAsiaTheme="majorEastAsia" w:hAnsi="Times New Roman" w:cs="Times New Roman"/>
          <w:sz w:val="24"/>
          <w:szCs w:val="24"/>
        </w:rPr>
      </w:pPr>
      <w:bookmarkStart w:id="107" w:name="_Toc70613755"/>
      <w:bookmarkStart w:id="108" w:name="_Toc70617015"/>
      <w:r>
        <w:rPr>
          <w:rStyle w:val="normaltextrun"/>
          <w:rFonts w:ascii="Times New Roman" w:hAnsi="Times New Roman" w:cs="Times New Roman"/>
          <w:sz w:val="24"/>
          <w:szCs w:val="24"/>
        </w:rPr>
        <w:br w:type="page"/>
      </w:r>
    </w:p>
    <w:p w14:paraId="4EBC73F0" w14:textId="68D46994" w:rsidR="00820473" w:rsidRDefault="00362B03" w:rsidP="00D43728">
      <w:pPr>
        <w:pStyle w:val="Heading2"/>
        <w:numPr>
          <w:ilvl w:val="1"/>
          <w:numId w:val="33"/>
        </w:numPr>
        <w:spacing w:line="480" w:lineRule="auto"/>
        <w:rPr>
          <w:rStyle w:val="normaltextrun"/>
          <w:rFonts w:ascii="Times New Roman" w:hAnsi="Times New Roman" w:cs="Times New Roman"/>
          <w:color w:val="auto"/>
          <w:sz w:val="24"/>
          <w:szCs w:val="24"/>
        </w:rPr>
      </w:pPr>
      <w:bookmarkStart w:id="109" w:name="_Toc70678809"/>
      <w:bookmarkStart w:id="110" w:name="_Toc70680408"/>
      <w:r w:rsidRPr="00741981">
        <w:rPr>
          <w:rStyle w:val="normaltextrun"/>
          <w:rFonts w:ascii="Times New Roman" w:hAnsi="Times New Roman" w:cs="Times New Roman"/>
          <w:color w:val="auto"/>
          <w:sz w:val="24"/>
          <w:szCs w:val="24"/>
        </w:rPr>
        <w:lastRenderedPageBreak/>
        <w:t>Generator Circuit</w:t>
      </w:r>
      <w:bookmarkEnd w:id="107"/>
      <w:bookmarkEnd w:id="108"/>
      <w:bookmarkEnd w:id="109"/>
      <w:bookmarkEnd w:id="110"/>
    </w:p>
    <w:p w14:paraId="04721042" w14:textId="5C9D605B" w:rsidR="004B2E76" w:rsidRPr="00941632" w:rsidRDefault="00EF3F46" w:rsidP="0085206E">
      <w:pPr>
        <w:spacing w:line="480" w:lineRule="auto"/>
        <w:ind w:firstLine="360"/>
        <w:rPr>
          <w:rFonts w:ascii="Times New Roman" w:hAnsi="Times New Roman" w:cs="Times New Roman"/>
          <w:sz w:val="24"/>
          <w:szCs w:val="24"/>
        </w:rPr>
      </w:pPr>
      <w:r w:rsidRPr="00941632">
        <w:rPr>
          <w:rFonts w:ascii="Times New Roman" w:hAnsi="Times New Roman" w:cs="Times New Roman"/>
          <w:sz w:val="24"/>
          <w:szCs w:val="24"/>
        </w:rPr>
        <w:t>The fabrication and development of the electric circuit consisted of wiring and testing the complete electrical circuit subsystem.</w:t>
      </w:r>
      <w:r w:rsidR="00F36771" w:rsidRPr="00941632">
        <w:rPr>
          <w:rFonts w:ascii="Times New Roman" w:hAnsi="Times New Roman" w:cs="Times New Roman"/>
          <w:sz w:val="24"/>
          <w:szCs w:val="24"/>
        </w:rPr>
        <w:t xml:space="preserve"> The team used 10</w:t>
      </w:r>
      <w:r w:rsidR="00CE3801" w:rsidRPr="00941632">
        <w:rPr>
          <w:rFonts w:ascii="Times New Roman" w:hAnsi="Times New Roman" w:cs="Times New Roman"/>
          <w:sz w:val="24"/>
          <w:szCs w:val="24"/>
        </w:rPr>
        <w:t xml:space="preserve">-gauge </w:t>
      </w:r>
      <w:r w:rsidR="00F36771" w:rsidRPr="00941632">
        <w:rPr>
          <w:rFonts w:ascii="Times New Roman" w:hAnsi="Times New Roman" w:cs="Times New Roman"/>
          <w:sz w:val="24"/>
          <w:szCs w:val="24"/>
        </w:rPr>
        <w:t xml:space="preserve">wire for wiring the battery circuit, as 10-gauge can handle </w:t>
      </w:r>
      <w:r w:rsidR="00A32576" w:rsidRPr="00941632">
        <w:rPr>
          <w:rFonts w:ascii="Times New Roman" w:hAnsi="Times New Roman" w:cs="Times New Roman"/>
          <w:sz w:val="24"/>
          <w:szCs w:val="24"/>
        </w:rPr>
        <w:t xml:space="preserve">up to 30 amps. </w:t>
      </w:r>
      <w:r w:rsidRPr="00941632">
        <w:rPr>
          <w:rFonts w:ascii="Times New Roman" w:hAnsi="Times New Roman" w:cs="Times New Roman"/>
          <w:sz w:val="24"/>
          <w:szCs w:val="24"/>
        </w:rPr>
        <w:t xml:space="preserve"> </w:t>
      </w:r>
      <w:r w:rsidR="00CE3801" w:rsidRPr="00941632">
        <w:rPr>
          <w:rFonts w:ascii="Times New Roman" w:hAnsi="Times New Roman" w:cs="Times New Roman"/>
          <w:sz w:val="24"/>
          <w:szCs w:val="24"/>
        </w:rPr>
        <w:t xml:space="preserve">The charge controller </w:t>
      </w:r>
      <w:r w:rsidR="00121A3A" w:rsidRPr="00941632">
        <w:rPr>
          <w:rFonts w:ascii="Times New Roman" w:hAnsi="Times New Roman" w:cs="Times New Roman"/>
          <w:sz w:val="24"/>
          <w:szCs w:val="24"/>
        </w:rPr>
        <w:t>within the circuit was wired first; the battery was then connected to the charge controller</w:t>
      </w:r>
      <w:r w:rsidR="004F03D7" w:rsidRPr="00941632">
        <w:rPr>
          <w:rFonts w:ascii="Times New Roman" w:hAnsi="Times New Roman" w:cs="Times New Roman"/>
          <w:sz w:val="24"/>
          <w:szCs w:val="24"/>
        </w:rPr>
        <w:t xml:space="preserve">. The charge controller </w:t>
      </w:r>
      <w:r w:rsidR="004F7B2A" w:rsidRPr="00941632">
        <w:rPr>
          <w:rFonts w:ascii="Times New Roman" w:hAnsi="Times New Roman" w:cs="Times New Roman"/>
          <w:sz w:val="24"/>
          <w:szCs w:val="24"/>
        </w:rPr>
        <w:t>successfully</w:t>
      </w:r>
      <w:r w:rsidR="004F03D7" w:rsidRPr="00941632">
        <w:rPr>
          <w:rFonts w:ascii="Times New Roman" w:hAnsi="Times New Roman" w:cs="Times New Roman"/>
          <w:sz w:val="24"/>
          <w:szCs w:val="24"/>
        </w:rPr>
        <w:t xml:space="preserve"> recognized the 12V battery, and testing showed that current was able to be delivered to the battery form the </w:t>
      </w:r>
      <w:r w:rsidR="004F7B2A" w:rsidRPr="00941632">
        <w:rPr>
          <w:rFonts w:ascii="Times New Roman" w:hAnsi="Times New Roman" w:cs="Times New Roman"/>
          <w:sz w:val="24"/>
          <w:szCs w:val="24"/>
        </w:rPr>
        <w:t>BWES generator.</w:t>
      </w:r>
      <w:r w:rsidR="00EA3EB8" w:rsidRPr="00941632">
        <w:rPr>
          <w:rFonts w:ascii="Times New Roman" w:hAnsi="Times New Roman" w:cs="Times New Roman"/>
          <w:sz w:val="24"/>
          <w:szCs w:val="24"/>
        </w:rPr>
        <w:t xml:space="preserve"> </w:t>
      </w:r>
      <w:r w:rsidR="004F7B2A" w:rsidRPr="00941632">
        <w:rPr>
          <w:rFonts w:ascii="Times New Roman" w:hAnsi="Times New Roman" w:cs="Times New Roman"/>
          <w:sz w:val="24"/>
          <w:szCs w:val="24"/>
        </w:rPr>
        <w:t>A test load</w:t>
      </w:r>
      <w:r w:rsidR="00DB0484" w:rsidRPr="00941632">
        <w:rPr>
          <w:rFonts w:ascii="Times New Roman" w:hAnsi="Times New Roman" w:cs="Times New Roman"/>
          <w:sz w:val="24"/>
          <w:szCs w:val="24"/>
        </w:rPr>
        <w:t xml:space="preserve">, being an electric </w:t>
      </w:r>
      <w:r w:rsidR="008D3237" w:rsidRPr="00941632">
        <w:rPr>
          <w:rFonts w:ascii="Times New Roman" w:hAnsi="Times New Roman" w:cs="Times New Roman"/>
          <w:sz w:val="24"/>
          <w:szCs w:val="24"/>
        </w:rPr>
        <w:t>drill, was</w:t>
      </w:r>
      <w:r w:rsidR="004F7B2A" w:rsidRPr="00941632">
        <w:rPr>
          <w:rFonts w:ascii="Times New Roman" w:hAnsi="Times New Roman" w:cs="Times New Roman"/>
          <w:sz w:val="24"/>
          <w:szCs w:val="24"/>
        </w:rPr>
        <w:t xml:space="preserve"> connected</w:t>
      </w:r>
      <w:r w:rsidR="00DB0484" w:rsidRPr="00941632">
        <w:rPr>
          <w:rFonts w:ascii="Times New Roman" w:hAnsi="Times New Roman" w:cs="Times New Roman"/>
          <w:sz w:val="24"/>
          <w:szCs w:val="24"/>
        </w:rPr>
        <w:t xml:space="preserve"> to the load side of the battery charge controller to determine if the circuit and battery can provide a load current. This test wa</w:t>
      </w:r>
      <w:r w:rsidR="00237DF2" w:rsidRPr="00941632">
        <w:rPr>
          <w:rFonts w:ascii="Times New Roman" w:hAnsi="Times New Roman" w:cs="Times New Roman"/>
          <w:sz w:val="24"/>
          <w:szCs w:val="24"/>
        </w:rPr>
        <w:t>s</w:t>
      </w:r>
      <w:r w:rsidR="00DB0484" w:rsidRPr="00941632">
        <w:rPr>
          <w:rFonts w:ascii="Times New Roman" w:hAnsi="Times New Roman" w:cs="Times New Roman"/>
          <w:sz w:val="24"/>
          <w:szCs w:val="24"/>
        </w:rPr>
        <w:t xml:space="preserve"> successful, as the electric drill load was able to draw 3A from the </w:t>
      </w:r>
      <w:r w:rsidR="00237DF2" w:rsidRPr="00941632">
        <w:rPr>
          <w:rFonts w:ascii="Times New Roman" w:hAnsi="Times New Roman" w:cs="Times New Roman"/>
          <w:sz w:val="24"/>
          <w:szCs w:val="24"/>
        </w:rPr>
        <w:t>battery</w:t>
      </w:r>
      <w:r w:rsidR="00DB0484" w:rsidRPr="00941632">
        <w:rPr>
          <w:rFonts w:ascii="Times New Roman" w:hAnsi="Times New Roman" w:cs="Times New Roman"/>
          <w:sz w:val="24"/>
          <w:szCs w:val="24"/>
        </w:rPr>
        <w:t xml:space="preserve">. The battery was then able to be </w:t>
      </w:r>
      <w:r w:rsidR="00237DF2" w:rsidRPr="00941632">
        <w:rPr>
          <w:rFonts w:ascii="Times New Roman" w:hAnsi="Times New Roman" w:cs="Times New Roman"/>
          <w:sz w:val="24"/>
          <w:szCs w:val="24"/>
        </w:rPr>
        <w:t>recharged</w:t>
      </w:r>
      <w:r w:rsidR="00DB0484" w:rsidRPr="00941632">
        <w:rPr>
          <w:rFonts w:ascii="Times New Roman" w:hAnsi="Times New Roman" w:cs="Times New Roman"/>
          <w:sz w:val="24"/>
          <w:szCs w:val="24"/>
        </w:rPr>
        <w:t xml:space="preserve"> from the BWES generator</w:t>
      </w:r>
      <w:r w:rsidR="00237DF2" w:rsidRPr="00941632">
        <w:rPr>
          <w:rFonts w:ascii="Times New Roman" w:hAnsi="Times New Roman" w:cs="Times New Roman"/>
          <w:sz w:val="24"/>
          <w:szCs w:val="24"/>
        </w:rPr>
        <w:t xml:space="preserve"> with about 300mA delivered from the turbine rotation caused by a shop-vac. </w:t>
      </w:r>
      <w:r w:rsidR="005636FC" w:rsidRPr="00941632">
        <w:rPr>
          <w:rFonts w:ascii="Times New Roman" w:hAnsi="Times New Roman" w:cs="Times New Roman"/>
          <w:sz w:val="24"/>
          <w:szCs w:val="24"/>
        </w:rPr>
        <w:t>Furthermore</w:t>
      </w:r>
      <w:r w:rsidR="00EA3EB8" w:rsidRPr="00941632">
        <w:rPr>
          <w:rFonts w:ascii="Times New Roman" w:hAnsi="Times New Roman" w:cs="Times New Roman"/>
          <w:sz w:val="24"/>
          <w:szCs w:val="24"/>
        </w:rPr>
        <w:t>, the code</w:t>
      </w:r>
      <w:r w:rsidR="00882D76" w:rsidRPr="00941632">
        <w:rPr>
          <w:rFonts w:ascii="Times New Roman" w:hAnsi="Times New Roman" w:cs="Times New Roman"/>
          <w:sz w:val="24"/>
          <w:szCs w:val="24"/>
        </w:rPr>
        <w:t xml:space="preserve"> was responsible for the </w:t>
      </w:r>
      <w:r w:rsidR="005636FC" w:rsidRPr="00941632">
        <w:rPr>
          <w:rFonts w:ascii="Times New Roman" w:hAnsi="Times New Roman" w:cs="Times New Roman"/>
          <w:sz w:val="24"/>
          <w:szCs w:val="24"/>
        </w:rPr>
        <w:t>overall</w:t>
      </w:r>
      <w:r w:rsidR="00882D76" w:rsidRPr="00941632">
        <w:rPr>
          <w:rFonts w:ascii="Times New Roman" w:hAnsi="Times New Roman" w:cs="Times New Roman"/>
          <w:sz w:val="24"/>
          <w:szCs w:val="24"/>
        </w:rPr>
        <w:t xml:space="preserve"> </w:t>
      </w:r>
      <w:r w:rsidR="005636FC" w:rsidRPr="00941632">
        <w:rPr>
          <w:rFonts w:ascii="Times New Roman" w:hAnsi="Times New Roman" w:cs="Times New Roman"/>
          <w:sz w:val="24"/>
          <w:szCs w:val="24"/>
        </w:rPr>
        <w:t>functionality</w:t>
      </w:r>
      <w:r w:rsidR="00882D76" w:rsidRPr="00941632">
        <w:rPr>
          <w:rFonts w:ascii="Times New Roman" w:hAnsi="Times New Roman" w:cs="Times New Roman"/>
          <w:sz w:val="24"/>
          <w:szCs w:val="24"/>
        </w:rPr>
        <w:t xml:space="preserve"> of the Arduino Uno monitoring circuit. </w:t>
      </w:r>
    </w:p>
    <w:p w14:paraId="70C3ADE1" w14:textId="77777777" w:rsidR="00611EE0" w:rsidRDefault="004B2E76" w:rsidP="00611EE0">
      <w:pPr>
        <w:keepNext/>
        <w:spacing w:line="480" w:lineRule="auto"/>
        <w:jc w:val="center"/>
      </w:pPr>
      <w:r w:rsidRPr="00941632">
        <w:rPr>
          <w:rFonts w:ascii="Times New Roman" w:hAnsi="Times New Roman" w:cs="Times New Roman"/>
          <w:noProof/>
          <w:sz w:val="24"/>
          <w:szCs w:val="24"/>
        </w:rPr>
        <w:drawing>
          <wp:inline distT="0" distB="0" distL="0" distR="0" wp14:anchorId="63FD227E" wp14:editId="57A4B0A2">
            <wp:extent cx="4110038" cy="3198946"/>
            <wp:effectExtent l="0" t="0" r="508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3791"/>
                    <a:stretch/>
                  </pic:blipFill>
                  <pic:spPr bwMode="auto">
                    <a:xfrm>
                      <a:off x="0" y="0"/>
                      <a:ext cx="4160160" cy="3237957"/>
                    </a:xfrm>
                    <a:prstGeom prst="rect">
                      <a:avLst/>
                    </a:prstGeom>
                    <a:ln>
                      <a:noFill/>
                    </a:ln>
                    <a:extLst>
                      <a:ext uri="{53640926-AAD7-44D8-BBD7-CCE9431645EC}">
                        <a14:shadowObscured xmlns:a14="http://schemas.microsoft.com/office/drawing/2010/main"/>
                      </a:ext>
                    </a:extLst>
                  </pic:spPr>
                </pic:pic>
              </a:graphicData>
            </a:graphic>
          </wp:inline>
        </w:drawing>
      </w:r>
    </w:p>
    <w:p w14:paraId="6D8C3C4C" w14:textId="07E34B3C" w:rsidR="004B2E76" w:rsidRPr="00B3011D" w:rsidRDefault="00611EE0" w:rsidP="00B3011D">
      <w:pPr>
        <w:pStyle w:val="Caption"/>
        <w:jc w:val="center"/>
        <w:rPr>
          <w:rFonts w:ascii="Times New Roman" w:hAnsi="Times New Roman" w:cs="Times New Roman"/>
          <w:color w:val="auto"/>
          <w:sz w:val="24"/>
          <w:szCs w:val="24"/>
        </w:rPr>
      </w:pPr>
      <w:bookmarkStart w:id="111" w:name="_Toc70678787"/>
      <w:bookmarkStart w:id="112" w:name="_Toc70680382"/>
      <w:r w:rsidRPr="00611EE0">
        <w:rPr>
          <w:rFonts w:ascii="Times New Roman" w:hAnsi="Times New Roman" w:cs="Times New Roman"/>
          <w:color w:val="auto"/>
          <w:sz w:val="24"/>
          <w:szCs w:val="24"/>
        </w:rPr>
        <w:t xml:space="preserve">Figure </w:t>
      </w:r>
      <w:r w:rsidRPr="00611EE0">
        <w:rPr>
          <w:rFonts w:ascii="Times New Roman" w:hAnsi="Times New Roman" w:cs="Times New Roman"/>
          <w:color w:val="auto"/>
          <w:sz w:val="24"/>
          <w:szCs w:val="24"/>
        </w:rPr>
        <w:fldChar w:fldCharType="begin"/>
      </w:r>
      <w:r w:rsidRPr="00611EE0">
        <w:rPr>
          <w:rFonts w:ascii="Times New Roman" w:hAnsi="Times New Roman" w:cs="Times New Roman"/>
          <w:color w:val="auto"/>
          <w:sz w:val="24"/>
          <w:szCs w:val="24"/>
        </w:rPr>
        <w:instrText xml:space="preserve"> SEQ Figure \* ARABIC </w:instrText>
      </w:r>
      <w:r w:rsidRPr="00611EE0">
        <w:rPr>
          <w:rFonts w:ascii="Times New Roman" w:hAnsi="Times New Roman" w:cs="Times New Roman"/>
          <w:color w:val="auto"/>
          <w:sz w:val="24"/>
          <w:szCs w:val="24"/>
        </w:rPr>
        <w:fldChar w:fldCharType="separate"/>
      </w:r>
      <w:r w:rsidR="00173CE4">
        <w:rPr>
          <w:rFonts w:ascii="Times New Roman" w:hAnsi="Times New Roman" w:cs="Times New Roman"/>
          <w:noProof/>
          <w:color w:val="auto"/>
          <w:sz w:val="24"/>
          <w:szCs w:val="24"/>
        </w:rPr>
        <w:t>27</w:t>
      </w:r>
      <w:r w:rsidRPr="00611EE0">
        <w:rPr>
          <w:rFonts w:ascii="Times New Roman" w:hAnsi="Times New Roman" w:cs="Times New Roman"/>
          <w:color w:val="auto"/>
          <w:sz w:val="24"/>
          <w:szCs w:val="24"/>
        </w:rPr>
        <w:fldChar w:fldCharType="end"/>
      </w:r>
      <w:r w:rsidRPr="00611EE0">
        <w:rPr>
          <w:rFonts w:ascii="Times New Roman" w:hAnsi="Times New Roman" w:cs="Times New Roman"/>
          <w:color w:val="auto"/>
          <w:sz w:val="24"/>
          <w:szCs w:val="24"/>
        </w:rPr>
        <w:t>:  Electrical Circuit Placement</w:t>
      </w:r>
      <w:bookmarkEnd w:id="111"/>
      <w:bookmarkEnd w:id="112"/>
    </w:p>
    <w:p w14:paraId="40768F8F" w14:textId="296B55C0" w:rsidR="004B2E76" w:rsidRPr="00941632" w:rsidRDefault="0012643B" w:rsidP="0085206E">
      <w:pPr>
        <w:spacing w:line="480" w:lineRule="auto"/>
        <w:ind w:firstLine="720"/>
        <w:rPr>
          <w:rFonts w:ascii="Times New Roman" w:hAnsi="Times New Roman" w:cs="Times New Roman"/>
          <w:sz w:val="24"/>
          <w:szCs w:val="24"/>
        </w:rPr>
      </w:pPr>
      <w:r>
        <w:rPr>
          <w:rFonts w:ascii="Times New Roman" w:hAnsi="Times New Roman" w:cs="Times New Roman"/>
          <w:sz w:val="24"/>
          <w:szCs w:val="24"/>
        </w:rPr>
        <w:br w:type="page"/>
      </w:r>
      <w:r w:rsidR="004B2E76" w:rsidRPr="00941632">
        <w:rPr>
          <w:rFonts w:ascii="Times New Roman" w:hAnsi="Times New Roman" w:cs="Times New Roman"/>
          <w:sz w:val="24"/>
          <w:szCs w:val="24"/>
        </w:rPr>
        <w:lastRenderedPageBreak/>
        <w:t>Once these preliminary subsystems tests were completed, the Arduino circuit was connected, and the full subsystem was placed into a weatherproof plastic bin shown in the image above. The battery itself is next to the plastic bin, but still protected from the elements within the BWES prototype</w:t>
      </w:r>
      <w:r w:rsidR="008D3237" w:rsidRPr="00941632">
        <w:rPr>
          <w:rFonts w:ascii="Times New Roman" w:hAnsi="Times New Roman" w:cs="Times New Roman"/>
          <w:sz w:val="24"/>
          <w:szCs w:val="24"/>
        </w:rPr>
        <w:t>.</w:t>
      </w:r>
    </w:p>
    <w:p w14:paraId="5B52B74A" w14:textId="77777777" w:rsidR="0012643B" w:rsidRDefault="0012643B">
      <w:pPr>
        <w:rPr>
          <w:rStyle w:val="normaltextrun"/>
          <w:rFonts w:ascii="Times New Roman" w:eastAsiaTheme="majorEastAsia" w:hAnsi="Times New Roman" w:cs="Times New Roman"/>
          <w:sz w:val="24"/>
          <w:szCs w:val="24"/>
        </w:rPr>
      </w:pPr>
      <w:bookmarkStart w:id="113" w:name="_Toc70613756"/>
      <w:bookmarkStart w:id="114" w:name="_Toc70617016"/>
      <w:r>
        <w:rPr>
          <w:rStyle w:val="normaltextrun"/>
          <w:rFonts w:ascii="Times New Roman" w:hAnsi="Times New Roman" w:cs="Times New Roman"/>
          <w:sz w:val="24"/>
          <w:szCs w:val="24"/>
        </w:rPr>
        <w:br w:type="page"/>
      </w:r>
    </w:p>
    <w:p w14:paraId="15CE853C" w14:textId="76938942" w:rsidR="00820473" w:rsidRPr="00941632" w:rsidRDefault="00362B03" w:rsidP="00D43728">
      <w:pPr>
        <w:pStyle w:val="Heading2"/>
        <w:numPr>
          <w:ilvl w:val="1"/>
          <w:numId w:val="33"/>
        </w:numPr>
        <w:spacing w:line="480" w:lineRule="auto"/>
        <w:rPr>
          <w:rStyle w:val="normaltextrun"/>
          <w:rFonts w:ascii="Times New Roman" w:hAnsi="Times New Roman" w:cs="Times New Roman"/>
          <w:color w:val="auto"/>
          <w:sz w:val="24"/>
          <w:szCs w:val="24"/>
        </w:rPr>
      </w:pPr>
      <w:bookmarkStart w:id="115" w:name="_Toc70678810"/>
      <w:bookmarkStart w:id="116" w:name="_Toc70680409"/>
      <w:r w:rsidRPr="00941632">
        <w:rPr>
          <w:rStyle w:val="normaltextrun"/>
          <w:rFonts w:ascii="Times New Roman" w:hAnsi="Times New Roman" w:cs="Times New Roman"/>
          <w:color w:val="auto"/>
          <w:sz w:val="24"/>
          <w:szCs w:val="24"/>
        </w:rPr>
        <w:lastRenderedPageBreak/>
        <w:t>Code</w:t>
      </w:r>
      <w:bookmarkEnd w:id="113"/>
      <w:bookmarkEnd w:id="114"/>
      <w:bookmarkEnd w:id="115"/>
      <w:bookmarkEnd w:id="116"/>
    </w:p>
    <w:p w14:paraId="6F6D9857" w14:textId="77777777" w:rsidR="00DC20D6" w:rsidRPr="00941632" w:rsidRDefault="008D3237" w:rsidP="005B3747">
      <w:pPr>
        <w:spacing w:line="480" w:lineRule="auto"/>
        <w:ind w:firstLine="360"/>
        <w:rPr>
          <w:rFonts w:ascii="Times New Roman" w:hAnsi="Times New Roman" w:cs="Times New Roman"/>
          <w:sz w:val="24"/>
          <w:szCs w:val="24"/>
        </w:rPr>
      </w:pPr>
      <w:r w:rsidRPr="00941632">
        <w:rPr>
          <w:rFonts w:ascii="Times New Roman" w:hAnsi="Times New Roman" w:cs="Times New Roman"/>
          <w:sz w:val="24"/>
          <w:szCs w:val="24"/>
        </w:rPr>
        <w:t>The code for the BWES system</w:t>
      </w:r>
      <w:r w:rsidR="00617F41" w:rsidRPr="00941632">
        <w:rPr>
          <w:rFonts w:ascii="Times New Roman" w:hAnsi="Times New Roman" w:cs="Times New Roman"/>
          <w:sz w:val="24"/>
          <w:szCs w:val="24"/>
        </w:rPr>
        <w:t xml:space="preserve"> was developed with the Arduino </w:t>
      </w:r>
      <w:r w:rsidR="005A1748" w:rsidRPr="00941632">
        <w:rPr>
          <w:rFonts w:ascii="Times New Roman" w:hAnsi="Times New Roman" w:cs="Times New Roman"/>
          <w:sz w:val="24"/>
          <w:szCs w:val="24"/>
        </w:rPr>
        <w:t xml:space="preserve">C++ </w:t>
      </w:r>
      <w:r w:rsidR="00617F41" w:rsidRPr="00941632">
        <w:rPr>
          <w:rFonts w:ascii="Times New Roman" w:hAnsi="Times New Roman" w:cs="Times New Roman"/>
          <w:sz w:val="24"/>
          <w:szCs w:val="24"/>
        </w:rPr>
        <w:t xml:space="preserve">environment </w:t>
      </w:r>
      <w:r w:rsidR="005A1748" w:rsidRPr="00941632">
        <w:rPr>
          <w:rFonts w:ascii="Times New Roman" w:hAnsi="Times New Roman" w:cs="Times New Roman"/>
          <w:sz w:val="24"/>
          <w:szCs w:val="24"/>
        </w:rPr>
        <w:t xml:space="preserve">version 1.8.13. The three central goals of the code were to </w:t>
      </w:r>
      <w:r w:rsidR="00DC20D6" w:rsidRPr="00941632">
        <w:rPr>
          <w:rFonts w:ascii="Times New Roman" w:hAnsi="Times New Roman" w:cs="Times New Roman"/>
          <w:sz w:val="24"/>
          <w:szCs w:val="24"/>
        </w:rPr>
        <w:t>measure,</w:t>
      </w:r>
      <w:r w:rsidR="005A1748" w:rsidRPr="00941632">
        <w:rPr>
          <w:rFonts w:ascii="Times New Roman" w:hAnsi="Times New Roman" w:cs="Times New Roman"/>
          <w:sz w:val="24"/>
          <w:szCs w:val="24"/>
        </w:rPr>
        <w:t xml:space="preserve"> and display wind direction, speed, and current/voltage levels being delivered to the battery from the BWES generator.</w:t>
      </w:r>
      <w:r w:rsidR="003915FF" w:rsidRPr="00941632">
        <w:rPr>
          <w:rFonts w:ascii="Times New Roman" w:hAnsi="Times New Roman" w:cs="Times New Roman"/>
          <w:sz w:val="24"/>
          <w:szCs w:val="24"/>
        </w:rPr>
        <w:t xml:space="preserve"> </w:t>
      </w:r>
      <w:r w:rsidR="00610650" w:rsidRPr="00941632">
        <w:rPr>
          <w:rFonts w:ascii="Times New Roman" w:hAnsi="Times New Roman" w:cs="Times New Roman"/>
          <w:sz w:val="24"/>
          <w:szCs w:val="24"/>
        </w:rPr>
        <w:t xml:space="preserve">The wind direction and speed </w:t>
      </w:r>
      <w:r w:rsidR="00DC20D6" w:rsidRPr="00941632">
        <w:rPr>
          <w:rFonts w:ascii="Times New Roman" w:hAnsi="Times New Roman" w:cs="Times New Roman"/>
          <w:sz w:val="24"/>
          <w:szCs w:val="24"/>
        </w:rPr>
        <w:t>were</w:t>
      </w:r>
      <w:r w:rsidR="00610650" w:rsidRPr="00941632">
        <w:rPr>
          <w:rFonts w:ascii="Times New Roman" w:hAnsi="Times New Roman" w:cs="Times New Roman"/>
          <w:sz w:val="24"/>
          <w:szCs w:val="24"/>
        </w:rPr>
        <w:t xml:space="preserve"> taken from the Davis Anemometer.</w:t>
      </w:r>
      <w:r w:rsidR="005A1748" w:rsidRPr="00941632">
        <w:rPr>
          <w:rFonts w:ascii="Times New Roman" w:hAnsi="Times New Roman" w:cs="Times New Roman"/>
          <w:sz w:val="24"/>
          <w:szCs w:val="24"/>
        </w:rPr>
        <w:t xml:space="preserve"> </w:t>
      </w:r>
    </w:p>
    <w:p w14:paraId="1A692E0C" w14:textId="3A34FE13" w:rsidR="00C15B3E" w:rsidRPr="00941632" w:rsidRDefault="003915FF" w:rsidP="005B3747">
      <w:pPr>
        <w:spacing w:line="480" w:lineRule="auto"/>
        <w:ind w:firstLine="360"/>
        <w:rPr>
          <w:rFonts w:ascii="Times New Roman" w:hAnsi="Times New Roman" w:cs="Times New Roman"/>
          <w:sz w:val="24"/>
          <w:szCs w:val="24"/>
        </w:rPr>
      </w:pPr>
      <w:r w:rsidRPr="00941632">
        <w:rPr>
          <w:rFonts w:ascii="Times New Roman" w:hAnsi="Times New Roman" w:cs="Times New Roman"/>
          <w:sz w:val="24"/>
          <w:szCs w:val="24"/>
        </w:rPr>
        <w:t xml:space="preserve">First, the wind direction code was </w:t>
      </w:r>
      <w:r w:rsidR="00610650" w:rsidRPr="00941632">
        <w:rPr>
          <w:rFonts w:ascii="Times New Roman" w:hAnsi="Times New Roman" w:cs="Times New Roman"/>
          <w:sz w:val="24"/>
          <w:szCs w:val="24"/>
        </w:rPr>
        <w:t>developed</w:t>
      </w:r>
      <w:r w:rsidR="00264E3E" w:rsidRPr="00941632">
        <w:rPr>
          <w:rFonts w:ascii="Times New Roman" w:hAnsi="Times New Roman" w:cs="Times New Roman"/>
          <w:sz w:val="24"/>
          <w:szCs w:val="24"/>
        </w:rPr>
        <w:t>. The code</w:t>
      </w:r>
      <w:r w:rsidR="002722FE" w:rsidRPr="00941632">
        <w:rPr>
          <w:rFonts w:ascii="Times New Roman" w:hAnsi="Times New Roman" w:cs="Times New Roman"/>
          <w:sz w:val="24"/>
          <w:szCs w:val="24"/>
        </w:rPr>
        <w:t xml:space="preserve"> utilized the analog read value from </w:t>
      </w:r>
      <w:r w:rsidR="00EA1BF1" w:rsidRPr="00941632">
        <w:rPr>
          <w:rFonts w:ascii="Times New Roman" w:hAnsi="Times New Roman" w:cs="Times New Roman"/>
          <w:sz w:val="24"/>
          <w:szCs w:val="24"/>
        </w:rPr>
        <w:t xml:space="preserve">on A4 on the Arduino needed, which is an analog signal pin. </w:t>
      </w:r>
      <w:r w:rsidR="00593B97" w:rsidRPr="00941632">
        <w:rPr>
          <w:rFonts w:ascii="Times New Roman" w:hAnsi="Times New Roman" w:cs="Times New Roman"/>
          <w:sz w:val="24"/>
          <w:szCs w:val="24"/>
        </w:rPr>
        <w:t xml:space="preserve">The value of the analog pin, using the resolution of the Arduino Uno of 1023 bits (2^10), a map </w:t>
      </w:r>
      <w:r w:rsidR="002F1C93" w:rsidRPr="00941632">
        <w:rPr>
          <w:rFonts w:ascii="Times New Roman" w:hAnsi="Times New Roman" w:cs="Times New Roman"/>
          <w:sz w:val="24"/>
          <w:szCs w:val="24"/>
        </w:rPr>
        <w:t>function was made to convert the incoming signal levels from 0-1023 to a 0-360 map</w:t>
      </w:r>
      <w:r w:rsidR="00566EF2" w:rsidRPr="00941632">
        <w:rPr>
          <w:rFonts w:ascii="Times New Roman" w:hAnsi="Times New Roman" w:cs="Times New Roman"/>
          <w:sz w:val="24"/>
          <w:szCs w:val="24"/>
        </w:rPr>
        <w:t xml:space="preserve"> and displayed calibrated compass headers</w:t>
      </w:r>
      <w:r w:rsidR="002F1C93" w:rsidRPr="00941632">
        <w:rPr>
          <w:rFonts w:ascii="Times New Roman" w:hAnsi="Times New Roman" w:cs="Times New Roman"/>
          <w:sz w:val="24"/>
          <w:szCs w:val="24"/>
        </w:rPr>
        <w:t xml:space="preserve">; this essentially converts the analog signal into a directional signal that the BWES team could </w:t>
      </w:r>
      <w:r w:rsidR="006068D5" w:rsidRPr="00941632">
        <w:rPr>
          <w:rFonts w:ascii="Times New Roman" w:hAnsi="Times New Roman" w:cs="Times New Roman"/>
          <w:sz w:val="24"/>
          <w:szCs w:val="24"/>
        </w:rPr>
        <w:t>analyze.</w:t>
      </w:r>
      <w:r w:rsidR="00E02CB1" w:rsidRPr="00941632">
        <w:rPr>
          <w:rFonts w:ascii="Times New Roman" w:hAnsi="Times New Roman" w:cs="Times New Roman"/>
          <w:sz w:val="24"/>
          <w:szCs w:val="24"/>
        </w:rPr>
        <w:t xml:space="preserve"> </w:t>
      </w:r>
    </w:p>
    <w:p w14:paraId="1E6C7D43" w14:textId="09479699" w:rsidR="00DC20D6" w:rsidRPr="00941632" w:rsidRDefault="00E02CB1" w:rsidP="005B3747">
      <w:pPr>
        <w:spacing w:line="480" w:lineRule="auto"/>
        <w:ind w:firstLine="360"/>
        <w:rPr>
          <w:rFonts w:ascii="Times New Roman" w:hAnsi="Times New Roman" w:cs="Times New Roman"/>
          <w:sz w:val="24"/>
          <w:szCs w:val="24"/>
        </w:rPr>
      </w:pPr>
      <w:r w:rsidRPr="00941632">
        <w:rPr>
          <w:rFonts w:ascii="Times New Roman" w:hAnsi="Times New Roman" w:cs="Times New Roman"/>
          <w:sz w:val="24"/>
          <w:szCs w:val="24"/>
        </w:rPr>
        <w:t>This 0-360 valu</w:t>
      </w:r>
      <w:r w:rsidR="00281EBC" w:rsidRPr="00941632">
        <w:rPr>
          <w:rFonts w:ascii="Times New Roman" w:hAnsi="Times New Roman" w:cs="Times New Roman"/>
          <w:sz w:val="24"/>
          <w:szCs w:val="24"/>
        </w:rPr>
        <w:t xml:space="preserve">e was only updated it the new value had a difference of 5 degrees or more than the previous value. </w:t>
      </w:r>
      <w:r w:rsidR="008D3237" w:rsidRPr="00941632">
        <w:rPr>
          <w:rFonts w:ascii="Times New Roman" w:hAnsi="Times New Roman" w:cs="Times New Roman"/>
          <w:sz w:val="24"/>
          <w:szCs w:val="24"/>
        </w:rPr>
        <w:t xml:space="preserve">The data would then be displayed on a serial monitor where the team can analyze the results. </w:t>
      </w:r>
    </w:p>
    <w:p w14:paraId="1C705616" w14:textId="77777777" w:rsidR="00794120" w:rsidRPr="00941632" w:rsidRDefault="00DC20D6" w:rsidP="005B3747">
      <w:pPr>
        <w:spacing w:line="480" w:lineRule="auto"/>
        <w:ind w:firstLine="360"/>
        <w:rPr>
          <w:rFonts w:ascii="Times New Roman" w:eastAsiaTheme="minorEastAsia" w:hAnsi="Times New Roman" w:cs="Times New Roman"/>
          <w:iCs/>
          <w:sz w:val="24"/>
          <w:szCs w:val="24"/>
        </w:rPr>
      </w:pPr>
      <w:r w:rsidRPr="00941632">
        <w:rPr>
          <w:rFonts w:ascii="Times New Roman" w:hAnsi="Times New Roman" w:cs="Times New Roman"/>
          <w:sz w:val="24"/>
          <w:szCs w:val="24"/>
        </w:rPr>
        <w:t xml:space="preserve">The wind speed </w:t>
      </w:r>
      <w:r w:rsidR="003B17BA" w:rsidRPr="00941632">
        <w:rPr>
          <w:rFonts w:ascii="Times New Roman" w:hAnsi="Times New Roman" w:cs="Times New Roman"/>
          <w:sz w:val="24"/>
          <w:szCs w:val="24"/>
        </w:rPr>
        <w:t xml:space="preserve">code </w:t>
      </w:r>
      <w:r w:rsidR="009F6C8C" w:rsidRPr="00941632">
        <w:rPr>
          <w:rFonts w:ascii="Times New Roman" w:hAnsi="Times New Roman" w:cs="Times New Roman"/>
          <w:sz w:val="24"/>
          <w:szCs w:val="24"/>
        </w:rPr>
        <w:t>utilized</w:t>
      </w:r>
      <w:r w:rsidR="003B17BA" w:rsidRPr="00941632">
        <w:rPr>
          <w:rFonts w:ascii="Times New Roman" w:hAnsi="Times New Roman" w:cs="Times New Roman"/>
          <w:sz w:val="24"/>
          <w:szCs w:val="24"/>
        </w:rPr>
        <w:t xml:space="preserve"> the </w:t>
      </w:r>
      <w:r w:rsidR="00FE0756" w:rsidRPr="00941632">
        <w:rPr>
          <w:rFonts w:ascii="Times New Roman" w:hAnsi="Times New Roman" w:cs="Times New Roman"/>
          <w:sz w:val="24"/>
          <w:szCs w:val="24"/>
        </w:rPr>
        <w:t xml:space="preserve">contact switch from the Davis Anemometer; once one full rotation </w:t>
      </w:r>
      <w:r w:rsidR="009F6C8C" w:rsidRPr="00941632">
        <w:rPr>
          <w:rFonts w:ascii="Times New Roman" w:hAnsi="Times New Roman" w:cs="Times New Roman"/>
          <w:sz w:val="24"/>
          <w:szCs w:val="24"/>
        </w:rPr>
        <w:t>was a</w:t>
      </w:r>
      <w:r w:rsidR="00FE0756" w:rsidRPr="00941632">
        <w:rPr>
          <w:rFonts w:ascii="Times New Roman" w:hAnsi="Times New Roman" w:cs="Times New Roman"/>
          <w:sz w:val="24"/>
          <w:szCs w:val="24"/>
        </w:rPr>
        <w:t xml:space="preserve"> made from the speed cups, a trigger would cause a 5V signal to be delivered to the Arduino. In order to convert this to MPH</w:t>
      </w:r>
      <w:r w:rsidR="007814FA" w:rsidRPr="00941632">
        <w:rPr>
          <w:rFonts w:ascii="Times New Roman" w:hAnsi="Times New Roman" w:cs="Times New Roman"/>
          <w:sz w:val="24"/>
          <w:szCs w:val="24"/>
        </w:rPr>
        <w:t xml:space="preserve">, an equation from the </w:t>
      </w:r>
      <w:r w:rsidR="009F6C8C" w:rsidRPr="00941632">
        <w:rPr>
          <w:rFonts w:ascii="Times New Roman" w:hAnsi="Times New Roman" w:cs="Times New Roman"/>
          <w:sz w:val="24"/>
          <w:szCs w:val="24"/>
        </w:rPr>
        <w:t>anemometer</w:t>
      </w:r>
      <w:r w:rsidR="007814FA" w:rsidRPr="00941632">
        <w:rPr>
          <w:rFonts w:ascii="Times New Roman" w:hAnsi="Times New Roman" w:cs="Times New Roman"/>
          <w:sz w:val="24"/>
          <w:szCs w:val="24"/>
        </w:rPr>
        <w:t xml:space="preserve"> specification sheet </w:t>
      </w:r>
      <w:r w:rsidR="009F6C8C" w:rsidRPr="00941632">
        <w:rPr>
          <w:rFonts w:ascii="Times New Roman" w:hAnsi="Times New Roman" w:cs="Times New Roman"/>
          <w:sz w:val="24"/>
          <w:szCs w:val="24"/>
        </w:rPr>
        <w:t>who’s</w:t>
      </w:r>
      <w:r w:rsidR="007814FA" w:rsidRPr="00941632">
        <w:rPr>
          <w:rFonts w:ascii="Times New Roman" w:hAnsi="Times New Roman" w:cs="Times New Roman"/>
          <w:sz w:val="24"/>
          <w:szCs w:val="24"/>
        </w:rPr>
        <w:t xml:space="preserve"> that the windspeed is equal to</w:t>
      </w:r>
      <w:r w:rsidR="00A416D8" w:rsidRPr="00941632">
        <w:rPr>
          <w:rFonts w:ascii="Times New Roman" w:hAnsi="Times New Roman" w:cs="Times New Roman"/>
          <w:sz w:val="24"/>
          <w:szCs w:val="24"/>
        </w:rPr>
        <w:t xml:space="preserve"> rotations * 2.25/T), with T being our sample period. In the case of BWES, the team decided to sample a signal</w:t>
      </w:r>
      <w:r w:rsidR="009F6C8C" w:rsidRPr="00941632">
        <w:rPr>
          <w:rFonts w:ascii="Times New Roman" w:hAnsi="Times New Roman" w:cs="Times New Roman"/>
          <w:sz w:val="24"/>
          <w:szCs w:val="24"/>
        </w:rPr>
        <w:t xml:space="preserve"> once every 6 minutes.</w:t>
      </w:r>
      <w:r w:rsidR="00EB0DB8" w:rsidRPr="00941632">
        <w:rPr>
          <w:rFonts w:ascii="Times New Roman" w:hAnsi="Times New Roman" w:cs="Times New Roman"/>
          <w:sz w:val="24"/>
          <w:szCs w:val="24"/>
        </w:rPr>
        <w:t xml:space="preserve"> Converting this value to m/s the following equatio</w:t>
      </w:r>
      <w:r w:rsidR="00794120" w:rsidRPr="00941632">
        <w:rPr>
          <w:rFonts w:ascii="Times New Roman" w:hAnsi="Times New Roman" w:cs="Times New Roman"/>
          <w:sz w:val="24"/>
          <w:szCs w:val="24"/>
        </w:rPr>
        <w:t>n</w:t>
      </w:r>
      <w:r w:rsidR="00EB0DB8" w:rsidRPr="00941632">
        <w:rPr>
          <w:rFonts w:ascii="Times New Roman" w:hAnsi="Times New Roman" w:cs="Times New Roman"/>
          <w:sz w:val="24"/>
          <w:szCs w:val="24"/>
        </w:rPr>
        <w:t xml:space="preserve"> was used: </w:t>
      </w:r>
      <m:oMath>
        <m:r>
          <w:rPr>
            <w:rFonts w:ascii="Cambria Math" w:hAnsi="Cambria Math" w:cs="Times New Roman"/>
            <w:sz w:val="24"/>
            <w:szCs w:val="24"/>
          </w:rPr>
          <m:t>Speed </m:t>
        </m:r>
        <m:d>
          <m:dPr>
            <m:ctrlPr>
              <w:rPr>
                <w:rFonts w:ascii="Cambria Math" w:hAnsi="Cambria Math" w:cs="Times New Roman"/>
                <w:i/>
                <w:iCs/>
                <w:sz w:val="24"/>
                <w:szCs w:val="24"/>
              </w:rPr>
            </m:ctrlPr>
          </m:dPr>
          <m:e>
            <m:r>
              <w:rPr>
                <w:rFonts w:ascii="Cambria Math" w:hAnsi="Cambria Math" w:cs="Times New Roman"/>
                <w:sz w:val="24"/>
                <w:szCs w:val="24"/>
              </w:rPr>
              <m:t>m/s</m:t>
            </m:r>
          </m:e>
        </m:d>
        <m:r>
          <w:rPr>
            <w:rFonts w:ascii="Cambria Math" w:hAnsi="Cambria Math" w:cs="Times New Roman"/>
            <w:sz w:val="24"/>
            <w:szCs w:val="24"/>
          </w:rPr>
          <m:t>=</m:t>
        </m:r>
        <m:f>
          <m:fPr>
            <m:ctrlPr>
              <w:rPr>
                <w:rFonts w:ascii="Cambria Math" w:hAnsi="Cambria Math" w:cs="Times New Roman"/>
                <w:i/>
                <w:iCs/>
                <w:sz w:val="24"/>
                <w:szCs w:val="24"/>
              </w:rPr>
            </m:ctrlPr>
          </m:fPr>
          <m:num>
            <m:r>
              <w:rPr>
                <w:rFonts w:ascii="Cambria Math" w:hAnsi="Cambria Math" w:cs="Times New Roman"/>
                <w:sz w:val="24"/>
                <w:szCs w:val="24"/>
              </w:rPr>
              <m:t>Rotations*2.25</m:t>
            </m:r>
          </m:num>
          <m:den>
            <m:r>
              <w:rPr>
                <w:rFonts w:ascii="Cambria Math" w:hAnsi="Cambria Math" w:cs="Times New Roman"/>
                <w:sz w:val="24"/>
                <w:szCs w:val="24"/>
              </w:rPr>
              <m:t>Sampling Period </m:t>
            </m:r>
            <m:d>
              <m:dPr>
                <m:ctrlPr>
                  <w:rPr>
                    <w:rFonts w:ascii="Cambria Math" w:hAnsi="Cambria Math" w:cs="Times New Roman"/>
                    <w:i/>
                    <w:iCs/>
                    <w:sz w:val="24"/>
                    <w:szCs w:val="24"/>
                  </w:rPr>
                </m:ctrlPr>
              </m:dPr>
              <m:e>
                <m:r>
                  <w:rPr>
                    <w:rFonts w:ascii="Cambria Math" w:hAnsi="Cambria Math" w:cs="Times New Roman"/>
                    <w:sz w:val="24"/>
                    <w:szCs w:val="24"/>
                  </w:rPr>
                  <m:t>s</m:t>
                </m:r>
              </m:e>
            </m:d>
            <m:r>
              <w:rPr>
                <w:rFonts w:ascii="Cambria Math" w:hAnsi="Cambria Math" w:cs="Times New Roman"/>
                <w:sz w:val="24"/>
                <w:szCs w:val="24"/>
              </w:rPr>
              <m:t>*2.237(</m:t>
            </m:r>
            <m:f>
              <m:fPr>
                <m:ctrlPr>
                  <w:rPr>
                    <w:rFonts w:ascii="Cambria Math" w:hAnsi="Cambria Math" w:cs="Times New Roman"/>
                    <w:i/>
                    <w:iCs/>
                    <w:sz w:val="24"/>
                    <w:szCs w:val="24"/>
                  </w:rPr>
                </m:ctrlPr>
              </m:fPr>
              <m:num>
                <m:r>
                  <w:rPr>
                    <w:rFonts w:ascii="Cambria Math" w:hAnsi="Cambria Math" w:cs="Times New Roman"/>
                    <w:sz w:val="24"/>
                    <w:szCs w:val="24"/>
                  </w:rPr>
                  <m:t>mph</m:t>
                </m:r>
              </m:num>
              <m:den>
                <m:f>
                  <m:fPr>
                    <m:ctrlPr>
                      <w:rPr>
                        <w:rFonts w:ascii="Cambria Math" w:hAnsi="Cambria Math" w:cs="Times New Roman"/>
                        <w:i/>
                        <w:iCs/>
                        <w:sz w:val="24"/>
                        <w:szCs w:val="24"/>
                      </w:rPr>
                    </m:ctrlPr>
                  </m:fPr>
                  <m:num>
                    <m:r>
                      <w:rPr>
                        <w:rFonts w:ascii="Cambria Math" w:hAnsi="Cambria Math" w:cs="Times New Roman"/>
                        <w:sz w:val="24"/>
                        <w:szCs w:val="24"/>
                      </w:rPr>
                      <m:t>m</m:t>
                    </m:r>
                  </m:num>
                  <m:den>
                    <m:r>
                      <w:rPr>
                        <w:rFonts w:ascii="Cambria Math" w:hAnsi="Cambria Math" w:cs="Times New Roman"/>
                        <w:sz w:val="24"/>
                        <w:szCs w:val="24"/>
                      </w:rPr>
                      <m:t>s</m:t>
                    </m:r>
                  </m:den>
                </m:f>
              </m:den>
            </m:f>
            <m:r>
              <w:rPr>
                <w:rFonts w:ascii="Cambria Math" w:hAnsi="Cambria Math" w:cs="Times New Roman"/>
                <w:sz w:val="24"/>
                <w:szCs w:val="24"/>
              </w:rPr>
              <m:t>)</m:t>
            </m:r>
          </m:den>
        </m:f>
      </m:oMath>
      <w:r w:rsidR="00D6036E" w:rsidRPr="00941632">
        <w:rPr>
          <w:rFonts w:ascii="Times New Roman" w:eastAsiaTheme="minorEastAsia" w:hAnsi="Times New Roman" w:cs="Times New Roman"/>
          <w:iCs/>
          <w:sz w:val="24"/>
          <w:szCs w:val="24"/>
        </w:rPr>
        <w:t>.</w:t>
      </w:r>
    </w:p>
    <w:p w14:paraId="6E25DEC0" w14:textId="2C02AA83" w:rsidR="008D3237" w:rsidRPr="00941632" w:rsidRDefault="008D3237" w:rsidP="005B3747">
      <w:pPr>
        <w:spacing w:line="480" w:lineRule="auto"/>
        <w:ind w:firstLine="360"/>
        <w:rPr>
          <w:rFonts w:ascii="Times New Roman" w:hAnsi="Times New Roman" w:cs="Times New Roman"/>
          <w:sz w:val="24"/>
          <w:szCs w:val="24"/>
        </w:rPr>
      </w:pPr>
      <w:r w:rsidRPr="00941632">
        <w:rPr>
          <w:rFonts w:ascii="Times New Roman" w:hAnsi="Times New Roman" w:cs="Times New Roman"/>
          <w:sz w:val="24"/>
          <w:szCs w:val="24"/>
        </w:rPr>
        <w:lastRenderedPageBreak/>
        <w:t xml:space="preserve">The current measurement of the system relied on the ASC712 sensor, in which the sensor provided the Arduino Uno a voltage level that relates to the current passing through the sensor and the battery circuit. </w:t>
      </w:r>
      <w:r w:rsidR="00A237EA" w:rsidRPr="00941632">
        <w:rPr>
          <w:rFonts w:ascii="Times New Roman" w:hAnsi="Times New Roman" w:cs="Times New Roman"/>
          <w:sz w:val="24"/>
          <w:szCs w:val="24"/>
        </w:rPr>
        <w:t>The code snippet can be seen below.</w:t>
      </w:r>
    </w:p>
    <w:p w14:paraId="5DAFD4A8" w14:textId="77777777" w:rsidR="00611EE0" w:rsidRDefault="00A237EA" w:rsidP="00611EE0">
      <w:pPr>
        <w:keepNext/>
        <w:spacing w:line="480" w:lineRule="auto"/>
      </w:pPr>
      <w:r w:rsidRPr="60349A34">
        <w:rPr>
          <w:rFonts w:ascii="Times New Roman" w:eastAsiaTheme="minorEastAsia" w:hAnsi="Times New Roman" w:cs="Times New Roman"/>
          <w:sz w:val="24"/>
          <w:szCs w:val="24"/>
        </w:rPr>
        <w:t xml:space="preserve">          </w:t>
      </w:r>
      <w:r w:rsidR="4F8945A5">
        <w:rPr>
          <w:noProof/>
        </w:rPr>
        <w:drawing>
          <wp:inline distT="0" distB="0" distL="0" distR="0" wp14:anchorId="70724CAB" wp14:editId="01D032A1">
            <wp:extent cx="5286234" cy="2336902"/>
            <wp:effectExtent l="0" t="0" r="0" b="635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43">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48A49EA0-A433-4A46-8900-E2AA1F5B0DEC}"/>
                        </a:ext>
                      </a:extLst>
                    </a:blip>
                    <a:stretch>
                      <a:fillRect/>
                    </a:stretch>
                  </pic:blipFill>
                  <pic:spPr>
                    <a:xfrm>
                      <a:off x="0" y="0"/>
                      <a:ext cx="5286234" cy="2336902"/>
                    </a:xfrm>
                    <a:prstGeom prst="rect">
                      <a:avLst/>
                    </a:prstGeom>
                  </pic:spPr>
                </pic:pic>
              </a:graphicData>
            </a:graphic>
          </wp:inline>
        </w:drawing>
      </w:r>
    </w:p>
    <w:p w14:paraId="2D7BDDFC" w14:textId="54A60CF7" w:rsidR="00543650" w:rsidRPr="00611EE0" w:rsidRDefault="00611EE0" w:rsidP="006B6B23">
      <w:pPr>
        <w:pStyle w:val="Caption"/>
        <w:spacing w:line="480" w:lineRule="auto"/>
        <w:jc w:val="center"/>
        <w:rPr>
          <w:rFonts w:ascii="Times New Roman" w:hAnsi="Times New Roman" w:cs="Times New Roman"/>
          <w:color w:val="auto"/>
          <w:sz w:val="24"/>
          <w:szCs w:val="24"/>
        </w:rPr>
      </w:pPr>
      <w:bookmarkStart w:id="117" w:name="_Toc70678788"/>
      <w:bookmarkStart w:id="118" w:name="_Toc70680383"/>
      <w:r w:rsidRPr="00611EE0">
        <w:rPr>
          <w:rFonts w:ascii="Times New Roman" w:hAnsi="Times New Roman" w:cs="Times New Roman"/>
          <w:color w:val="auto"/>
          <w:sz w:val="24"/>
          <w:szCs w:val="24"/>
        </w:rPr>
        <w:t xml:space="preserve">Figure </w:t>
      </w:r>
      <w:r w:rsidRPr="00611EE0">
        <w:rPr>
          <w:rFonts w:ascii="Times New Roman" w:hAnsi="Times New Roman" w:cs="Times New Roman"/>
          <w:color w:val="auto"/>
          <w:sz w:val="24"/>
          <w:szCs w:val="24"/>
        </w:rPr>
        <w:fldChar w:fldCharType="begin"/>
      </w:r>
      <w:r w:rsidRPr="00611EE0">
        <w:rPr>
          <w:rFonts w:ascii="Times New Roman" w:hAnsi="Times New Roman" w:cs="Times New Roman"/>
          <w:color w:val="auto"/>
          <w:sz w:val="24"/>
          <w:szCs w:val="24"/>
        </w:rPr>
        <w:instrText xml:space="preserve"> SEQ Figure \* ARABIC </w:instrText>
      </w:r>
      <w:r w:rsidRPr="00611EE0">
        <w:rPr>
          <w:rFonts w:ascii="Times New Roman" w:hAnsi="Times New Roman" w:cs="Times New Roman"/>
          <w:color w:val="auto"/>
          <w:sz w:val="24"/>
          <w:szCs w:val="24"/>
        </w:rPr>
        <w:fldChar w:fldCharType="separate"/>
      </w:r>
      <w:r w:rsidR="00173CE4">
        <w:rPr>
          <w:rFonts w:ascii="Times New Roman" w:hAnsi="Times New Roman" w:cs="Times New Roman"/>
          <w:noProof/>
          <w:color w:val="auto"/>
          <w:sz w:val="24"/>
          <w:szCs w:val="24"/>
        </w:rPr>
        <w:t>28</w:t>
      </w:r>
      <w:r w:rsidRPr="00611EE0">
        <w:rPr>
          <w:rFonts w:ascii="Times New Roman" w:hAnsi="Times New Roman" w:cs="Times New Roman"/>
          <w:color w:val="auto"/>
          <w:sz w:val="24"/>
          <w:szCs w:val="24"/>
        </w:rPr>
        <w:fldChar w:fldCharType="end"/>
      </w:r>
      <w:r w:rsidRPr="00611EE0">
        <w:rPr>
          <w:rFonts w:ascii="Times New Roman" w:hAnsi="Times New Roman" w:cs="Times New Roman"/>
          <w:color w:val="auto"/>
          <w:sz w:val="24"/>
          <w:szCs w:val="24"/>
        </w:rPr>
        <w:t>: Voltage and Current Code Snippet</w:t>
      </w:r>
      <w:bookmarkEnd w:id="117"/>
      <w:bookmarkEnd w:id="118"/>
    </w:p>
    <w:p w14:paraId="597F93D4" w14:textId="3ADD4F0C" w:rsidR="00D1340B" w:rsidRPr="00941632" w:rsidRDefault="00D1340B" w:rsidP="006B6B23">
      <w:pPr>
        <w:spacing w:line="480" w:lineRule="auto"/>
        <w:ind w:firstLine="360"/>
        <w:rPr>
          <w:rFonts w:ascii="Times New Roman" w:eastAsiaTheme="minorEastAsia" w:hAnsi="Times New Roman" w:cs="Times New Roman"/>
          <w:sz w:val="24"/>
          <w:szCs w:val="24"/>
        </w:rPr>
      </w:pPr>
      <w:r w:rsidRPr="00941632">
        <w:rPr>
          <w:rFonts w:ascii="Times New Roman" w:hAnsi="Times New Roman" w:cs="Times New Roman"/>
          <w:sz w:val="24"/>
          <w:szCs w:val="24"/>
        </w:rPr>
        <w:t>In order to measure a voltage above 12V with the Arduino, a voltage divider was needed in order to scale down the voltage and then connect the Arduino to the divider output; the resistors are specified in the code as a 100kΩ connected to ground and a 1MΩ</w:t>
      </w:r>
      <w:r w:rsidR="00990975">
        <w:rPr>
          <w:rFonts w:ascii="Times New Roman" w:hAnsi="Times New Roman" w:cs="Times New Roman"/>
          <w:sz w:val="24"/>
          <w:szCs w:val="24"/>
        </w:rPr>
        <w:t xml:space="preserve"> resistor</w:t>
      </w:r>
      <w:r w:rsidRPr="00941632">
        <w:rPr>
          <w:rFonts w:ascii="Times New Roman" w:hAnsi="Times New Roman" w:cs="Times New Roman"/>
          <w:sz w:val="24"/>
          <w:szCs w:val="24"/>
        </w:rPr>
        <w:t xml:space="preserve">. </w:t>
      </w:r>
      <m:oMath>
        <m:r>
          <w:rPr>
            <w:rFonts w:ascii="Cambria Math" w:hAnsi="Cambria Math" w:cs="Times New Roman"/>
            <w:sz w:val="24"/>
            <w:szCs w:val="24"/>
          </w:rPr>
          <m:t>Voltage</m:t>
        </m:r>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input*100kΩ</m:t>
            </m:r>
          </m:num>
          <m:den>
            <m:r>
              <m:rPr>
                <m:sty m:val="p"/>
              </m:rPr>
              <w:rPr>
                <w:rFonts w:ascii="Cambria Math" w:hAnsi="Cambria Math" w:cs="Times New Roman"/>
                <w:sz w:val="24"/>
                <w:szCs w:val="24"/>
              </w:rPr>
              <m:t>100kΩ+1MΩ</m:t>
            </m:r>
          </m:den>
        </m:f>
      </m:oMath>
      <w:r w:rsidRPr="00941632">
        <w:rPr>
          <w:rFonts w:ascii="Times New Roman" w:eastAsiaTheme="minorEastAsia" w:hAnsi="Times New Roman" w:cs="Times New Roman"/>
          <w:sz w:val="24"/>
          <w:szCs w:val="24"/>
        </w:rPr>
        <w:t xml:space="preserve"> , with the input variable being the value measured from the Arduino. We can rewrite the equation as </w:t>
      </w:r>
      <m:oMath>
        <m:r>
          <w:rPr>
            <w:rFonts w:ascii="Cambria Math" w:hAnsi="Cambria Math" w:cs="Times New Roman"/>
            <w:sz w:val="24"/>
            <w:szCs w:val="24"/>
          </w:rPr>
          <m:t>input</m:t>
        </m:r>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Voltage*(100kΩ+1MΩ)</m:t>
            </m:r>
          </m:num>
          <m:den>
            <m:r>
              <m:rPr>
                <m:sty m:val="p"/>
              </m:rPr>
              <w:rPr>
                <w:rFonts w:ascii="Cambria Math" w:hAnsi="Cambria Math" w:cs="Times New Roman"/>
                <w:sz w:val="24"/>
                <w:szCs w:val="24"/>
              </w:rPr>
              <m:t>100kΩ</m:t>
            </m:r>
          </m:den>
        </m:f>
      </m:oMath>
      <w:r w:rsidRPr="00941632">
        <w:rPr>
          <w:rFonts w:ascii="Times New Roman" w:eastAsiaTheme="minorEastAsia" w:hAnsi="Times New Roman" w:cs="Times New Roman"/>
          <w:sz w:val="24"/>
          <w:szCs w:val="24"/>
        </w:rPr>
        <w:t xml:space="preserve">. Thus, we are measuring the voltage that is going to our battery. The current reading was </w:t>
      </w:r>
      <w:r w:rsidR="00875F55" w:rsidRPr="00941632">
        <w:rPr>
          <w:rFonts w:ascii="Times New Roman" w:eastAsiaTheme="minorEastAsia" w:hAnsi="Times New Roman" w:cs="Times New Roman"/>
          <w:sz w:val="24"/>
          <w:szCs w:val="24"/>
        </w:rPr>
        <w:t>simpler</w:t>
      </w:r>
      <w:r w:rsidRPr="00941632">
        <w:rPr>
          <w:rFonts w:ascii="Times New Roman" w:eastAsiaTheme="minorEastAsia" w:hAnsi="Times New Roman" w:cs="Times New Roman"/>
          <w:sz w:val="24"/>
          <w:szCs w:val="24"/>
        </w:rPr>
        <w:t>, as it was the voltage reading from the ASC712 sensor to the Arduin</w:t>
      </w:r>
      <w:r w:rsidR="002B10E3" w:rsidRPr="00941632">
        <w:rPr>
          <w:rFonts w:ascii="Times New Roman" w:eastAsiaTheme="minorEastAsia" w:hAnsi="Times New Roman" w:cs="Times New Roman"/>
          <w:sz w:val="24"/>
          <w:szCs w:val="24"/>
        </w:rPr>
        <w:t>o and converted to Amp. The ASoffset</w:t>
      </w:r>
      <w:r w:rsidR="00875F55" w:rsidRPr="00941632">
        <w:rPr>
          <w:rFonts w:ascii="Times New Roman" w:eastAsiaTheme="minorEastAsia" w:hAnsi="Times New Roman" w:cs="Times New Roman"/>
          <w:sz w:val="24"/>
          <w:szCs w:val="24"/>
        </w:rPr>
        <w:t xml:space="preserve"> and mVAmp variables were both defined from the sensor data sheet.</w:t>
      </w:r>
    </w:p>
    <w:p w14:paraId="066F0C37" w14:textId="77777777" w:rsidR="009318E9" w:rsidRDefault="009318E9">
      <w:pPr>
        <w:rPr>
          <w:rStyle w:val="Heading1Char"/>
          <w:rFonts w:ascii="Times New Roman" w:hAnsi="Times New Roman" w:cs="Times New Roman"/>
          <w:b/>
          <w:bCs/>
          <w:color w:val="auto"/>
          <w:sz w:val="24"/>
          <w:szCs w:val="24"/>
        </w:rPr>
      </w:pPr>
      <w:bookmarkStart w:id="119" w:name="_Toc70613757"/>
      <w:r>
        <w:rPr>
          <w:rStyle w:val="Heading1Char"/>
          <w:rFonts w:ascii="Times New Roman" w:hAnsi="Times New Roman" w:cs="Times New Roman"/>
          <w:b/>
          <w:bCs/>
          <w:color w:val="auto"/>
          <w:sz w:val="24"/>
          <w:szCs w:val="24"/>
        </w:rPr>
        <w:br w:type="page"/>
      </w:r>
    </w:p>
    <w:p w14:paraId="29104BAC" w14:textId="77210EDA" w:rsidR="00820473" w:rsidRDefault="00DF0E61" w:rsidP="00D43728">
      <w:pPr>
        <w:pStyle w:val="paragraph"/>
        <w:numPr>
          <w:ilvl w:val="0"/>
          <w:numId w:val="33"/>
        </w:numPr>
        <w:spacing w:before="0" w:beforeAutospacing="0" w:after="0" w:afterAutospacing="0"/>
        <w:textAlignment w:val="baseline"/>
        <w:rPr>
          <w:rStyle w:val="normaltextrun"/>
        </w:rPr>
      </w:pPr>
      <w:bookmarkStart w:id="120" w:name="_Toc70617017"/>
      <w:bookmarkStart w:id="121" w:name="_Toc70678811"/>
      <w:bookmarkStart w:id="122" w:name="_Toc70680410"/>
      <w:r w:rsidRPr="00741981">
        <w:rPr>
          <w:rStyle w:val="Heading1Char"/>
          <w:rFonts w:ascii="Times New Roman" w:hAnsi="Times New Roman" w:cs="Times New Roman"/>
          <w:b/>
          <w:bCs/>
          <w:color w:val="auto"/>
          <w:sz w:val="24"/>
          <w:szCs w:val="24"/>
        </w:rPr>
        <w:lastRenderedPageBreak/>
        <w:t>Final System Test Results and Discussion</w:t>
      </w:r>
      <w:bookmarkEnd w:id="119"/>
      <w:bookmarkEnd w:id="120"/>
      <w:bookmarkEnd w:id="121"/>
      <w:bookmarkEnd w:id="122"/>
      <w:r w:rsidRPr="00452CC7">
        <w:rPr>
          <w:rStyle w:val="normaltextrun"/>
        </w:rPr>
        <w:t> (Did the integrated system meet requirements? </w:t>
      </w:r>
      <w:r w:rsidRPr="00452CC7">
        <w:rPr>
          <w:rStyle w:val="eop"/>
        </w:rPr>
        <w:t> </w:t>
      </w:r>
      <w:r w:rsidRPr="00452CC7">
        <w:rPr>
          <w:rStyle w:val="normaltextrun"/>
        </w:rPr>
        <w:t>Why or why not?</w:t>
      </w:r>
    </w:p>
    <w:p w14:paraId="0BDF83EB" w14:textId="77777777" w:rsidR="009318E9" w:rsidRPr="00452CC7" w:rsidRDefault="009318E9" w:rsidP="009318E9">
      <w:pPr>
        <w:pStyle w:val="paragraph"/>
        <w:spacing w:before="0" w:beforeAutospacing="0" w:after="0" w:afterAutospacing="0"/>
        <w:ind w:left="1080"/>
        <w:textAlignment w:val="baseline"/>
        <w:rPr>
          <w:rStyle w:val="normaltextrun"/>
        </w:rPr>
      </w:pPr>
    </w:p>
    <w:p w14:paraId="59E7D1E5" w14:textId="2D774184" w:rsidR="00B8498F" w:rsidRDefault="00863FDB" w:rsidP="00F22B84">
      <w:pPr>
        <w:pStyle w:val="paragraph"/>
        <w:spacing w:before="0" w:beforeAutospacing="0" w:after="0" w:afterAutospacing="0" w:line="480" w:lineRule="auto"/>
        <w:textAlignment w:val="baseline"/>
        <w:rPr>
          <w:rStyle w:val="normaltextrun"/>
        </w:rPr>
      </w:pPr>
      <w:r>
        <w:rPr>
          <w:rStyle w:val="normaltextrun"/>
        </w:rPr>
        <w:t xml:space="preserve"> </w:t>
      </w:r>
      <w:r w:rsidR="005B3747">
        <w:tab/>
      </w:r>
      <w:r>
        <w:rPr>
          <w:rStyle w:val="normaltextrun"/>
        </w:rPr>
        <w:t xml:space="preserve">The final system test of the </w:t>
      </w:r>
      <w:r w:rsidR="009D5E38">
        <w:rPr>
          <w:rStyle w:val="normaltextrun"/>
        </w:rPr>
        <w:t>proof-of-concept</w:t>
      </w:r>
      <w:r w:rsidR="00A72029">
        <w:rPr>
          <w:rStyle w:val="normaltextrun"/>
        </w:rPr>
        <w:t xml:space="preserve"> BWES prototype final test data can be shown below. </w:t>
      </w:r>
      <w:r w:rsidR="001607A2">
        <w:rPr>
          <w:rStyle w:val="normaltextrun"/>
        </w:rPr>
        <w:t xml:space="preserve">The Arduino Uno was directly connected to a nearby laptop and was displayed on a serial monitor for the duration of the final test. </w:t>
      </w:r>
      <w:r w:rsidR="00A72029">
        <w:rPr>
          <w:rStyle w:val="normaltextrun"/>
        </w:rPr>
        <w:t>The wind speed and direction</w:t>
      </w:r>
      <w:r w:rsidR="00D50736">
        <w:rPr>
          <w:rStyle w:val="normaltextrun"/>
        </w:rPr>
        <w:t xml:space="preserve">, as recorded by the Arduino Uno from the Davis Anemometer, can be seen with each data point being 6 minutes apart from </w:t>
      </w:r>
      <w:r w:rsidR="00EA7077">
        <w:rPr>
          <w:rStyle w:val="normaltextrun"/>
        </w:rPr>
        <w:t>each other</w:t>
      </w:r>
      <w:r w:rsidR="00D50736">
        <w:rPr>
          <w:rStyle w:val="normaltextrun"/>
        </w:rPr>
        <w:t xml:space="preserve">. In other words, the sampling period was 6 minutes and was </w:t>
      </w:r>
      <w:r w:rsidR="00EA7077">
        <w:rPr>
          <w:rStyle w:val="normaltextrun"/>
        </w:rPr>
        <w:t>specified</w:t>
      </w:r>
      <w:r w:rsidR="00D50736">
        <w:rPr>
          <w:rStyle w:val="normaltextrun"/>
        </w:rPr>
        <w:t xml:space="preserve"> in the Davis </w:t>
      </w:r>
      <w:r w:rsidR="00EA7077">
        <w:rPr>
          <w:rStyle w:val="normaltextrun"/>
        </w:rPr>
        <w:t>Anemometer</w:t>
      </w:r>
      <w:r w:rsidR="00D50736">
        <w:rPr>
          <w:rStyle w:val="normaltextrun"/>
        </w:rPr>
        <w:t xml:space="preserve"> conversion equation from voltage to </w:t>
      </w:r>
      <w:r w:rsidR="00EA7077">
        <w:rPr>
          <w:rStyle w:val="normaltextrun"/>
        </w:rPr>
        <w:t xml:space="preserve">mph. This value of mph was then converted to m/s </w:t>
      </w:r>
      <w:r w:rsidR="00C50510">
        <w:rPr>
          <w:rStyle w:val="normaltextrun"/>
        </w:rPr>
        <w:t>to allow the team</w:t>
      </w:r>
      <w:r w:rsidR="00EA7077">
        <w:rPr>
          <w:rStyle w:val="normaltextrun"/>
        </w:rPr>
        <w:t xml:space="preserve"> to compare the results with the BWES requirements.</w:t>
      </w:r>
      <w:r w:rsidR="00D50736">
        <w:rPr>
          <w:rStyle w:val="normaltextrun"/>
        </w:rPr>
        <w:t xml:space="preserve"> </w:t>
      </w:r>
      <w:r w:rsidR="0034240F">
        <w:rPr>
          <w:rStyle w:val="normaltextrun"/>
        </w:rPr>
        <w:t>The north bound component was then calculated.</w:t>
      </w:r>
      <w:r w:rsidR="00FA7555">
        <w:rPr>
          <w:rStyle w:val="normaltextrun"/>
        </w:rPr>
        <w:t xml:space="preserve"> The highest north bound component is </w:t>
      </w:r>
      <w:r w:rsidR="00A33A9B">
        <w:rPr>
          <w:rStyle w:val="normaltextrun"/>
        </w:rPr>
        <w:t>highlighted</w:t>
      </w:r>
      <w:r w:rsidR="00FA7555">
        <w:rPr>
          <w:rStyle w:val="normaltextrun"/>
        </w:rPr>
        <w:t xml:space="preserve"> in red below.</w:t>
      </w:r>
    </w:p>
    <w:p w14:paraId="1D644F4B" w14:textId="77777777" w:rsidR="003C496C" w:rsidRDefault="003C496C" w:rsidP="00F22B84">
      <w:pPr>
        <w:pStyle w:val="paragraph"/>
        <w:spacing w:before="0" w:beforeAutospacing="0" w:after="0" w:afterAutospacing="0" w:line="480" w:lineRule="auto"/>
        <w:textAlignment w:val="baseline"/>
        <w:rPr>
          <w:rStyle w:val="normaltextrun"/>
        </w:rPr>
      </w:pPr>
    </w:p>
    <w:p w14:paraId="6AED8393" w14:textId="77777777" w:rsidR="00A72029" w:rsidRDefault="00DF413F" w:rsidP="00F22B84">
      <w:pPr>
        <w:pStyle w:val="paragraph"/>
        <w:keepNext/>
        <w:spacing w:before="0" w:beforeAutospacing="0" w:after="0" w:afterAutospacing="0" w:line="480" w:lineRule="auto"/>
        <w:textAlignment w:val="baseline"/>
      </w:pPr>
      <w:r>
        <w:rPr>
          <w:noProof/>
        </w:rPr>
        <w:lastRenderedPageBreak/>
        <w:drawing>
          <wp:inline distT="0" distB="0" distL="0" distR="0" wp14:anchorId="36B1FA7F" wp14:editId="6EDF5611">
            <wp:extent cx="5943600" cy="45326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44">
                      <a:extLst>
                        <a:ext uri="{28A0092B-C50C-407E-A947-70E740481C1C}">
                          <a14:useLocalDpi xmlns:a14="http://schemas.microsoft.com/office/drawing/2010/main" val="0"/>
                        </a:ext>
                      </a:extLst>
                    </a:blip>
                    <a:stretch>
                      <a:fillRect/>
                    </a:stretch>
                  </pic:blipFill>
                  <pic:spPr>
                    <a:xfrm>
                      <a:off x="0" y="0"/>
                      <a:ext cx="5943600" cy="4532630"/>
                    </a:xfrm>
                    <a:prstGeom prst="rect">
                      <a:avLst/>
                    </a:prstGeom>
                  </pic:spPr>
                </pic:pic>
              </a:graphicData>
            </a:graphic>
          </wp:inline>
        </w:drawing>
      </w:r>
    </w:p>
    <w:p w14:paraId="653F7D91" w14:textId="2A15A102" w:rsidR="003C496C" w:rsidRPr="00F22B84" w:rsidRDefault="00A72029" w:rsidP="00F22B84">
      <w:pPr>
        <w:pStyle w:val="Caption"/>
        <w:spacing w:line="480" w:lineRule="auto"/>
        <w:jc w:val="center"/>
        <w:rPr>
          <w:rFonts w:ascii="Times New Roman" w:hAnsi="Times New Roman" w:cs="Times New Roman"/>
          <w:color w:val="auto"/>
          <w:sz w:val="24"/>
          <w:szCs w:val="24"/>
        </w:rPr>
      </w:pPr>
      <w:bookmarkStart w:id="123" w:name="_Toc70680352"/>
      <w:r w:rsidRPr="00F22B84">
        <w:rPr>
          <w:rFonts w:ascii="Times New Roman" w:hAnsi="Times New Roman" w:cs="Times New Roman"/>
          <w:color w:val="auto"/>
          <w:sz w:val="24"/>
          <w:szCs w:val="24"/>
        </w:rPr>
        <w:t xml:space="preserve">Table </w:t>
      </w:r>
      <w:r w:rsidR="00947781">
        <w:rPr>
          <w:rFonts w:ascii="Times New Roman" w:hAnsi="Times New Roman" w:cs="Times New Roman"/>
          <w:color w:val="auto"/>
          <w:sz w:val="24"/>
          <w:szCs w:val="24"/>
        </w:rPr>
        <w:fldChar w:fldCharType="begin"/>
      </w:r>
      <w:r w:rsidR="00947781">
        <w:rPr>
          <w:rFonts w:ascii="Times New Roman" w:hAnsi="Times New Roman" w:cs="Times New Roman"/>
          <w:color w:val="auto"/>
          <w:sz w:val="24"/>
          <w:szCs w:val="24"/>
        </w:rPr>
        <w:instrText xml:space="preserve"> SEQ Table \* ARABIC </w:instrText>
      </w:r>
      <w:r w:rsidR="00947781">
        <w:rPr>
          <w:rFonts w:ascii="Times New Roman" w:hAnsi="Times New Roman" w:cs="Times New Roman"/>
          <w:color w:val="auto"/>
          <w:sz w:val="24"/>
          <w:szCs w:val="24"/>
        </w:rPr>
        <w:fldChar w:fldCharType="separate"/>
      </w:r>
      <w:r w:rsidR="00947781">
        <w:rPr>
          <w:rFonts w:ascii="Times New Roman" w:hAnsi="Times New Roman" w:cs="Times New Roman"/>
          <w:noProof/>
          <w:color w:val="auto"/>
          <w:sz w:val="24"/>
          <w:szCs w:val="24"/>
        </w:rPr>
        <w:t>9</w:t>
      </w:r>
      <w:r w:rsidR="00947781">
        <w:rPr>
          <w:rFonts w:ascii="Times New Roman" w:hAnsi="Times New Roman" w:cs="Times New Roman"/>
          <w:color w:val="auto"/>
          <w:sz w:val="24"/>
          <w:szCs w:val="24"/>
        </w:rPr>
        <w:fldChar w:fldCharType="end"/>
      </w:r>
      <w:r w:rsidRPr="00F22B84">
        <w:rPr>
          <w:rFonts w:ascii="Times New Roman" w:hAnsi="Times New Roman" w:cs="Times New Roman"/>
          <w:color w:val="auto"/>
          <w:sz w:val="24"/>
          <w:szCs w:val="24"/>
        </w:rPr>
        <w:t>: Final System Test Data</w:t>
      </w:r>
      <w:bookmarkEnd w:id="123"/>
    </w:p>
    <w:p w14:paraId="2D864204" w14:textId="0E30C868" w:rsidR="00C53519" w:rsidRDefault="00F2639E" w:rsidP="00C53519">
      <w:pPr>
        <w:keepNext/>
        <w:spacing w:line="480" w:lineRule="auto"/>
        <w:jc w:val="center"/>
      </w:pPr>
      <w:r>
        <w:rPr>
          <w:noProof/>
        </w:rPr>
        <w:lastRenderedPageBreak/>
        <w:drawing>
          <wp:inline distT="0" distB="0" distL="0" distR="0" wp14:anchorId="36195CC9" wp14:editId="3766CC50">
            <wp:extent cx="5448302" cy="510540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45">
                      <a:extLst>
                        <a:ext uri="{28A0092B-C50C-407E-A947-70E740481C1C}">
                          <a14:useLocalDpi xmlns:a14="http://schemas.microsoft.com/office/drawing/2010/main" val="0"/>
                        </a:ext>
                      </a:extLst>
                    </a:blip>
                    <a:stretch>
                      <a:fillRect/>
                    </a:stretch>
                  </pic:blipFill>
                  <pic:spPr>
                    <a:xfrm>
                      <a:off x="0" y="0"/>
                      <a:ext cx="5448302" cy="5105402"/>
                    </a:xfrm>
                    <a:prstGeom prst="rect">
                      <a:avLst/>
                    </a:prstGeom>
                  </pic:spPr>
                </pic:pic>
              </a:graphicData>
            </a:graphic>
          </wp:inline>
        </w:drawing>
      </w:r>
    </w:p>
    <w:p w14:paraId="250300A7" w14:textId="6F30EA3C" w:rsidR="00CF10CB" w:rsidRPr="00C53519" w:rsidRDefault="00C53519" w:rsidP="005B3747">
      <w:pPr>
        <w:pStyle w:val="Caption"/>
        <w:spacing w:line="480" w:lineRule="auto"/>
        <w:jc w:val="center"/>
        <w:rPr>
          <w:rFonts w:ascii="Times New Roman" w:hAnsi="Times New Roman" w:cs="Times New Roman"/>
          <w:color w:val="auto"/>
          <w:sz w:val="24"/>
          <w:szCs w:val="24"/>
        </w:rPr>
      </w:pPr>
      <w:bookmarkStart w:id="124" w:name="_Toc70678789"/>
      <w:bookmarkStart w:id="125" w:name="_Toc70680384"/>
      <w:r w:rsidRPr="00C53519">
        <w:rPr>
          <w:rFonts w:ascii="Times New Roman" w:hAnsi="Times New Roman" w:cs="Times New Roman"/>
          <w:color w:val="auto"/>
          <w:sz w:val="24"/>
          <w:szCs w:val="24"/>
        </w:rPr>
        <w:t xml:space="preserve">Figure </w:t>
      </w:r>
      <w:r w:rsidRPr="00C53519">
        <w:rPr>
          <w:rFonts w:ascii="Times New Roman" w:hAnsi="Times New Roman" w:cs="Times New Roman"/>
          <w:color w:val="auto"/>
          <w:sz w:val="24"/>
          <w:szCs w:val="24"/>
        </w:rPr>
        <w:fldChar w:fldCharType="begin"/>
      </w:r>
      <w:r w:rsidRPr="00C53519">
        <w:rPr>
          <w:rFonts w:ascii="Times New Roman" w:hAnsi="Times New Roman" w:cs="Times New Roman"/>
          <w:color w:val="auto"/>
          <w:sz w:val="24"/>
          <w:szCs w:val="24"/>
        </w:rPr>
        <w:instrText xml:space="preserve"> SEQ Figure \* ARABIC </w:instrText>
      </w:r>
      <w:r w:rsidRPr="00C53519">
        <w:rPr>
          <w:rFonts w:ascii="Times New Roman" w:hAnsi="Times New Roman" w:cs="Times New Roman"/>
          <w:color w:val="auto"/>
          <w:sz w:val="24"/>
          <w:szCs w:val="24"/>
        </w:rPr>
        <w:fldChar w:fldCharType="separate"/>
      </w:r>
      <w:r w:rsidR="00173CE4">
        <w:rPr>
          <w:rFonts w:ascii="Times New Roman" w:hAnsi="Times New Roman" w:cs="Times New Roman"/>
          <w:noProof/>
          <w:color w:val="auto"/>
          <w:sz w:val="24"/>
          <w:szCs w:val="24"/>
        </w:rPr>
        <w:t>29</w:t>
      </w:r>
      <w:r w:rsidRPr="00C53519">
        <w:rPr>
          <w:rFonts w:ascii="Times New Roman" w:hAnsi="Times New Roman" w:cs="Times New Roman"/>
          <w:color w:val="auto"/>
          <w:sz w:val="24"/>
          <w:szCs w:val="24"/>
        </w:rPr>
        <w:fldChar w:fldCharType="end"/>
      </w:r>
      <w:r w:rsidRPr="00C53519">
        <w:rPr>
          <w:rFonts w:ascii="Times New Roman" w:hAnsi="Times New Roman" w:cs="Times New Roman"/>
          <w:color w:val="auto"/>
          <w:sz w:val="24"/>
          <w:szCs w:val="24"/>
        </w:rPr>
        <w:t>: North Component Calculation Graph</w:t>
      </w:r>
      <w:bookmarkEnd w:id="124"/>
      <w:bookmarkEnd w:id="125"/>
    </w:p>
    <w:p w14:paraId="05B59239" w14:textId="79D04100" w:rsidR="008C3715" w:rsidRDefault="00103090" w:rsidP="005B3747">
      <w:pPr>
        <w:pStyle w:val="paragraph"/>
        <w:spacing w:before="0" w:beforeAutospacing="0" w:after="0" w:afterAutospacing="0" w:line="480" w:lineRule="auto"/>
        <w:ind w:firstLine="720"/>
        <w:textAlignment w:val="baseline"/>
        <w:rPr>
          <w:rStyle w:val="normaltextrun"/>
        </w:rPr>
      </w:pPr>
      <w:r>
        <w:rPr>
          <w:rStyle w:val="normaltextrun"/>
        </w:rPr>
        <w:t xml:space="preserve">It is important to note that the direction of North is not true North; it is north relative to the coordinate system of the BWES prototype in its location.  This was to allow the team to have a consistent value to look for to see if the wind was blowing directly over the airfoils as designed. Thus, the North direction displayed is the most </w:t>
      </w:r>
      <w:r w:rsidR="006015A9">
        <w:rPr>
          <w:rStyle w:val="normaltextrun"/>
        </w:rPr>
        <w:t>likely</w:t>
      </w:r>
      <w:r w:rsidR="00F7782F">
        <w:rPr>
          <w:rStyle w:val="normaltextrun"/>
        </w:rPr>
        <w:t xml:space="preserve"> data sample in which the BWES would show electrical charge, since the wind over the airfoils would cause a low</w:t>
      </w:r>
      <w:r w:rsidR="00B44015">
        <w:rPr>
          <w:rStyle w:val="normaltextrun"/>
        </w:rPr>
        <w:t>-</w:t>
      </w:r>
      <w:r w:rsidR="00F7782F">
        <w:rPr>
          <w:rStyle w:val="normaltextrun"/>
        </w:rPr>
        <w:t>pressure zone</w:t>
      </w:r>
      <w:r w:rsidR="001D736F">
        <w:rPr>
          <w:rStyle w:val="normaltextrun"/>
        </w:rPr>
        <w:t xml:space="preserve"> induced rotation of the turbine blades connected to the generator.</w:t>
      </w:r>
      <w:r w:rsidR="001607A2">
        <w:rPr>
          <w:rStyle w:val="normaltextrun"/>
        </w:rPr>
        <w:t xml:space="preserve"> </w:t>
      </w:r>
      <w:r w:rsidR="00CA2DC4">
        <w:rPr>
          <w:rStyle w:val="normaltextrun"/>
        </w:rPr>
        <w:t>This can be seen in the image below</w:t>
      </w:r>
      <w:r w:rsidR="008C3715">
        <w:rPr>
          <w:rStyle w:val="normaltextrun"/>
        </w:rPr>
        <w:t xml:space="preserve"> which shows the direction of “</w:t>
      </w:r>
      <w:r w:rsidR="00246916">
        <w:rPr>
          <w:rStyle w:val="normaltextrun"/>
        </w:rPr>
        <w:t>N</w:t>
      </w:r>
      <w:r w:rsidR="008C3715">
        <w:rPr>
          <w:rStyle w:val="normaltextrun"/>
        </w:rPr>
        <w:t>orth” in this case.</w:t>
      </w:r>
      <w:r w:rsidR="00246916">
        <w:rPr>
          <w:rStyle w:val="normaltextrun"/>
        </w:rPr>
        <w:t xml:space="preserve">  The North-bound component of the </w:t>
      </w:r>
      <w:r w:rsidR="00246916">
        <w:rPr>
          <w:rStyle w:val="normaltextrun"/>
        </w:rPr>
        <w:lastRenderedPageBreak/>
        <w:t xml:space="preserve">wind was calculated by multiplying the magnitude of the wind speed by </w:t>
      </w:r>
      <w:r w:rsidR="00744684">
        <w:rPr>
          <w:rStyle w:val="normaltextrun"/>
        </w:rPr>
        <w:t>cosine of the angle illustrated in Figure 29.  The four quadrants determine whether or not the x-value (the angle in degrees) is positive or negative.</w:t>
      </w:r>
    </w:p>
    <w:p w14:paraId="54AC06F6" w14:textId="07C26DA8" w:rsidR="008C3715" w:rsidRDefault="008C3715" w:rsidP="008C3715">
      <w:pPr>
        <w:pStyle w:val="paragraph"/>
        <w:keepNext/>
        <w:spacing w:before="0" w:beforeAutospacing="0" w:after="0" w:afterAutospacing="0" w:line="480" w:lineRule="auto"/>
        <w:ind w:left="720" w:firstLine="720"/>
        <w:textAlignment w:val="baseline"/>
      </w:pPr>
      <w:r>
        <w:t xml:space="preserve">               </w:t>
      </w:r>
      <w:r>
        <w:rPr>
          <w:noProof/>
        </w:rPr>
        <w:drawing>
          <wp:inline distT="0" distB="0" distL="0" distR="0" wp14:anchorId="34DA83D1" wp14:editId="0D7DD418">
            <wp:extent cx="2770909" cy="381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46">
                      <a:extLst>
                        <a:ext uri="{28A0092B-C50C-407E-A947-70E740481C1C}">
                          <a14:useLocalDpi xmlns:a14="http://schemas.microsoft.com/office/drawing/2010/main" val="0"/>
                        </a:ext>
                      </a:extLst>
                    </a:blip>
                    <a:stretch>
                      <a:fillRect/>
                    </a:stretch>
                  </pic:blipFill>
                  <pic:spPr>
                    <a:xfrm>
                      <a:off x="0" y="0"/>
                      <a:ext cx="2770909" cy="3810000"/>
                    </a:xfrm>
                    <a:prstGeom prst="rect">
                      <a:avLst/>
                    </a:prstGeom>
                  </pic:spPr>
                </pic:pic>
              </a:graphicData>
            </a:graphic>
          </wp:inline>
        </w:drawing>
      </w:r>
    </w:p>
    <w:p w14:paraId="655AE562" w14:textId="401BC95C" w:rsidR="008C3715" w:rsidRPr="004D6B7D" w:rsidRDefault="008C3715" w:rsidP="008C3715">
      <w:pPr>
        <w:pStyle w:val="Caption"/>
        <w:jc w:val="center"/>
        <w:rPr>
          <w:rStyle w:val="normaltextrun"/>
          <w:rFonts w:ascii="Times New Roman" w:hAnsi="Times New Roman" w:cs="Times New Roman"/>
          <w:color w:val="auto"/>
          <w:sz w:val="24"/>
          <w:szCs w:val="24"/>
        </w:rPr>
      </w:pPr>
      <w:bookmarkStart w:id="126" w:name="_Toc70680353"/>
      <w:r w:rsidRPr="004D6B7D">
        <w:rPr>
          <w:rFonts w:ascii="Times New Roman" w:hAnsi="Times New Roman" w:cs="Times New Roman"/>
          <w:color w:val="auto"/>
          <w:sz w:val="24"/>
          <w:szCs w:val="24"/>
        </w:rPr>
        <w:t xml:space="preserve">Table </w:t>
      </w:r>
      <w:r w:rsidR="00947781">
        <w:rPr>
          <w:rFonts w:ascii="Times New Roman" w:hAnsi="Times New Roman" w:cs="Times New Roman"/>
          <w:color w:val="auto"/>
          <w:sz w:val="24"/>
          <w:szCs w:val="24"/>
        </w:rPr>
        <w:fldChar w:fldCharType="begin"/>
      </w:r>
      <w:r w:rsidR="00947781">
        <w:rPr>
          <w:rFonts w:ascii="Times New Roman" w:hAnsi="Times New Roman" w:cs="Times New Roman"/>
          <w:color w:val="auto"/>
          <w:sz w:val="24"/>
          <w:szCs w:val="24"/>
        </w:rPr>
        <w:instrText xml:space="preserve"> SEQ Table \* ARABIC </w:instrText>
      </w:r>
      <w:r w:rsidR="00947781">
        <w:rPr>
          <w:rFonts w:ascii="Times New Roman" w:hAnsi="Times New Roman" w:cs="Times New Roman"/>
          <w:color w:val="auto"/>
          <w:sz w:val="24"/>
          <w:szCs w:val="24"/>
        </w:rPr>
        <w:fldChar w:fldCharType="separate"/>
      </w:r>
      <w:r w:rsidR="00947781">
        <w:rPr>
          <w:rFonts w:ascii="Times New Roman" w:hAnsi="Times New Roman" w:cs="Times New Roman"/>
          <w:noProof/>
          <w:color w:val="auto"/>
          <w:sz w:val="24"/>
          <w:szCs w:val="24"/>
        </w:rPr>
        <w:t>10</w:t>
      </w:r>
      <w:r w:rsidR="00947781">
        <w:rPr>
          <w:rFonts w:ascii="Times New Roman" w:hAnsi="Times New Roman" w:cs="Times New Roman"/>
          <w:color w:val="auto"/>
          <w:sz w:val="24"/>
          <w:szCs w:val="24"/>
        </w:rPr>
        <w:fldChar w:fldCharType="end"/>
      </w:r>
      <w:r w:rsidRPr="004D6B7D">
        <w:rPr>
          <w:rFonts w:ascii="Times New Roman" w:hAnsi="Times New Roman" w:cs="Times New Roman"/>
          <w:color w:val="auto"/>
          <w:sz w:val="24"/>
          <w:szCs w:val="24"/>
        </w:rPr>
        <w:t>: Calibrated North for Final Test</w:t>
      </w:r>
      <w:bookmarkEnd w:id="126"/>
    </w:p>
    <w:p w14:paraId="0D2E3DB6" w14:textId="212938A2" w:rsidR="008C3715" w:rsidRDefault="008C3715" w:rsidP="00F22B84">
      <w:pPr>
        <w:pStyle w:val="paragraph"/>
        <w:spacing w:before="0" w:beforeAutospacing="0" w:after="0" w:afterAutospacing="0" w:line="480" w:lineRule="auto"/>
        <w:textAlignment w:val="baseline"/>
        <w:rPr>
          <w:rStyle w:val="normaltextrun"/>
        </w:rPr>
      </w:pPr>
    </w:p>
    <w:p w14:paraId="5282D9A1" w14:textId="28984C24" w:rsidR="00103090" w:rsidRDefault="001607A2" w:rsidP="00F22B84">
      <w:pPr>
        <w:pStyle w:val="paragraph"/>
        <w:spacing w:before="0" w:beforeAutospacing="0" w:after="0" w:afterAutospacing="0" w:line="480" w:lineRule="auto"/>
        <w:textAlignment w:val="baseline"/>
        <w:rPr>
          <w:rStyle w:val="normaltextrun"/>
        </w:rPr>
      </w:pPr>
      <w:r>
        <w:rPr>
          <w:rStyle w:val="normaltextrun"/>
        </w:rPr>
        <w:t xml:space="preserve"> Regardless of the direction, there was no voltage or current generation for the duration of this final test.</w:t>
      </w:r>
      <w:r w:rsidR="00DC5EF0">
        <w:rPr>
          <w:rStyle w:val="normaltextrun"/>
        </w:rPr>
        <w:t xml:space="preserve"> After team discussion, it was agreed that the system </w:t>
      </w:r>
      <w:r w:rsidR="005D2861">
        <w:rPr>
          <w:rStyle w:val="normaltextrun"/>
        </w:rPr>
        <w:t>itself</w:t>
      </w:r>
      <w:r w:rsidR="00DC5EF0">
        <w:rPr>
          <w:rStyle w:val="normaltextrun"/>
        </w:rPr>
        <w:t xml:space="preserve"> can be functional with enough wind speed; this was proven in the prior lab test with the shop vac turning the generator turbine and generating electricity.</w:t>
      </w:r>
      <w:r w:rsidR="005D2861">
        <w:rPr>
          <w:rStyle w:val="normaltextrun"/>
        </w:rPr>
        <w:t xml:space="preserve"> </w:t>
      </w:r>
      <w:r w:rsidR="00F811FE">
        <w:rPr>
          <w:rStyle w:val="normaltextrun"/>
        </w:rPr>
        <w:t>Thus, a wind speed</w:t>
      </w:r>
      <w:r w:rsidR="004C5EA3">
        <w:rPr>
          <w:rStyle w:val="normaltextrun"/>
        </w:rPr>
        <w:t xml:space="preserve"> exists</w:t>
      </w:r>
      <w:r w:rsidR="00F811FE">
        <w:rPr>
          <w:rStyle w:val="normaltextrun"/>
        </w:rPr>
        <w:t xml:space="preserve"> between the highest shown North bound speed shown in the above results (6.61m/s)</w:t>
      </w:r>
      <w:r w:rsidR="004C5EA3">
        <w:rPr>
          <w:rStyle w:val="normaltextrun"/>
        </w:rPr>
        <w:t xml:space="preserve"> and the wind speed created from the shop-vac in which the system functions as intended.</w:t>
      </w:r>
    </w:p>
    <w:p w14:paraId="2689AB04" w14:textId="712B6A40" w:rsidR="004C5EA3" w:rsidRDefault="004C5EA3" w:rsidP="00F22B84">
      <w:pPr>
        <w:pStyle w:val="paragraph"/>
        <w:spacing w:before="0" w:beforeAutospacing="0" w:after="0" w:afterAutospacing="0" w:line="480" w:lineRule="auto"/>
        <w:textAlignment w:val="baseline"/>
        <w:rPr>
          <w:rStyle w:val="normaltextrun"/>
        </w:rPr>
      </w:pPr>
      <w:r>
        <w:rPr>
          <w:rStyle w:val="normaltextrun"/>
        </w:rPr>
        <w:lastRenderedPageBreak/>
        <w:tab/>
        <w:t xml:space="preserve">Another major consideration that was Another major consideration that was </w:t>
      </w:r>
      <w:r w:rsidR="00992B82">
        <w:rPr>
          <w:rStyle w:val="normaltextrun"/>
        </w:rPr>
        <w:t>brought up in the team discussion</w:t>
      </w:r>
      <w:r w:rsidR="002A58BC">
        <w:rPr>
          <w:rStyle w:val="normaltextrun"/>
        </w:rPr>
        <w:t xml:space="preserve"> was that the location was </w:t>
      </w:r>
      <w:r w:rsidR="005B52C5">
        <w:rPr>
          <w:rStyle w:val="normaltextrun"/>
        </w:rPr>
        <w:t>suboptimal</w:t>
      </w:r>
      <w:r w:rsidR="002A58BC">
        <w:rPr>
          <w:rStyle w:val="normaltextrun"/>
        </w:rPr>
        <w:t xml:space="preserve"> for the BWES prototype. </w:t>
      </w:r>
      <w:r w:rsidR="00396B65">
        <w:rPr>
          <w:rStyle w:val="normaltextrun"/>
        </w:rPr>
        <w:t>The location of the prototype can be seen below, marked on the map with a circle.</w:t>
      </w:r>
    </w:p>
    <w:p w14:paraId="0609CF97" w14:textId="4134929C" w:rsidR="00257FF1" w:rsidRDefault="00257FF1" w:rsidP="009D5E38">
      <w:pPr>
        <w:pStyle w:val="paragraph"/>
        <w:keepNext/>
        <w:spacing w:before="0" w:beforeAutospacing="0" w:after="0" w:afterAutospacing="0" w:line="480" w:lineRule="auto"/>
        <w:jc w:val="center"/>
        <w:textAlignment w:val="baseline"/>
      </w:pPr>
      <w:r>
        <w:rPr>
          <w:noProof/>
        </w:rPr>
        <w:drawing>
          <wp:inline distT="0" distB="0" distL="0" distR="0" wp14:anchorId="6F772E08" wp14:editId="44B7769A">
            <wp:extent cx="3412741" cy="31527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47">
                      <a:extLst>
                        <a:ext uri="{28A0092B-C50C-407E-A947-70E740481C1C}">
                          <a14:useLocalDpi xmlns:a14="http://schemas.microsoft.com/office/drawing/2010/main" val="0"/>
                        </a:ext>
                      </a:extLst>
                    </a:blip>
                    <a:stretch>
                      <a:fillRect/>
                    </a:stretch>
                  </pic:blipFill>
                  <pic:spPr>
                    <a:xfrm>
                      <a:off x="0" y="0"/>
                      <a:ext cx="3412741" cy="3152775"/>
                    </a:xfrm>
                    <a:prstGeom prst="rect">
                      <a:avLst/>
                    </a:prstGeom>
                  </pic:spPr>
                </pic:pic>
              </a:graphicData>
            </a:graphic>
          </wp:inline>
        </w:drawing>
      </w:r>
    </w:p>
    <w:p w14:paraId="5A980E43" w14:textId="6D642070" w:rsidR="002453CC" w:rsidRPr="00CB22E6" w:rsidRDefault="00257FF1" w:rsidP="00CB22E6">
      <w:pPr>
        <w:pStyle w:val="Caption"/>
        <w:jc w:val="center"/>
        <w:rPr>
          <w:rFonts w:ascii="Times New Roman" w:hAnsi="Times New Roman" w:cs="Times New Roman"/>
          <w:color w:val="auto"/>
          <w:sz w:val="24"/>
          <w:szCs w:val="24"/>
        </w:rPr>
      </w:pPr>
      <w:bookmarkStart w:id="127" w:name="_Toc70678790"/>
      <w:bookmarkStart w:id="128" w:name="_Toc70680385"/>
      <w:r w:rsidRPr="00257FF1">
        <w:rPr>
          <w:rFonts w:ascii="Times New Roman" w:hAnsi="Times New Roman" w:cs="Times New Roman"/>
          <w:color w:val="auto"/>
          <w:sz w:val="24"/>
          <w:szCs w:val="24"/>
        </w:rPr>
        <w:t xml:space="preserve">Figure </w:t>
      </w:r>
      <w:r w:rsidRPr="00257FF1">
        <w:rPr>
          <w:rFonts w:ascii="Times New Roman" w:hAnsi="Times New Roman" w:cs="Times New Roman"/>
          <w:color w:val="auto"/>
          <w:sz w:val="24"/>
          <w:szCs w:val="24"/>
        </w:rPr>
        <w:fldChar w:fldCharType="begin"/>
      </w:r>
      <w:r w:rsidRPr="00257FF1">
        <w:rPr>
          <w:rFonts w:ascii="Times New Roman" w:hAnsi="Times New Roman" w:cs="Times New Roman"/>
          <w:color w:val="auto"/>
          <w:sz w:val="24"/>
          <w:szCs w:val="24"/>
        </w:rPr>
        <w:instrText xml:space="preserve"> SEQ Figure \* ARABIC </w:instrText>
      </w:r>
      <w:r w:rsidRPr="00257FF1">
        <w:rPr>
          <w:rFonts w:ascii="Times New Roman" w:hAnsi="Times New Roman" w:cs="Times New Roman"/>
          <w:color w:val="auto"/>
          <w:sz w:val="24"/>
          <w:szCs w:val="24"/>
        </w:rPr>
        <w:fldChar w:fldCharType="separate"/>
      </w:r>
      <w:r w:rsidR="00173CE4">
        <w:rPr>
          <w:rFonts w:ascii="Times New Roman" w:hAnsi="Times New Roman" w:cs="Times New Roman"/>
          <w:noProof/>
          <w:color w:val="auto"/>
          <w:sz w:val="24"/>
          <w:szCs w:val="24"/>
        </w:rPr>
        <w:t>30</w:t>
      </w:r>
      <w:r w:rsidRPr="00257FF1">
        <w:rPr>
          <w:rFonts w:ascii="Times New Roman" w:hAnsi="Times New Roman" w:cs="Times New Roman"/>
          <w:color w:val="auto"/>
          <w:sz w:val="24"/>
          <w:szCs w:val="24"/>
        </w:rPr>
        <w:fldChar w:fldCharType="end"/>
      </w:r>
      <w:r w:rsidRPr="00257FF1">
        <w:rPr>
          <w:rFonts w:ascii="Times New Roman" w:hAnsi="Times New Roman" w:cs="Times New Roman"/>
          <w:color w:val="auto"/>
          <w:sz w:val="24"/>
          <w:szCs w:val="24"/>
        </w:rPr>
        <w:t>: BWES Installation Location</w:t>
      </w:r>
      <w:bookmarkEnd w:id="127"/>
      <w:bookmarkEnd w:id="128"/>
    </w:p>
    <w:p w14:paraId="0299EC4B" w14:textId="77777777" w:rsidR="003F7A55" w:rsidRDefault="003F7A55" w:rsidP="00103090"/>
    <w:p w14:paraId="5177E478" w14:textId="0CF10388" w:rsidR="00A1476B" w:rsidRPr="00A1476B" w:rsidRDefault="003F7A55" w:rsidP="00CB22E6">
      <w:pPr>
        <w:spacing w:line="480" w:lineRule="auto"/>
        <w:ind w:firstLine="720"/>
        <w:rPr>
          <w:rFonts w:ascii="Times New Roman" w:hAnsi="Times New Roman" w:cs="Times New Roman"/>
          <w:sz w:val="24"/>
          <w:szCs w:val="24"/>
        </w:rPr>
      </w:pPr>
      <w:r w:rsidRPr="004E57FB">
        <w:rPr>
          <w:rFonts w:ascii="Times New Roman" w:hAnsi="Times New Roman" w:cs="Times New Roman"/>
          <w:sz w:val="24"/>
          <w:szCs w:val="24"/>
        </w:rPr>
        <w:t xml:space="preserve">The location itself </w:t>
      </w:r>
      <w:r w:rsidR="001C6384" w:rsidRPr="004E57FB">
        <w:rPr>
          <w:rFonts w:ascii="Times New Roman" w:hAnsi="Times New Roman" w:cs="Times New Roman"/>
          <w:sz w:val="24"/>
          <w:szCs w:val="24"/>
        </w:rPr>
        <w:t>was</w:t>
      </w:r>
      <w:r w:rsidRPr="004E57FB">
        <w:rPr>
          <w:rFonts w:ascii="Times New Roman" w:hAnsi="Times New Roman" w:cs="Times New Roman"/>
          <w:sz w:val="24"/>
          <w:szCs w:val="24"/>
        </w:rPr>
        <w:t xml:space="preserve"> not </w:t>
      </w:r>
      <w:r w:rsidR="00C3767C" w:rsidRPr="004E57FB">
        <w:rPr>
          <w:rFonts w:ascii="Times New Roman" w:hAnsi="Times New Roman" w:cs="Times New Roman"/>
          <w:sz w:val="24"/>
          <w:szCs w:val="24"/>
        </w:rPr>
        <w:t>optimal</w:t>
      </w:r>
      <w:r w:rsidRPr="004E57FB">
        <w:rPr>
          <w:rFonts w:ascii="Times New Roman" w:hAnsi="Times New Roman" w:cs="Times New Roman"/>
          <w:sz w:val="24"/>
          <w:szCs w:val="24"/>
        </w:rPr>
        <w:t xml:space="preserve"> due to several reasons; the </w:t>
      </w:r>
      <w:r w:rsidR="00C3767C" w:rsidRPr="004E57FB">
        <w:rPr>
          <w:rFonts w:ascii="Times New Roman" w:hAnsi="Times New Roman" w:cs="Times New Roman"/>
          <w:sz w:val="24"/>
          <w:szCs w:val="24"/>
        </w:rPr>
        <w:t>main</w:t>
      </w:r>
      <w:r w:rsidRPr="004E57FB">
        <w:rPr>
          <w:rFonts w:ascii="Times New Roman" w:hAnsi="Times New Roman" w:cs="Times New Roman"/>
          <w:sz w:val="24"/>
          <w:szCs w:val="24"/>
        </w:rPr>
        <w:t xml:space="preserve"> </w:t>
      </w:r>
      <w:r w:rsidR="00C3767C" w:rsidRPr="004E57FB">
        <w:rPr>
          <w:rFonts w:ascii="Times New Roman" w:hAnsi="Times New Roman" w:cs="Times New Roman"/>
          <w:sz w:val="24"/>
          <w:szCs w:val="24"/>
        </w:rPr>
        <w:t>rea</w:t>
      </w:r>
      <w:r w:rsidR="001C6384" w:rsidRPr="004E57FB">
        <w:rPr>
          <w:rFonts w:ascii="Times New Roman" w:hAnsi="Times New Roman" w:cs="Times New Roman"/>
          <w:sz w:val="24"/>
          <w:szCs w:val="24"/>
        </w:rPr>
        <w:t>son was</w:t>
      </w:r>
      <w:r w:rsidRPr="004E57FB">
        <w:rPr>
          <w:rFonts w:ascii="Times New Roman" w:hAnsi="Times New Roman" w:cs="Times New Roman"/>
          <w:sz w:val="24"/>
          <w:szCs w:val="24"/>
        </w:rPr>
        <w:t xml:space="preserve"> that the system </w:t>
      </w:r>
      <w:r w:rsidR="00D46E07" w:rsidRPr="004E57FB">
        <w:rPr>
          <w:rFonts w:ascii="Times New Roman" w:hAnsi="Times New Roman" w:cs="Times New Roman"/>
          <w:sz w:val="24"/>
          <w:szCs w:val="24"/>
        </w:rPr>
        <w:t xml:space="preserve">was extremely close to the Dining Hall on campus. </w:t>
      </w:r>
      <w:r w:rsidR="00800F00" w:rsidRPr="004E57FB">
        <w:rPr>
          <w:rFonts w:ascii="Times New Roman" w:hAnsi="Times New Roman" w:cs="Times New Roman"/>
          <w:sz w:val="24"/>
          <w:szCs w:val="24"/>
        </w:rPr>
        <w:t>Furthermore</w:t>
      </w:r>
      <w:r w:rsidR="00D46E07" w:rsidRPr="004E57FB">
        <w:rPr>
          <w:rFonts w:ascii="Times New Roman" w:hAnsi="Times New Roman" w:cs="Times New Roman"/>
          <w:sz w:val="24"/>
          <w:szCs w:val="24"/>
        </w:rPr>
        <w:t xml:space="preserve">, the </w:t>
      </w:r>
      <w:r w:rsidR="00800F00" w:rsidRPr="004E57FB">
        <w:rPr>
          <w:rFonts w:ascii="Times New Roman" w:hAnsi="Times New Roman" w:cs="Times New Roman"/>
          <w:sz w:val="24"/>
          <w:szCs w:val="24"/>
        </w:rPr>
        <w:t>topography</w:t>
      </w:r>
      <w:r w:rsidR="00D46E07" w:rsidRPr="004E57FB">
        <w:rPr>
          <w:rFonts w:ascii="Times New Roman" w:hAnsi="Times New Roman" w:cs="Times New Roman"/>
          <w:sz w:val="24"/>
          <w:szCs w:val="24"/>
        </w:rPr>
        <w:t xml:space="preserve"> </w:t>
      </w:r>
      <w:r w:rsidR="006B62D9" w:rsidRPr="004E57FB">
        <w:rPr>
          <w:rFonts w:ascii="Times New Roman" w:hAnsi="Times New Roman" w:cs="Times New Roman"/>
          <w:sz w:val="24"/>
          <w:szCs w:val="24"/>
        </w:rPr>
        <w:t xml:space="preserve">was </w:t>
      </w:r>
      <w:r w:rsidR="00800F00" w:rsidRPr="004E57FB">
        <w:rPr>
          <w:rFonts w:ascii="Times New Roman" w:hAnsi="Times New Roman" w:cs="Times New Roman"/>
          <w:sz w:val="24"/>
          <w:szCs w:val="24"/>
        </w:rPr>
        <w:t xml:space="preserve">not ideal for any type of wind energy system. Originally, the team desired </w:t>
      </w:r>
      <w:r w:rsidR="002056CE" w:rsidRPr="004E57FB">
        <w:rPr>
          <w:rFonts w:ascii="Times New Roman" w:hAnsi="Times New Roman" w:cs="Times New Roman"/>
          <w:sz w:val="24"/>
          <w:szCs w:val="24"/>
        </w:rPr>
        <w:t>to</w:t>
      </w:r>
      <w:r w:rsidR="00800F00" w:rsidRPr="004E57FB">
        <w:rPr>
          <w:rFonts w:ascii="Times New Roman" w:hAnsi="Times New Roman" w:cs="Times New Roman"/>
          <w:sz w:val="24"/>
          <w:szCs w:val="24"/>
        </w:rPr>
        <w:t xml:space="preserve"> have the system ins</w:t>
      </w:r>
      <w:r w:rsidR="002056CE" w:rsidRPr="004E57FB">
        <w:rPr>
          <w:rFonts w:ascii="Times New Roman" w:hAnsi="Times New Roman" w:cs="Times New Roman"/>
          <w:sz w:val="24"/>
          <w:szCs w:val="24"/>
        </w:rPr>
        <w:t>talled on the 3</w:t>
      </w:r>
      <w:r w:rsidR="002056CE" w:rsidRPr="004E57FB">
        <w:rPr>
          <w:rFonts w:ascii="Times New Roman" w:hAnsi="Times New Roman" w:cs="Times New Roman"/>
          <w:sz w:val="24"/>
          <w:szCs w:val="24"/>
          <w:vertAlign w:val="superscript"/>
        </w:rPr>
        <w:t>rd</w:t>
      </w:r>
      <w:r w:rsidR="002056CE" w:rsidRPr="004E57FB">
        <w:rPr>
          <w:rFonts w:ascii="Times New Roman" w:hAnsi="Times New Roman" w:cs="Times New Roman"/>
          <w:sz w:val="24"/>
          <w:szCs w:val="24"/>
        </w:rPr>
        <w:t xml:space="preserve"> flow patio of the CETA building; however, after discussion with the building management and customer, this was deemed unsafe and the backup location next to the Dining Hall was used.</w:t>
      </w:r>
    </w:p>
    <w:p w14:paraId="23435817" w14:textId="7D5447E0" w:rsidR="00E15309" w:rsidRPr="00211581" w:rsidRDefault="00E15309" w:rsidP="004E57FB">
      <w:pPr>
        <w:spacing w:line="480" w:lineRule="auto"/>
        <w:rPr>
          <w:rFonts w:ascii="Times New Roman" w:hAnsi="Times New Roman" w:cs="Times New Roman"/>
          <w:sz w:val="24"/>
          <w:szCs w:val="24"/>
        </w:rPr>
      </w:pPr>
      <w:r>
        <w:rPr>
          <w:rFonts w:ascii="Times New Roman" w:hAnsi="Times New Roman" w:cs="Times New Roman"/>
          <w:sz w:val="24"/>
          <w:szCs w:val="24"/>
        </w:rPr>
        <w:tab/>
      </w:r>
      <w:r w:rsidR="00D036B5">
        <w:rPr>
          <w:rFonts w:ascii="Times New Roman" w:hAnsi="Times New Roman" w:cs="Times New Roman"/>
          <w:sz w:val="24"/>
          <w:szCs w:val="24"/>
        </w:rPr>
        <w:t xml:space="preserve">There were several requirements of the BWES proof of concept system that were not met. </w:t>
      </w:r>
      <w:r w:rsidR="009F7E5B">
        <w:rPr>
          <w:rFonts w:ascii="Times New Roman" w:hAnsi="Times New Roman" w:cs="Times New Roman"/>
          <w:sz w:val="24"/>
          <w:szCs w:val="24"/>
        </w:rPr>
        <w:t>The first</w:t>
      </w:r>
      <w:r w:rsidR="00421EB3">
        <w:rPr>
          <w:rFonts w:ascii="Times New Roman" w:hAnsi="Times New Roman" w:cs="Times New Roman"/>
          <w:sz w:val="24"/>
          <w:szCs w:val="24"/>
        </w:rPr>
        <w:t xml:space="preserve"> major requirement not met was</w:t>
      </w:r>
      <w:r w:rsidR="00470CEF">
        <w:rPr>
          <w:rFonts w:ascii="Times New Roman" w:hAnsi="Times New Roman" w:cs="Times New Roman"/>
          <w:sz w:val="24"/>
          <w:szCs w:val="24"/>
        </w:rPr>
        <w:t xml:space="preserve"> BWES</w:t>
      </w:r>
      <w:r w:rsidR="00B46F37">
        <w:rPr>
          <w:rFonts w:ascii="Times New Roman" w:hAnsi="Times New Roman" w:cs="Times New Roman"/>
          <w:sz w:val="24"/>
          <w:szCs w:val="24"/>
        </w:rPr>
        <w:t xml:space="preserve">-11 and BWES-12. </w:t>
      </w:r>
      <w:r w:rsidR="00313E03">
        <w:rPr>
          <w:rFonts w:ascii="Times New Roman" w:hAnsi="Times New Roman" w:cs="Times New Roman"/>
          <w:sz w:val="24"/>
          <w:szCs w:val="24"/>
        </w:rPr>
        <w:t xml:space="preserve">While </w:t>
      </w:r>
      <w:r w:rsidR="00074F66">
        <w:rPr>
          <w:rFonts w:ascii="Times New Roman" w:hAnsi="Times New Roman" w:cs="Times New Roman"/>
          <w:sz w:val="24"/>
          <w:szCs w:val="24"/>
        </w:rPr>
        <w:t>electrical</w:t>
      </w:r>
      <w:r w:rsidR="00313E03">
        <w:rPr>
          <w:rFonts w:ascii="Times New Roman" w:hAnsi="Times New Roman" w:cs="Times New Roman"/>
          <w:sz w:val="24"/>
          <w:szCs w:val="24"/>
        </w:rPr>
        <w:t xml:space="preserve"> energy was generated in the lab test</w:t>
      </w:r>
      <w:r w:rsidR="00834134">
        <w:rPr>
          <w:rFonts w:ascii="Times New Roman" w:hAnsi="Times New Roman" w:cs="Times New Roman"/>
          <w:sz w:val="24"/>
          <w:szCs w:val="24"/>
        </w:rPr>
        <w:t xml:space="preserve"> with the shop-vac, the final outdoor system test </w:t>
      </w:r>
      <w:r w:rsidR="008B3889">
        <w:rPr>
          <w:rFonts w:ascii="Times New Roman" w:hAnsi="Times New Roman" w:cs="Times New Roman"/>
          <w:sz w:val="24"/>
          <w:szCs w:val="24"/>
        </w:rPr>
        <w:t xml:space="preserve">results did not meet </w:t>
      </w:r>
      <w:r w:rsidR="008B3889">
        <w:rPr>
          <w:rFonts w:ascii="Times New Roman" w:hAnsi="Times New Roman" w:cs="Times New Roman"/>
          <w:sz w:val="24"/>
          <w:szCs w:val="24"/>
        </w:rPr>
        <w:lastRenderedPageBreak/>
        <w:t xml:space="preserve">this requirement of minimum atmospheric wind strength of 2.5m/s. BWES-12 </w:t>
      </w:r>
      <w:r w:rsidR="00074F66">
        <w:rPr>
          <w:rFonts w:ascii="Times New Roman" w:hAnsi="Times New Roman" w:cs="Times New Roman"/>
          <w:sz w:val="24"/>
          <w:szCs w:val="24"/>
        </w:rPr>
        <w:t>relied</w:t>
      </w:r>
      <w:r w:rsidR="008B3889">
        <w:rPr>
          <w:rFonts w:ascii="Times New Roman" w:hAnsi="Times New Roman" w:cs="Times New Roman"/>
          <w:sz w:val="24"/>
          <w:szCs w:val="24"/>
        </w:rPr>
        <w:t xml:space="preserve"> on the generator being able to output a certain amount of power. While the first generator chosen (24V 3-phase) </w:t>
      </w:r>
      <w:r w:rsidR="007D2C89">
        <w:rPr>
          <w:rFonts w:ascii="Times New Roman" w:hAnsi="Times New Roman" w:cs="Times New Roman"/>
          <w:sz w:val="24"/>
          <w:szCs w:val="24"/>
        </w:rPr>
        <w:t>could generate</w:t>
      </w:r>
      <w:r w:rsidR="008B3889">
        <w:rPr>
          <w:rFonts w:ascii="Times New Roman" w:hAnsi="Times New Roman" w:cs="Times New Roman"/>
          <w:sz w:val="24"/>
          <w:szCs w:val="24"/>
        </w:rPr>
        <w:t xml:space="preserve"> this much power, the startup torque was too high for the system. The second choice was a smaller 12V motor that had a max output of 30W. Thus, this power requirement was not met as the system was modified.</w:t>
      </w:r>
      <w:r w:rsidR="00B70FBC">
        <w:rPr>
          <w:rFonts w:ascii="Times New Roman" w:hAnsi="Times New Roman" w:cs="Times New Roman"/>
          <w:sz w:val="24"/>
          <w:szCs w:val="24"/>
        </w:rPr>
        <w:t xml:space="preserve"> This connected to the two </w:t>
      </w:r>
      <w:r w:rsidR="002350FC">
        <w:rPr>
          <w:rFonts w:ascii="Times New Roman" w:hAnsi="Times New Roman" w:cs="Times New Roman"/>
          <w:sz w:val="24"/>
          <w:szCs w:val="24"/>
        </w:rPr>
        <w:t>requirements</w:t>
      </w:r>
      <w:r w:rsidR="00B70FBC">
        <w:rPr>
          <w:rFonts w:ascii="Times New Roman" w:hAnsi="Times New Roman" w:cs="Times New Roman"/>
          <w:sz w:val="24"/>
          <w:szCs w:val="24"/>
        </w:rPr>
        <w:t xml:space="preserve"> BWES-0</w:t>
      </w:r>
      <w:r w:rsidR="00211581">
        <w:rPr>
          <w:rFonts w:ascii="Times New Roman" w:hAnsi="Times New Roman" w:cs="Times New Roman"/>
          <w:sz w:val="24"/>
          <w:szCs w:val="24"/>
        </w:rPr>
        <w:t>4</w:t>
      </w:r>
      <w:r w:rsidR="00B70FBC">
        <w:rPr>
          <w:rFonts w:ascii="Times New Roman" w:hAnsi="Times New Roman" w:cs="Times New Roman"/>
          <w:sz w:val="24"/>
          <w:szCs w:val="24"/>
        </w:rPr>
        <w:t xml:space="preserve"> </w:t>
      </w:r>
      <w:r w:rsidR="00F10646">
        <w:rPr>
          <w:rFonts w:ascii="Times New Roman" w:hAnsi="Times New Roman" w:cs="Times New Roman"/>
          <w:i/>
          <w:iCs/>
          <w:sz w:val="24"/>
          <w:szCs w:val="24"/>
        </w:rPr>
        <w:t xml:space="preserve">Energy Storage </w:t>
      </w:r>
      <w:r w:rsidR="00B70FBC">
        <w:rPr>
          <w:rFonts w:ascii="Times New Roman" w:hAnsi="Times New Roman" w:cs="Times New Roman"/>
          <w:sz w:val="24"/>
          <w:szCs w:val="24"/>
        </w:rPr>
        <w:t>and BWES-05</w:t>
      </w:r>
      <w:r w:rsidR="00F10646">
        <w:rPr>
          <w:rFonts w:ascii="Times New Roman" w:hAnsi="Times New Roman" w:cs="Times New Roman"/>
          <w:sz w:val="24"/>
          <w:szCs w:val="24"/>
        </w:rPr>
        <w:t xml:space="preserve"> </w:t>
      </w:r>
      <w:r w:rsidR="00F10646">
        <w:rPr>
          <w:rFonts w:ascii="Times New Roman" w:hAnsi="Times New Roman" w:cs="Times New Roman"/>
          <w:i/>
          <w:iCs/>
          <w:sz w:val="24"/>
          <w:szCs w:val="24"/>
        </w:rPr>
        <w:t>Charging System</w:t>
      </w:r>
      <w:r w:rsidR="00211581">
        <w:rPr>
          <w:rFonts w:ascii="Times New Roman" w:hAnsi="Times New Roman" w:cs="Times New Roman"/>
          <w:sz w:val="24"/>
          <w:szCs w:val="24"/>
        </w:rPr>
        <w:t>. BWES-03 specified two 12V deep cycle batteries shall be charged. With the change in generator to a 12V instead of a 24V, this was not feasible for the team. One battery was instead charged</w:t>
      </w:r>
      <w:r w:rsidR="002E2450">
        <w:rPr>
          <w:rFonts w:ascii="Times New Roman" w:hAnsi="Times New Roman" w:cs="Times New Roman"/>
          <w:sz w:val="24"/>
          <w:szCs w:val="24"/>
        </w:rPr>
        <w:t xml:space="preserve"> to match the 12V output. BWES-05</w:t>
      </w:r>
      <w:r w:rsidR="00772D27">
        <w:rPr>
          <w:rFonts w:ascii="Times New Roman" w:hAnsi="Times New Roman" w:cs="Times New Roman"/>
          <w:sz w:val="24"/>
          <w:szCs w:val="24"/>
        </w:rPr>
        <w:t xml:space="preserve"> is the requirement of generator choice: 24V 3-phase</w:t>
      </w:r>
      <w:r w:rsidR="00947988">
        <w:rPr>
          <w:rFonts w:ascii="Times New Roman" w:hAnsi="Times New Roman" w:cs="Times New Roman"/>
          <w:sz w:val="24"/>
          <w:szCs w:val="24"/>
        </w:rPr>
        <w:t xml:space="preserve"> generator. While the concept of a generator was met, a modified system resulted in</w:t>
      </w:r>
      <w:r w:rsidR="002350FC">
        <w:rPr>
          <w:rFonts w:ascii="Times New Roman" w:hAnsi="Times New Roman" w:cs="Times New Roman"/>
          <w:sz w:val="24"/>
          <w:szCs w:val="24"/>
        </w:rPr>
        <w:t xml:space="preserve"> the requirement being met with modification.</w:t>
      </w:r>
    </w:p>
    <w:p w14:paraId="1B0BB3C5" w14:textId="77777777" w:rsidR="0012643B" w:rsidRDefault="0012643B">
      <w:pPr>
        <w:rPr>
          <w:rStyle w:val="Heading1Char"/>
          <w:rFonts w:ascii="Times New Roman" w:hAnsi="Times New Roman" w:cs="Times New Roman"/>
          <w:b/>
          <w:bCs/>
          <w:color w:val="auto"/>
          <w:sz w:val="24"/>
          <w:szCs w:val="24"/>
        </w:rPr>
      </w:pPr>
      <w:bookmarkStart w:id="129" w:name="_Toc70613758"/>
      <w:bookmarkStart w:id="130" w:name="_Toc70617018"/>
      <w:r>
        <w:rPr>
          <w:rStyle w:val="Heading1Char"/>
          <w:rFonts w:ascii="Times New Roman" w:hAnsi="Times New Roman" w:cs="Times New Roman"/>
          <w:b/>
          <w:bCs/>
          <w:color w:val="auto"/>
          <w:sz w:val="24"/>
          <w:szCs w:val="24"/>
        </w:rPr>
        <w:br w:type="page"/>
      </w:r>
    </w:p>
    <w:p w14:paraId="4850ADD4" w14:textId="60903474" w:rsidR="00041C2D" w:rsidRDefault="00DF0E61" w:rsidP="002E731C">
      <w:pPr>
        <w:pStyle w:val="paragraph"/>
        <w:numPr>
          <w:ilvl w:val="0"/>
          <w:numId w:val="33"/>
        </w:numPr>
        <w:spacing w:before="0" w:beforeAutospacing="0" w:after="0" w:afterAutospacing="0" w:line="480" w:lineRule="auto"/>
        <w:textAlignment w:val="baseline"/>
        <w:rPr>
          <w:rStyle w:val="eop"/>
        </w:rPr>
      </w:pPr>
      <w:bookmarkStart w:id="131" w:name="_Toc70678812"/>
      <w:bookmarkStart w:id="132" w:name="_Toc70680411"/>
      <w:r w:rsidRPr="00741981">
        <w:rPr>
          <w:rStyle w:val="Heading1Char"/>
          <w:rFonts w:ascii="Times New Roman" w:hAnsi="Times New Roman" w:cs="Times New Roman"/>
          <w:b/>
          <w:bCs/>
          <w:color w:val="auto"/>
          <w:sz w:val="24"/>
          <w:szCs w:val="24"/>
        </w:rPr>
        <w:lastRenderedPageBreak/>
        <w:t>Conclusion and Lessons Learned</w:t>
      </w:r>
      <w:bookmarkEnd w:id="129"/>
      <w:bookmarkEnd w:id="130"/>
      <w:bookmarkEnd w:id="131"/>
      <w:bookmarkEnd w:id="132"/>
    </w:p>
    <w:p w14:paraId="714E6025" w14:textId="12786519" w:rsidR="00531067" w:rsidRDefault="00D7288A" w:rsidP="002E731C">
      <w:pPr>
        <w:pStyle w:val="paragraph"/>
        <w:spacing w:before="0" w:beforeAutospacing="0" w:after="0" w:afterAutospacing="0" w:line="480" w:lineRule="auto"/>
        <w:ind w:firstLine="360"/>
        <w:textAlignment w:val="baseline"/>
        <w:rPr>
          <w:rStyle w:val="normaltextrun"/>
        </w:rPr>
      </w:pPr>
      <w:r>
        <w:rPr>
          <w:rStyle w:val="eop"/>
        </w:rPr>
        <w:t xml:space="preserve">The central findings from the BWES prototype final test </w:t>
      </w:r>
      <w:r w:rsidR="002122C6">
        <w:rPr>
          <w:rStyle w:val="eop"/>
        </w:rPr>
        <w:t xml:space="preserve">highlighted the location and its </w:t>
      </w:r>
      <w:r w:rsidR="007D2C89">
        <w:rPr>
          <w:rStyle w:val="eop"/>
        </w:rPr>
        <w:t>effect</w:t>
      </w:r>
      <w:r w:rsidR="002122C6">
        <w:rPr>
          <w:rStyle w:val="eop"/>
        </w:rPr>
        <w:t xml:space="preserve"> on pressure change within the system. The variable topography and limited location selection of the project resulted in a less </w:t>
      </w:r>
      <w:r w:rsidR="00083781">
        <w:rPr>
          <w:rStyle w:val="eop"/>
        </w:rPr>
        <w:t>than ideal</w:t>
      </w:r>
      <w:r w:rsidR="002122C6">
        <w:rPr>
          <w:rStyle w:val="eop"/>
        </w:rPr>
        <w:t xml:space="preserve"> location for the BWES prototype: next to the large dining hall building. </w:t>
      </w:r>
      <w:r w:rsidR="002122C6">
        <w:rPr>
          <w:rStyle w:val="normaltextrun"/>
        </w:rPr>
        <w:t>It was agreed that the system itself can be functional with enough wind speed; this was proven in the prior lab test with the shop</w:t>
      </w:r>
      <w:r w:rsidR="00ED2B96">
        <w:rPr>
          <w:rStyle w:val="normaltextrun"/>
        </w:rPr>
        <w:t>-</w:t>
      </w:r>
      <w:r w:rsidR="002122C6">
        <w:rPr>
          <w:rStyle w:val="normaltextrun"/>
        </w:rPr>
        <w:t>vac turning the generator turbine and generating electricity. Thus, a wind speed exists between the highest shown North</w:t>
      </w:r>
      <w:r w:rsidR="00ED2B96">
        <w:rPr>
          <w:rStyle w:val="normaltextrun"/>
        </w:rPr>
        <w:t>-</w:t>
      </w:r>
      <w:r w:rsidR="002122C6">
        <w:rPr>
          <w:rStyle w:val="normaltextrun"/>
        </w:rPr>
        <w:t>bound speed shown in the above results (6.61m/s) and the wind speed created from the shop-vac in which the system functions as intended.</w:t>
      </w:r>
    </w:p>
    <w:p w14:paraId="27997FB2" w14:textId="0E629478" w:rsidR="00581097" w:rsidRDefault="00581097" w:rsidP="002E731C">
      <w:pPr>
        <w:pStyle w:val="paragraph"/>
        <w:spacing w:before="0" w:beforeAutospacing="0" w:after="0" w:afterAutospacing="0" w:line="480" w:lineRule="auto"/>
        <w:ind w:firstLine="360"/>
        <w:textAlignment w:val="baseline"/>
        <w:rPr>
          <w:rStyle w:val="normaltextrun"/>
        </w:rPr>
      </w:pPr>
      <w:r>
        <w:rPr>
          <w:rStyle w:val="normaltextrun"/>
        </w:rPr>
        <w:t>Th</w:t>
      </w:r>
      <w:r w:rsidR="0055487C">
        <w:rPr>
          <w:rStyle w:val="normaltextrun"/>
        </w:rPr>
        <w:t>e location would be the main integration change if the project were t</w:t>
      </w:r>
      <w:r w:rsidR="007C1ADB">
        <w:rPr>
          <w:rStyle w:val="normaltextrun"/>
        </w:rPr>
        <w:t>o</w:t>
      </w:r>
      <w:r w:rsidR="0055487C">
        <w:rPr>
          <w:rStyle w:val="normaltextrun"/>
        </w:rPr>
        <w:t xml:space="preserve"> be repeated.</w:t>
      </w:r>
      <w:r w:rsidR="008F5F39">
        <w:rPr>
          <w:rStyle w:val="normaltextrun"/>
        </w:rPr>
        <w:t xml:space="preserve"> A location with higher wind speeds </w:t>
      </w:r>
      <w:r w:rsidR="00C01D81">
        <w:rPr>
          <w:rStyle w:val="normaltextrun"/>
        </w:rPr>
        <w:t xml:space="preserve">should be scouted first; this may extend off campus in order for </w:t>
      </w:r>
      <w:r w:rsidR="007C1ADB">
        <w:rPr>
          <w:rStyle w:val="normaltextrun"/>
        </w:rPr>
        <w:t xml:space="preserve">the </w:t>
      </w:r>
      <w:r w:rsidR="00C01D81">
        <w:rPr>
          <w:rStyle w:val="normaltextrun"/>
        </w:rPr>
        <w:t>project</w:t>
      </w:r>
      <w:r w:rsidR="007C1ADB">
        <w:rPr>
          <w:rStyle w:val="normaltextrun"/>
        </w:rPr>
        <w:t xml:space="preserve"> to be</w:t>
      </w:r>
      <w:r w:rsidR="00C01D81">
        <w:rPr>
          <w:rStyle w:val="normaltextrun"/>
        </w:rPr>
        <w:t xml:space="preserve"> success</w:t>
      </w:r>
      <w:r w:rsidR="007C1ADB">
        <w:rPr>
          <w:rStyle w:val="normaltextrun"/>
        </w:rPr>
        <w:t>ful</w:t>
      </w:r>
      <w:r w:rsidR="00C01D81">
        <w:rPr>
          <w:rStyle w:val="normaltextrun"/>
        </w:rPr>
        <w:t>. This would</w:t>
      </w:r>
      <w:r w:rsidR="00ED2B96">
        <w:rPr>
          <w:rStyle w:val="normaltextrun"/>
        </w:rPr>
        <w:t>,</w:t>
      </w:r>
      <w:r w:rsidR="00C01D81">
        <w:rPr>
          <w:rStyle w:val="normaltextrun"/>
        </w:rPr>
        <w:t xml:space="preserve"> however</w:t>
      </w:r>
      <w:r w:rsidR="00ED2B96">
        <w:rPr>
          <w:rStyle w:val="normaltextrun"/>
        </w:rPr>
        <w:t>,</w:t>
      </w:r>
      <w:r w:rsidR="00C01D81">
        <w:rPr>
          <w:rStyle w:val="normaltextrun"/>
        </w:rPr>
        <w:t xml:space="preserve"> be discussed with the customer for prior approval for off-campus location. </w:t>
      </w:r>
    </w:p>
    <w:p w14:paraId="67518083" w14:textId="4EF7060F" w:rsidR="00796FC4" w:rsidRDefault="00796FC4" w:rsidP="003C74C2">
      <w:pPr>
        <w:pStyle w:val="paragraph"/>
        <w:spacing w:before="0" w:line="480" w:lineRule="auto"/>
        <w:ind w:firstLine="360"/>
        <w:textAlignment w:val="baseline"/>
        <w:rPr>
          <w:rStyle w:val="eop"/>
        </w:rPr>
      </w:pPr>
      <w:r>
        <w:t xml:space="preserve">The team learned a lot from this project, as it was a very difficult aerodynamic problem that had many complexes. The team is happy with the experience gained from this project, and hope that while the project itself isn’t meeting the power requirements at the installed location near the dining hall, that the proof of concept at least helped SNHU in their future endeavors in navigating eco-friendly energy options in their goal for becoming a carbon-neutral campus. </w:t>
      </w:r>
    </w:p>
    <w:p w14:paraId="7240A23A" w14:textId="77777777" w:rsidR="0012643B" w:rsidRDefault="0012643B">
      <w:pPr>
        <w:rPr>
          <w:rStyle w:val="normaltextrun"/>
          <w:rFonts w:ascii="Times New Roman" w:eastAsiaTheme="majorEastAsia" w:hAnsi="Times New Roman" w:cs="Times New Roman"/>
          <w:b/>
          <w:bCs/>
          <w:sz w:val="24"/>
          <w:szCs w:val="24"/>
        </w:rPr>
      </w:pPr>
      <w:r>
        <w:rPr>
          <w:rStyle w:val="normaltextrun"/>
          <w:rFonts w:ascii="Times New Roman" w:hAnsi="Times New Roman" w:cs="Times New Roman"/>
          <w:b/>
          <w:bCs/>
          <w:sz w:val="24"/>
          <w:szCs w:val="24"/>
        </w:rPr>
        <w:br w:type="page"/>
      </w:r>
    </w:p>
    <w:p w14:paraId="0D7CA50E" w14:textId="60F46098" w:rsidR="008B2B80" w:rsidRPr="00B537F2" w:rsidRDefault="00DF0E61" w:rsidP="00B537F2">
      <w:pPr>
        <w:pStyle w:val="Heading1"/>
        <w:numPr>
          <w:ilvl w:val="0"/>
          <w:numId w:val="33"/>
        </w:numPr>
        <w:rPr>
          <w:rStyle w:val="normaltextrun"/>
          <w:rFonts w:ascii="Times New Roman" w:hAnsi="Times New Roman" w:cs="Times New Roman"/>
          <w:color w:val="auto"/>
          <w:sz w:val="24"/>
          <w:szCs w:val="24"/>
        </w:rPr>
      </w:pPr>
      <w:bookmarkStart w:id="133" w:name="_Toc70678813"/>
      <w:bookmarkStart w:id="134" w:name="_Toc70680412"/>
      <w:r w:rsidRPr="00B537F2">
        <w:rPr>
          <w:rStyle w:val="normaltextrun"/>
          <w:rFonts w:ascii="Times New Roman" w:hAnsi="Times New Roman" w:cs="Times New Roman"/>
          <w:b/>
          <w:bCs/>
          <w:color w:val="auto"/>
          <w:sz w:val="24"/>
          <w:szCs w:val="24"/>
        </w:rPr>
        <w:lastRenderedPageBreak/>
        <w:t>Recommendations for Continuing Project Work</w:t>
      </w:r>
      <w:bookmarkEnd w:id="133"/>
      <w:bookmarkEnd w:id="134"/>
    </w:p>
    <w:p w14:paraId="43DF7068" w14:textId="2C550E32" w:rsidR="00D95F6E" w:rsidRPr="00D95F6E" w:rsidRDefault="00862E37" w:rsidP="002E731C">
      <w:pPr>
        <w:pStyle w:val="paragraph"/>
        <w:spacing w:before="0" w:line="480" w:lineRule="auto"/>
        <w:ind w:firstLine="360"/>
        <w:textAlignment w:val="baseline"/>
      </w:pPr>
      <w:r>
        <w:t>The team discussed thoroughly what would benefit the project in future revisions and</w:t>
      </w:r>
      <w:r w:rsidR="001E2672">
        <w:t xml:space="preserve"> continuing the project.</w:t>
      </w:r>
      <w:r w:rsidR="00D95F6E">
        <w:t xml:space="preserve"> One recommendation would be to p</w:t>
      </w:r>
      <w:r w:rsidR="00D95F6E" w:rsidRPr="00D95F6E">
        <w:t>erform greater analysis on the effect of scale</w:t>
      </w:r>
      <w:r w:rsidR="00D95F6E">
        <w:t xml:space="preserve">. In the beginning of the project, </w:t>
      </w:r>
      <w:r w:rsidR="00CC071A">
        <w:t>the</w:t>
      </w:r>
      <w:r w:rsidR="00D95F6E">
        <w:t xml:space="preserve"> BWES team was unsure of the dimensions of the project. </w:t>
      </w:r>
      <w:r w:rsidR="00CC071A">
        <w:t xml:space="preserve">This would </w:t>
      </w:r>
      <w:r w:rsidR="00D763D1">
        <w:t>benefit</w:t>
      </w:r>
      <w:r w:rsidR="00CC071A">
        <w:t xml:space="preserve"> the prototype early on in the design phase of the project. This would </w:t>
      </w:r>
      <w:r w:rsidR="00D763D1">
        <w:t>gauge the project design when it comes to the size of the airfoils, manifolds, an</w:t>
      </w:r>
      <w:r w:rsidR="00B00D99">
        <w:t>d possibly</w:t>
      </w:r>
      <w:r w:rsidR="00070609">
        <w:t xml:space="preserve"> a relationship between the two.</w:t>
      </w:r>
    </w:p>
    <w:p w14:paraId="7B207947" w14:textId="04BBB258" w:rsidR="00B4348C" w:rsidRPr="00B4348C" w:rsidRDefault="00130B8F" w:rsidP="002E731C">
      <w:pPr>
        <w:pStyle w:val="paragraph"/>
        <w:spacing w:before="0" w:line="480" w:lineRule="auto"/>
        <w:ind w:firstLine="360"/>
        <w:textAlignment w:val="baseline"/>
      </w:pPr>
      <w:r>
        <w:t xml:space="preserve">Since the BWES team had to switch to a second generator with lower torque for the team, it was </w:t>
      </w:r>
      <w:r w:rsidR="00321E7F">
        <w:t>discussed</w:t>
      </w:r>
      <w:r>
        <w:t xml:space="preserve"> that </w:t>
      </w:r>
      <w:r w:rsidR="00321E7F">
        <w:t>investigation</w:t>
      </w:r>
      <w:r>
        <w:t xml:space="preserve"> </w:t>
      </w:r>
      <w:r w:rsidR="000C0B4D">
        <w:t xml:space="preserve">into torque and expected wind </w:t>
      </w:r>
      <w:r w:rsidR="00321E7F">
        <w:t>strength</w:t>
      </w:r>
      <w:r w:rsidR="000C0B4D">
        <w:t xml:space="preserve"> early on in the </w:t>
      </w:r>
      <w:r w:rsidR="00321E7F">
        <w:t>project.</w:t>
      </w:r>
      <w:r w:rsidR="00321E7F" w:rsidRPr="00B4348C">
        <w:t xml:space="preserve"> </w:t>
      </w:r>
      <w:r w:rsidR="007156EE">
        <w:t xml:space="preserve">This would </w:t>
      </w:r>
      <w:r w:rsidR="00F5666A">
        <w:t>require more analysis of the forces needed from the pressurized wind flow to turn the generator turbines.</w:t>
      </w:r>
      <w:r w:rsidR="00070046">
        <w:t xml:space="preserve"> Analysis on friction of the generator itself could also prove useful</w:t>
      </w:r>
      <w:r w:rsidR="00364228">
        <w:t>.</w:t>
      </w:r>
    </w:p>
    <w:p w14:paraId="65926278" w14:textId="24978BFF" w:rsidR="00364228" w:rsidRPr="00B4348C" w:rsidRDefault="00364228" w:rsidP="008A13CB">
      <w:pPr>
        <w:pStyle w:val="paragraph"/>
        <w:spacing w:before="0" w:line="480" w:lineRule="auto"/>
        <w:ind w:firstLine="360"/>
        <w:textAlignment w:val="baseline"/>
      </w:pPr>
      <w:r>
        <w:t>When it comes to a realistic test, it was difficult for the BWES team to simulate strong winds that would mimic an area with high average wind speed. Thus, a large</w:t>
      </w:r>
      <w:r w:rsidR="00434519">
        <w:t>-</w:t>
      </w:r>
      <w:r w:rsidR="009704A9">
        <w:t>scale</w:t>
      </w:r>
      <w:r>
        <w:t xml:space="preserve"> wind tunnel test would prove very useful; this would allow the team to </w:t>
      </w:r>
      <w:r w:rsidR="001D652C">
        <w:t>see</w:t>
      </w:r>
      <w:r>
        <w:t xml:space="preserve"> the </w:t>
      </w:r>
      <w:r w:rsidR="001D652C">
        <w:t>direct</w:t>
      </w:r>
      <w:r w:rsidRPr="00B4348C">
        <w:t xml:space="preserve"> wind </w:t>
      </w:r>
      <w:r w:rsidR="001D652C">
        <w:t>strength required to make the system function properly. This</w:t>
      </w:r>
      <w:r w:rsidRPr="00B4348C">
        <w:t xml:space="preserve"> testing </w:t>
      </w:r>
      <w:r w:rsidR="001D652C">
        <w:t xml:space="preserve">could </w:t>
      </w:r>
      <w:r w:rsidR="009704A9">
        <w:t>either</w:t>
      </w:r>
      <w:r w:rsidR="001D652C">
        <w:t xml:space="preserve"> be done </w:t>
      </w:r>
      <w:r w:rsidRPr="00B4348C">
        <w:t xml:space="preserve">at a </w:t>
      </w:r>
      <w:r w:rsidR="001D652C">
        <w:t>nearby</w:t>
      </w:r>
      <w:r w:rsidRPr="00B4348C">
        <w:t xml:space="preserve"> facility</w:t>
      </w:r>
      <w:r w:rsidR="001D652C">
        <w:t xml:space="preserve">, or if SNHU had a </w:t>
      </w:r>
      <w:r w:rsidR="009704A9">
        <w:t>larger wind machine.</w:t>
      </w:r>
    </w:p>
    <w:p w14:paraId="5E281729" w14:textId="18F37EA0" w:rsidR="00674FDD" w:rsidRDefault="00B4348C" w:rsidP="0012643B">
      <w:pPr>
        <w:pStyle w:val="paragraph"/>
        <w:spacing w:before="0" w:line="480" w:lineRule="auto"/>
        <w:ind w:firstLine="360"/>
        <w:textAlignment w:val="baseline"/>
        <w:rPr>
          <w:rStyle w:val="normaltextrun"/>
          <w:b/>
          <w:bCs/>
        </w:rPr>
      </w:pPr>
      <w:r w:rsidRPr="00B4348C">
        <w:t>Develop</w:t>
      </w:r>
      <w:r w:rsidR="00434519">
        <w:t>ing</w:t>
      </w:r>
      <w:r w:rsidRPr="00B4348C">
        <w:t xml:space="preserve"> a realistic full system test or simulation</w:t>
      </w:r>
      <w:r w:rsidR="00434519">
        <w:t xml:space="preserve"> may also prove useful to system like the BWES prototype: using the dimensions of the system’s subsystems such as manifold and airfoil design could be used as a model within a simulation. Thus, a wind vector could be created in the simulation and flow through the system. This would allow pre-fabrication test of the system’s performance in terms of pressure zones.</w:t>
      </w:r>
      <w:r w:rsidR="00674FDD">
        <w:rPr>
          <w:rStyle w:val="normaltextrun"/>
          <w:b/>
          <w:bCs/>
        </w:rPr>
        <w:br w:type="page"/>
      </w:r>
    </w:p>
    <w:p w14:paraId="25B46AA9" w14:textId="6ACFF4EE" w:rsidR="00DF0E61" w:rsidRPr="00041C2D" w:rsidRDefault="00DF0E61" w:rsidP="00535131">
      <w:pPr>
        <w:pStyle w:val="Heading1"/>
        <w:numPr>
          <w:ilvl w:val="0"/>
          <w:numId w:val="33"/>
        </w:numPr>
        <w:rPr>
          <w:color w:val="000000" w:themeColor="text1"/>
        </w:rPr>
      </w:pPr>
      <w:bookmarkStart w:id="135" w:name="_Toc70678814"/>
      <w:bookmarkStart w:id="136" w:name="_Toc70680413"/>
      <w:r w:rsidRPr="00535131">
        <w:rPr>
          <w:rStyle w:val="normaltextrun"/>
          <w:rFonts w:ascii="Times New Roman" w:hAnsi="Times New Roman" w:cs="Times New Roman"/>
          <w:b/>
          <w:bCs/>
          <w:color w:val="auto"/>
          <w:sz w:val="24"/>
          <w:szCs w:val="24"/>
        </w:rPr>
        <w:lastRenderedPageBreak/>
        <w:t>Appendices</w:t>
      </w:r>
      <w:bookmarkEnd w:id="135"/>
      <w:bookmarkEnd w:id="136"/>
      <w:r w:rsidRPr="00535131">
        <w:rPr>
          <w:rStyle w:val="eop"/>
          <w:rFonts w:ascii="Times New Roman" w:hAnsi="Times New Roman" w:cs="Times New Roman"/>
          <w:color w:val="auto"/>
          <w:sz w:val="24"/>
          <w:szCs w:val="24"/>
        </w:rPr>
        <w:t> </w:t>
      </w:r>
    </w:p>
    <w:p w14:paraId="156C9DC7" w14:textId="0F85A603" w:rsidR="00111B05" w:rsidRPr="00111B05" w:rsidRDefault="00DF0E61" w:rsidP="00D43728">
      <w:pPr>
        <w:pStyle w:val="Heading2"/>
        <w:numPr>
          <w:ilvl w:val="1"/>
          <w:numId w:val="33"/>
        </w:numPr>
        <w:rPr>
          <w:rStyle w:val="eop"/>
          <w:rFonts w:ascii="Times New Roman" w:hAnsi="Times New Roman" w:cs="Times New Roman"/>
          <w:color w:val="auto"/>
          <w:sz w:val="24"/>
          <w:szCs w:val="24"/>
        </w:rPr>
      </w:pPr>
      <w:bookmarkStart w:id="137" w:name="_Toc70613759"/>
      <w:bookmarkStart w:id="138" w:name="_Toc70617019"/>
      <w:bookmarkStart w:id="139" w:name="_Toc70678815"/>
      <w:bookmarkStart w:id="140" w:name="_Toc70680414"/>
      <w:r w:rsidRPr="00452CC7">
        <w:rPr>
          <w:rStyle w:val="Heading2Char"/>
          <w:rFonts w:ascii="Times New Roman" w:hAnsi="Times New Roman" w:cs="Times New Roman"/>
          <w:color w:val="auto"/>
          <w:sz w:val="24"/>
          <w:szCs w:val="24"/>
        </w:rPr>
        <w:t>Appendix A:  Schedule</w:t>
      </w:r>
      <w:bookmarkEnd w:id="137"/>
      <w:bookmarkEnd w:id="138"/>
      <w:bookmarkEnd w:id="139"/>
      <w:bookmarkEnd w:id="140"/>
    </w:p>
    <w:p w14:paraId="3C28D113" w14:textId="77777777" w:rsidR="00311830" w:rsidRPr="00311830" w:rsidRDefault="00311830" w:rsidP="00311830"/>
    <w:tbl>
      <w:tblPr>
        <w:tblW w:w="9400" w:type="dxa"/>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1789"/>
        <w:gridCol w:w="1854"/>
        <w:gridCol w:w="5757"/>
      </w:tblGrid>
      <w:tr w:rsidR="6576D27B" w14:paraId="575A8253" w14:textId="77777777" w:rsidTr="00321E57">
        <w:trPr>
          <w:trHeight w:val="816"/>
        </w:trPr>
        <w:tc>
          <w:tcPr>
            <w:tcW w:w="1789" w:type="dxa"/>
            <w:tcBorders>
              <w:top w:val="single" w:sz="12" w:space="0" w:color="FFFFFF" w:themeColor="background1"/>
              <w:left w:val="single" w:sz="12" w:space="0" w:color="FFFFFF" w:themeColor="background1"/>
              <w:bottom w:val="single" w:sz="36" w:space="0" w:color="FFFFFF" w:themeColor="background1"/>
              <w:right w:val="single" w:sz="12" w:space="0" w:color="FFFFFF" w:themeColor="background1"/>
            </w:tcBorders>
            <w:shd w:val="clear" w:color="auto" w:fill="B01513"/>
            <w:vAlign w:val="center"/>
          </w:tcPr>
          <w:p w14:paraId="28AAA5EC" w14:textId="13A40FDD" w:rsidR="6576D27B" w:rsidRDefault="2C2D4868" w:rsidP="6576D27B">
            <w:pPr>
              <w:spacing w:after="0" w:line="240" w:lineRule="auto"/>
              <w:jc w:val="center"/>
              <w:rPr>
                <w:rFonts w:ascii="Times New Roman" w:eastAsia="Times New Roman" w:hAnsi="Times New Roman" w:cs="Times New Roman"/>
                <w:b/>
                <w:color w:val="FFFFFF" w:themeColor="background1"/>
                <w:sz w:val="24"/>
                <w:szCs w:val="24"/>
              </w:rPr>
            </w:pPr>
            <w:r w:rsidRPr="5BB85B6F">
              <w:rPr>
                <w:rFonts w:ascii="Times New Roman" w:eastAsia="Times New Roman" w:hAnsi="Times New Roman" w:cs="Times New Roman"/>
                <w:b/>
                <w:bCs/>
                <w:color w:val="FFFFFF" w:themeColor="background1"/>
                <w:sz w:val="24"/>
                <w:szCs w:val="24"/>
              </w:rPr>
              <w:t>Schedule</w:t>
            </w:r>
          </w:p>
        </w:tc>
        <w:tc>
          <w:tcPr>
            <w:tcW w:w="1854" w:type="dxa"/>
            <w:tcBorders>
              <w:top w:val="single" w:sz="12" w:space="0" w:color="FFFFFF" w:themeColor="background1"/>
              <w:left w:val="single" w:sz="12" w:space="0" w:color="FFFFFF" w:themeColor="background1"/>
              <w:bottom w:val="single" w:sz="36" w:space="0" w:color="FFFFFF" w:themeColor="background1"/>
              <w:right w:val="single" w:sz="12" w:space="0" w:color="FFFFFF" w:themeColor="background1"/>
            </w:tcBorders>
            <w:shd w:val="clear" w:color="auto" w:fill="B01513"/>
            <w:vAlign w:val="center"/>
          </w:tcPr>
          <w:p w14:paraId="225F9667" w14:textId="77777777" w:rsidR="6576D27B" w:rsidRDefault="6576D27B" w:rsidP="6576D27B">
            <w:pPr>
              <w:spacing w:after="0" w:line="240" w:lineRule="auto"/>
              <w:rPr>
                <w:rFonts w:ascii="Times New Roman" w:eastAsia="Times New Roman" w:hAnsi="Times New Roman" w:cs="Times New Roman"/>
                <w:color w:val="FFFFFF" w:themeColor="background1"/>
                <w:sz w:val="24"/>
                <w:szCs w:val="24"/>
              </w:rPr>
            </w:pPr>
            <w:r w:rsidRPr="6576D27B">
              <w:rPr>
                <w:rFonts w:ascii="Times New Roman" w:eastAsia="Times New Roman" w:hAnsi="Times New Roman" w:cs="Times New Roman"/>
                <w:b/>
                <w:bCs/>
                <w:color w:val="FFFFFF" w:themeColor="background1"/>
                <w:sz w:val="24"/>
                <w:szCs w:val="24"/>
              </w:rPr>
              <w:t>​</w:t>
            </w:r>
            <w:r w:rsidRPr="6576D27B">
              <w:rPr>
                <w:rFonts w:ascii="Times New Roman" w:eastAsia="Times New Roman" w:hAnsi="Times New Roman" w:cs="Times New Roman"/>
                <w:color w:val="FFFFFF" w:themeColor="background1"/>
                <w:sz w:val="24"/>
                <w:szCs w:val="24"/>
              </w:rPr>
              <w:t>​</w:t>
            </w:r>
          </w:p>
        </w:tc>
        <w:tc>
          <w:tcPr>
            <w:tcW w:w="5757" w:type="dxa"/>
            <w:tcBorders>
              <w:top w:val="single" w:sz="12" w:space="0" w:color="FFFFFF" w:themeColor="background1"/>
              <w:left w:val="single" w:sz="12" w:space="0" w:color="FFFFFF" w:themeColor="background1"/>
              <w:bottom w:val="single" w:sz="36" w:space="0" w:color="FFFFFF" w:themeColor="background1"/>
              <w:right w:val="single" w:sz="12" w:space="0" w:color="FFFFFF" w:themeColor="background1"/>
            </w:tcBorders>
            <w:shd w:val="clear" w:color="auto" w:fill="B01513"/>
            <w:vAlign w:val="center"/>
          </w:tcPr>
          <w:p w14:paraId="406C36C6" w14:textId="6F8AE607" w:rsidR="6576D27B" w:rsidRDefault="343BABFC" w:rsidP="6576D27B">
            <w:pPr>
              <w:spacing w:after="0" w:line="240" w:lineRule="auto"/>
              <w:jc w:val="center"/>
              <w:rPr>
                <w:rFonts w:ascii="Times New Roman" w:eastAsia="Times New Roman" w:hAnsi="Times New Roman" w:cs="Times New Roman"/>
                <w:color w:val="FFFFFF" w:themeColor="background1"/>
                <w:sz w:val="24"/>
                <w:szCs w:val="24"/>
              </w:rPr>
            </w:pPr>
            <w:r w:rsidRPr="343BABFC">
              <w:rPr>
                <w:rFonts w:ascii="Times New Roman" w:eastAsia="Times New Roman" w:hAnsi="Times New Roman" w:cs="Times New Roman"/>
                <w:b/>
                <w:bCs/>
                <w:color w:val="FFFFFF" w:themeColor="background1"/>
                <w:sz w:val="24"/>
                <w:szCs w:val="24"/>
              </w:rPr>
              <w:t>​</w:t>
            </w:r>
            <w:r w:rsidRPr="343BABFC">
              <w:rPr>
                <w:rFonts w:ascii="Times New Roman" w:eastAsia="Times New Roman" w:hAnsi="Times New Roman" w:cs="Times New Roman"/>
                <w:color w:val="FFFFFF" w:themeColor="background1"/>
                <w:sz w:val="24"/>
                <w:szCs w:val="24"/>
              </w:rPr>
              <w:t>​</w:t>
            </w:r>
          </w:p>
        </w:tc>
      </w:tr>
      <w:tr w:rsidR="6576D27B" w14:paraId="19240DCE" w14:textId="77777777" w:rsidTr="00321E57">
        <w:trPr>
          <w:trHeight w:val="1153"/>
        </w:trPr>
        <w:tc>
          <w:tcPr>
            <w:tcW w:w="1789"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B01513"/>
            <w:vAlign w:val="center"/>
          </w:tcPr>
          <w:p w14:paraId="563A79B8" w14:textId="7038A61E" w:rsidR="6576D27B" w:rsidRDefault="31659EA2" w:rsidP="6576D27B">
            <w:pPr>
              <w:spacing w:after="0" w:line="240" w:lineRule="auto"/>
              <w:jc w:val="center"/>
              <w:rPr>
                <w:rFonts w:ascii="Times New Roman" w:eastAsia="Times New Roman" w:hAnsi="Times New Roman" w:cs="Times New Roman"/>
                <w:b/>
                <w:color w:val="FFFFFF" w:themeColor="background1"/>
                <w:sz w:val="24"/>
                <w:szCs w:val="24"/>
              </w:rPr>
            </w:pPr>
            <w:r w:rsidRPr="27A8DD7E">
              <w:rPr>
                <w:rFonts w:ascii="Times New Roman" w:eastAsia="Times New Roman" w:hAnsi="Times New Roman" w:cs="Times New Roman"/>
                <w:b/>
                <w:bCs/>
                <w:color w:val="FFFFFF" w:themeColor="background1"/>
                <w:sz w:val="24"/>
                <w:szCs w:val="24"/>
              </w:rPr>
              <w:t>Milestones</w:t>
            </w:r>
          </w:p>
        </w:tc>
        <w:tc>
          <w:tcPr>
            <w:tcW w:w="1854"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tcPr>
          <w:p w14:paraId="4E384537" w14:textId="6169902E" w:rsidR="6576D27B" w:rsidRDefault="6FC41D4A" w:rsidP="60349A34">
            <w:pPr>
              <w:spacing w:after="0" w:line="240" w:lineRule="auto"/>
              <w:jc w:val="center"/>
              <w:rPr>
                <w:rFonts w:ascii="Times New Roman" w:eastAsia="Times New Roman" w:hAnsi="Times New Roman" w:cs="Times New Roman"/>
                <w:b/>
                <w:bCs/>
                <w:color w:val="000000" w:themeColor="text1"/>
                <w:sz w:val="24"/>
                <w:szCs w:val="24"/>
              </w:rPr>
            </w:pPr>
            <w:r w:rsidRPr="60349A34">
              <w:rPr>
                <w:rFonts w:ascii="Times New Roman" w:eastAsia="Times New Roman" w:hAnsi="Times New Roman" w:cs="Times New Roman"/>
                <w:b/>
                <w:bCs/>
                <w:sz w:val="24"/>
                <w:szCs w:val="24"/>
              </w:rPr>
              <w:t>Date Range</w:t>
            </w:r>
          </w:p>
        </w:tc>
        <w:tc>
          <w:tcPr>
            <w:tcW w:w="5757"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tcPr>
          <w:p w14:paraId="0749B0C4" w14:textId="022AAB98" w:rsidR="6576D27B" w:rsidRDefault="733036AD" w:rsidP="60349A34">
            <w:pPr>
              <w:spacing w:after="0" w:line="240" w:lineRule="auto"/>
              <w:jc w:val="center"/>
              <w:rPr>
                <w:rFonts w:ascii="Times New Roman" w:eastAsia="Times New Roman" w:hAnsi="Times New Roman" w:cs="Times New Roman"/>
                <w:b/>
                <w:bCs/>
                <w:color w:val="FFFFFF" w:themeColor="background1"/>
                <w:sz w:val="24"/>
                <w:szCs w:val="24"/>
              </w:rPr>
            </w:pPr>
            <w:r w:rsidRPr="60349A34">
              <w:rPr>
                <w:rFonts w:ascii="Times New Roman" w:eastAsia="Times New Roman" w:hAnsi="Times New Roman" w:cs="Times New Roman"/>
                <w:b/>
                <w:bCs/>
                <w:sz w:val="24"/>
                <w:szCs w:val="24"/>
              </w:rPr>
              <w:t>Description</w:t>
            </w:r>
          </w:p>
        </w:tc>
      </w:tr>
      <w:tr w:rsidR="321C4333" w14:paraId="22B4DBC9" w14:textId="77777777" w:rsidTr="00321E57">
        <w:trPr>
          <w:trHeight w:val="1153"/>
        </w:trPr>
        <w:tc>
          <w:tcPr>
            <w:tcW w:w="1789"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B01513"/>
            <w:vAlign w:val="center"/>
          </w:tcPr>
          <w:p w14:paraId="002D9FD5" w14:textId="17397AC5" w:rsidR="399ADB38" w:rsidRDefault="399ADB38" w:rsidP="321C4333">
            <w:pPr>
              <w:spacing w:line="240" w:lineRule="auto"/>
              <w:jc w:val="center"/>
              <w:rPr>
                <w:rFonts w:ascii="Times New Roman" w:eastAsia="Times New Roman" w:hAnsi="Times New Roman" w:cs="Times New Roman"/>
                <w:b/>
                <w:bCs/>
                <w:color w:val="FFFFFF" w:themeColor="background1"/>
                <w:sz w:val="24"/>
                <w:szCs w:val="24"/>
              </w:rPr>
            </w:pPr>
            <w:r w:rsidRPr="321C4333">
              <w:rPr>
                <w:rFonts w:ascii="Times New Roman" w:eastAsia="Times New Roman" w:hAnsi="Times New Roman" w:cs="Times New Roman"/>
                <w:b/>
                <w:bCs/>
                <w:color w:val="FFFFFF" w:themeColor="background1"/>
                <w:sz w:val="24"/>
                <w:szCs w:val="24"/>
              </w:rPr>
              <w:t xml:space="preserve">System Requirements and </w:t>
            </w:r>
            <w:r w:rsidRPr="06DE9C98">
              <w:rPr>
                <w:rFonts w:ascii="Times New Roman" w:eastAsia="Times New Roman" w:hAnsi="Times New Roman" w:cs="Times New Roman"/>
                <w:b/>
                <w:bCs/>
                <w:color w:val="FFFFFF" w:themeColor="background1"/>
                <w:sz w:val="24"/>
                <w:szCs w:val="24"/>
              </w:rPr>
              <w:t>Conceptual Design</w:t>
            </w:r>
          </w:p>
        </w:tc>
        <w:tc>
          <w:tcPr>
            <w:tcW w:w="1854"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tcPr>
          <w:p w14:paraId="51EF61CF" w14:textId="3B811DE5" w:rsidR="321C4333" w:rsidRDefault="399ADB38" w:rsidP="321C4333">
            <w:pPr>
              <w:spacing w:line="240" w:lineRule="auto"/>
              <w:jc w:val="center"/>
              <w:rPr>
                <w:rFonts w:ascii="Times New Roman" w:eastAsia="Times New Roman" w:hAnsi="Times New Roman" w:cs="Times New Roman"/>
                <w:sz w:val="24"/>
                <w:szCs w:val="24"/>
              </w:rPr>
            </w:pPr>
            <w:r w:rsidRPr="2F2F280B">
              <w:rPr>
                <w:rFonts w:ascii="Times New Roman" w:eastAsia="Times New Roman" w:hAnsi="Times New Roman" w:cs="Times New Roman"/>
                <w:sz w:val="24"/>
                <w:szCs w:val="24"/>
              </w:rPr>
              <w:t xml:space="preserve">9/30/2020 - </w:t>
            </w:r>
            <w:r w:rsidR="567B7B2A" w:rsidRPr="4747D9B7">
              <w:rPr>
                <w:rFonts w:ascii="Times New Roman" w:eastAsia="Times New Roman" w:hAnsi="Times New Roman" w:cs="Times New Roman"/>
                <w:sz w:val="24"/>
                <w:szCs w:val="24"/>
              </w:rPr>
              <w:t>10/15/2020</w:t>
            </w:r>
          </w:p>
        </w:tc>
        <w:tc>
          <w:tcPr>
            <w:tcW w:w="5757"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tcPr>
          <w:p w14:paraId="647DA0BB" w14:textId="0CCCF1AD" w:rsidR="321C4333" w:rsidRDefault="567B7B2A" w:rsidP="321C4333">
            <w:pPr>
              <w:spacing w:line="240" w:lineRule="auto"/>
              <w:jc w:val="center"/>
              <w:rPr>
                <w:rFonts w:ascii="Times New Roman" w:eastAsia="Times New Roman" w:hAnsi="Times New Roman" w:cs="Times New Roman"/>
                <w:sz w:val="24"/>
                <w:szCs w:val="24"/>
              </w:rPr>
            </w:pPr>
            <w:r w:rsidRPr="574DBEC9">
              <w:rPr>
                <w:rFonts w:ascii="Times New Roman" w:eastAsia="Times New Roman" w:hAnsi="Times New Roman" w:cs="Times New Roman"/>
                <w:sz w:val="24"/>
                <w:szCs w:val="24"/>
              </w:rPr>
              <w:t>Project proposal rough and final drafts, and conceptual design was created.</w:t>
            </w:r>
            <w:r w:rsidR="00E7493A">
              <w:rPr>
                <w:rFonts w:ascii="Times New Roman" w:eastAsia="Times New Roman" w:hAnsi="Times New Roman" w:cs="Times New Roman"/>
                <w:sz w:val="24"/>
                <w:szCs w:val="24"/>
              </w:rPr>
              <w:t xml:space="preserve"> </w:t>
            </w:r>
            <w:r w:rsidR="00E7493A" w:rsidRPr="00F6106D">
              <w:rPr>
                <w:rFonts w:ascii="Times New Roman" w:eastAsia="Times New Roman" w:hAnsi="Times New Roman" w:cs="Times New Roman"/>
                <w:sz w:val="24"/>
                <w:szCs w:val="24"/>
              </w:rPr>
              <w:t xml:space="preserve">Essentially </w:t>
            </w:r>
            <w:r w:rsidR="00FD63BF" w:rsidRPr="00F6106D">
              <w:rPr>
                <w:rFonts w:ascii="Times New Roman" w:eastAsia="Times New Roman" w:hAnsi="Times New Roman" w:cs="Times New Roman"/>
                <w:sz w:val="24"/>
                <w:szCs w:val="24"/>
              </w:rPr>
              <w:t xml:space="preserve">the concept of entire </w:t>
            </w:r>
            <w:r w:rsidR="00F6106D" w:rsidRPr="00F6106D">
              <w:rPr>
                <w:rFonts w:ascii="Times New Roman" w:eastAsia="Times New Roman" w:hAnsi="Times New Roman" w:cs="Times New Roman"/>
                <w:sz w:val="24"/>
                <w:szCs w:val="24"/>
              </w:rPr>
              <w:t>project.</w:t>
            </w:r>
          </w:p>
        </w:tc>
      </w:tr>
      <w:tr w:rsidR="321C4333" w14:paraId="2CA8E57C" w14:textId="77777777" w:rsidTr="00321E57">
        <w:trPr>
          <w:trHeight w:val="1153"/>
        </w:trPr>
        <w:tc>
          <w:tcPr>
            <w:tcW w:w="1789"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B01513"/>
            <w:vAlign w:val="center"/>
          </w:tcPr>
          <w:p w14:paraId="50EBD1B0" w14:textId="77FF1958" w:rsidR="321C4333" w:rsidRDefault="567B7B2A" w:rsidP="321C4333">
            <w:pPr>
              <w:spacing w:line="240" w:lineRule="auto"/>
              <w:jc w:val="center"/>
              <w:rPr>
                <w:rFonts w:ascii="Times New Roman" w:eastAsia="Times New Roman" w:hAnsi="Times New Roman" w:cs="Times New Roman"/>
                <w:b/>
                <w:bCs/>
                <w:color w:val="FFFFFF" w:themeColor="background1"/>
                <w:sz w:val="24"/>
                <w:szCs w:val="24"/>
              </w:rPr>
            </w:pPr>
            <w:r w:rsidRPr="776FBBF2">
              <w:rPr>
                <w:rFonts w:ascii="Times New Roman" w:eastAsia="Times New Roman" w:hAnsi="Times New Roman" w:cs="Times New Roman"/>
                <w:b/>
                <w:bCs/>
                <w:color w:val="FFFFFF" w:themeColor="background1"/>
                <w:sz w:val="24"/>
                <w:szCs w:val="24"/>
              </w:rPr>
              <w:t>Preliminary Design</w:t>
            </w:r>
          </w:p>
        </w:tc>
        <w:tc>
          <w:tcPr>
            <w:tcW w:w="1854"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tcPr>
          <w:p w14:paraId="44B58D7A" w14:textId="75B08E8C" w:rsidR="321C4333" w:rsidRDefault="00AC2D49" w:rsidP="321C433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10/16/2020 </w:t>
            </w:r>
            <w:r w:rsidR="009419D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9419D9">
              <w:rPr>
                <w:rFonts w:ascii="Times New Roman" w:eastAsia="Times New Roman" w:hAnsi="Times New Roman" w:cs="Times New Roman"/>
                <w:sz w:val="24"/>
                <w:szCs w:val="24"/>
              </w:rPr>
              <w:t>11/12/2020</w:t>
            </w:r>
          </w:p>
        </w:tc>
        <w:tc>
          <w:tcPr>
            <w:tcW w:w="5757"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tcPr>
          <w:p w14:paraId="2284D3EA" w14:textId="3AD2A1EF" w:rsidR="321C4333" w:rsidRDefault="000A1E9D" w:rsidP="321C433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Drawings, calculations</w:t>
            </w:r>
            <w:r w:rsidR="001C3F95">
              <w:rPr>
                <w:rFonts w:ascii="Times New Roman" w:eastAsia="Times New Roman" w:hAnsi="Times New Roman" w:cs="Times New Roman"/>
                <w:sz w:val="24"/>
                <w:szCs w:val="24"/>
              </w:rPr>
              <w:t>, 3D CAD model</w:t>
            </w:r>
            <w:r w:rsidR="00092D84">
              <w:rPr>
                <w:rFonts w:ascii="Times New Roman" w:eastAsia="Times New Roman" w:hAnsi="Times New Roman" w:cs="Times New Roman"/>
                <w:sz w:val="24"/>
                <w:szCs w:val="24"/>
              </w:rPr>
              <w:t xml:space="preserve">, and presentation made for </w:t>
            </w:r>
            <w:r w:rsidR="000C004A">
              <w:rPr>
                <w:rFonts w:ascii="Times New Roman" w:eastAsia="Times New Roman" w:hAnsi="Times New Roman" w:cs="Times New Roman"/>
                <w:sz w:val="24"/>
                <w:szCs w:val="24"/>
              </w:rPr>
              <w:t>first design to be shown to customers.</w:t>
            </w:r>
          </w:p>
        </w:tc>
      </w:tr>
      <w:tr w:rsidR="321C4333" w14:paraId="2D7D864C" w14:textId="77777777" w:rsidTr="00321E57">
        <w:trPr>
          <w:trHeight w:val="1153"/>
        </w:trPr>
        <w:tc>
          <w:tcPr>
            <w:tcW w:w="1789"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B01513"/>
            <w:vAlign w:val="center"/>
          </w:tcPr>
          <w:p w14:paraId="61A4C956" w14:textId="73AAD522" w:rsidR="321C4333" w:rsidRDefault="00A86D7A" w:rsidP="321C4333">
            <w:pPr>
              <w:spacing w:line="240" w:lineRule="auto"/>
              <w:jc w:val="center"/>
              <w:rPr>
                <w:rFonts w:ascii="Times New Roman" w:eastAsia="Times New Roman" w:hAnsi="Times New Roman" w:cs="Times New Roman"/>
                <w:b/>
                <w:bCs/>
                <w:color w:val="FFFFFF" w:themeColor="background1"/>
                <w:sz w:val="24"/>
                <w:szCs w:val="24"/>
              </w:rPr>
            </w:pPr>
            <w:r>
              <w:rPr>
                <w:rFonts w:ascii="Times New Roman" w:eastAsia="Times New Roman" w:hAnsi="Times New Roman" w:cs="Times New Roman"/>
                <w:b/>
                <w:bCs/>
                <w:color w:val="FFFFFF" w:themeColor="background1"/>
                <w:sz w:val="24"/>
                <w:szCs w:val="24"/>
              </w:rPr>
              <w:t xml:space="preserve">Detailed </w:t>
            </w:r>
            <w:r w:rsidR="00955FAE">
              <w:rPr>
                <w:rFonts w:ascii="Times New Roman" w:eastAsia="Times New Roman" w:hAnsi="Times New Roman" w:cs="Times New Roman"/>
                <w:b/>
                <w:bCs/>
                <w:color w:val="FFFFFF" w:themeColor="background1"/>
                <w:sz w:val="24"/>
                <w:szCs w:val="24"/>
              </w:rPr>
              <w:t>Analysis</w:t>
            </w:r>
            <w:r>
              <w:rPr>
                <w:rFonts w:ascii="Times New Roman" w:eastAsia="Times New Roman" w:hAnsi="Times New Roman" w:cs="Times New Roman"/>
                <w:b/>
                <w:bCs/>
                <w:color w:val="FFFFFF" w:themeColor="background1"/>
                <w:sz w:val="24"/>
                <w:szCs w:val="24"/>
              </w:rPr>
              <w:t xml:space="preserve"> and </w:t>
            </w:r>
            <w:r w:rsidR="00955FAE">
              <w:rPr>
                <w:rFonts w:ascii="Times New Roman" w:eastAsia="Times New Roman" w:hAnsi="Times New Roman" w:cs="Times New Roman"/>
                <w:b/>
                <w:bCs/>
                <w:color w:val="FFFFFF" w:themeColor="background1"/>
                <w:sz w:val="24"/>
                <w:szCs w:val="24"/>
              </w:rPr>
              <w:t>Design</w:t>
            </w:r>
          </w:p>
        </w:tc>
        <w:tc>
          <w:tcPr>
            <w:tcW w:w="1854"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tcPr>
          <w:p w14:paraId="2545EDE8" w14:textId="02C63F2D" w:rsidR="321C4333" w:rsidRDefault="000A4966" w:rsidP="321C433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11/13/2020 </w:t>
            </w:r>
            <w:r w:rsidR="00B52F3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52F34">
              <w:rPr>
                <w:rFonts w:ascii="Times New Roman" w:eastAsia="Times New Roman" w:hAnsi="Times New Roman" w:cs="Times New Roman"/>
                <w:sz w:val="24"/>
                <w:szCs w:val="24"/>
              </w:rPr>
              <w:t>11/24/2020</w:t>
            </w:r>
          </w:p>
        </w:tc>
        <w:tc>
          <w:tcPr>
            <w:tcW w:w="5757"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tcPr>
          <w:p w14:paraId="26FF0A30" w14:textId="072F63FC" w:rsidR="321C4333" w:rsidRDefault="003529DC" w:rsidP="321C433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Make improvements on preliminary design with </w:t>
            </w:r>
            <w:r w:rsidR="002A61EF">
              <w:rPr>
                <w:rFonts w:ascii="Times New Roman" w:eastAsia="Times New Roman" w:hAnsi="Times New Roman" w:cs="Times New Roman"/>
                <w:sz w:val="24"/>
                <w:szCs w:val="24"/>
              </w:rPr>
              <w:t xml:space="preserve">final measurements and drawings, a final 3D CAD model, </w:t>
            </w:r>
            <w:r w:rsidR="00F7227E">
              <w:rPr>
                <w:rFonts w:ascii="Times New Roman" w:eastAsia="Times New Roman" w:hAnsi="Times New Roman" w:cs="Times New Roman"/>
                <w:sz w:val="24"/>
                <w:szCs w:val="24"/>
              </w:rPr>
              <w:t>in depth simulation (COMSOL)</w:t>
            </w:r>
            <w:r w:rsidR="003E00C1">
              <w:rPr>
                <w:rFonts w:ascii="Times New Roman" w:eastAsia="Times New Roman" w:hAnsi="Times New Roman" w:cs="Times New Roman"/>
                <w:sz w:val="24"/>
                <w:szCs w:val="24"/>
              </w:rPr>
              <w:t xml:space="preserve">, and any additional calculations. </w:t>
            </w:r>
            <w:r w:rsidR="00EC1CD9">
              <w:rPr>
                <w:rFonts w:ascii="Times New Roman" w:eastAsia="Times New Roman" w:hAnsi="Times New Roman" w:cs="Times New Roman"/>
                <w:sz w:val="24"/>
                <w:szCs w:val="24"/>
              </w:rPr>
              <w:t xml:space="preserve">This is also considered the critical design review and included a </w:t>
            </w:r>
            <w:r w:rsidR="00E01DFE">
              <w:rPr>
                <w:rFonts w:ascii="Times New Roman" w:eastAsia="Times New Roman" w:hAnsi="Times New Roman" w:cs="Times New Roman"/>
                <w:sz w:val="24"/>
                <w:szCs w:val="24"/>
              </w:rPr>
              <w:t>presentation and report.</w:t>
            </w:r>
          </w:p>
        </w:tc>
      </w:tr>
      <w:tr w:rsidR="321C4333" w14:paraId="50E46911" w14:textId="77777777" w:rsidTr="00321E57">
        <w:trPr>
          <w:trHeight w:val="1153"/>
        </w:trPr>
        <w:tc>
          <w:tcPr>
            <w:tcW w:w="1789"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B01513"/>
            <w:vAlign w:val="center"/>
          </w:tcPr>
          <w:p w14:paraId="560B071B" w14:textId="750E1A63" w:rsidR="321C4333" w:rsidRDefault="00C95708" w:rsidP="321C4333">
            <w:pPr>
              <w:spacing w:line="240" w:lineRule="auto"/>
              <w:jc w:val="center"/>
              <w:rPr>
                <w:rFonts w:ascii="Times New Roman" w:eastAsia="Times New Roman" w:hAnsi="Times New Roman" w:cs="Times New Roman"/>
                <w:b/>
                <w:bCs/>
                <w:color w:val="FFFFFF" w:themeColor="background1"/>
                <w:sz w:val="24"/>
                <w:szCs w:val="24"/>
              </w:rPr>
            </w:pPr>
            <w:r>
              <w:rPr>
                <w:rFonts w:ascii="Times New Roman" w:eastAsia="Times New Roman" w:hAnsi="Times New Roman" w:cs="Times New Roman"/>
                <w:b/>
                <w:bCs/>
                <w:color w:val="FFFFFF" w:themeColor="background1"/>
                <w:sz w:val="24"/>
                <w:szCs w:val="24"/>
              </w:rPr>
              <w:t>Fabrication Readiness</w:t>
            </w:r>
          </w:p>
        </w:tc>
        <w:tc>
          <w:tcPr>
            <w:tcW w:w="1854"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tcPr>
          <w:p w14:paraId="553CC70C" w14:textId="57137053" w:rsidR="321C4333" w:rsidRDefault="006B00CB" w:rsidP="321C433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11/25/2020 </w:t>
            </w:r>
            <w:r w:rsidR="006C419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A23064">
              <w:rPr>
                <w:rFonts w:ascii="Times New Roman" w:eastAsia="Times New Roman" w:hAnsi="Times New Roman" w:cs="Times New Roman"/>
                <w:sz w:val="24"/>
                <w:szCs w:val="24"/>
              </w:rPr>
              <w:t>1</w:t>
            </w:r>
            <w:r w:rsidR="006C4198">
              <w:rPr>
                <w:rFonts w:ascii="Times New Roman" w:eastAsia="Times New Roman" w:hAnsi="Times New Roman" w:cs="Times New Roman"/>
                <w:sz w:val="24"/>
                <w:szCs w:val="24"/>
              </w:rPr>
              <w:t>/</w:t>
            </w:r>
            <w:r w:rsidR="003A09FF">
              <w:rPr>
                <w:rFonts w:ascii="Times New Roman" w:eastAsia="Times New Roman" w:hAnsi="Times New Roman" w:cs="Times New Roman"/>
                <w:sz w:val="24"/>
                <w:szCs w:val="24"/>
              </w:rPr>
              <w:t>22/20</w:t>
            </w:r>
            <w:r w:rsidR="001E152D">
              <w:rPr>
                <w:rFonts w:ascii="Times New Roman" w:eastAsia="Times New Roman" w:hAnsi="Times New Roman" w:cs="Times New Roman"/>
                <w:sz w:val="24"/>
                <w:szCs w:val="24"/>
              </w:rPr>
              <w:t>21</w:t>
            </w:r>
          </w:p>
        </w:tc>
        <w:tc>
          <w:tcPr>
            <w:tcW w:w="5757"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tcPr>
          <w:p w14:paraId="0FF39690" w14:textId="300B7633" w:rsidR="321C4333" w:rsidRDefault="003A09FF" w:rsidP="321C433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Completed bill of materials</w:t>
            </w:r>
            <w:r w:rsidR="00694F9D">
              <w:rPr>
                <w:rFonts w:ascii="Times New Roman" w:eastAsia="Times New Roman" w:hAnsi="Times New Roman" w:cs="Times New Roman"/>
                <w:sz w:val="24"/>
                <w:szCs w:val="24"/>
              </w:rPr>
              <w:t xml:space="preserve"> and created drawings and design instructions for fabrication.</w:t>
            </w:r>
            <w:r w:rsidR="006442F3">
              <w:rPr>
                <w:rFonts w:ascii="Times New Roman" w:eastAsia="Times New Roman" w:hAnsi="Times New Roman" w:cs="Times New Roman"/>
                <w:sz w:val="24"/>
                <w:szCs w:val="24"/>
              </w:rPr>
              <w:t xml:space="preserve"> Ordered parts </w:t>
            </w:r>
            <w:r w:rsidR="00AC350A">
              <w:rPr>
                <w:rFonts w:ascii="Times New Roman" w:eastAsia="Times New Roman" w:hAnsi="Times New Roman" w:cs="Times New Roman"/>
                <w:sz w:val="24"/>
                <w:szCs w:val="24"/>
              </w:rPr>
              <w:t>once BOM was completed</w:t>
            </w:r>
            <w:r w:rsidR="004F3920">
              <w:rPr>
                <w:rFonts w:ascii="Times New Roman" w:eastAsia="Times New Roman" w:hAnsi="Times New Roman" w:cs="Times New Roman"/>
                <w:sz w:val="24"/>
                <w:szCs w:val="24"/>
              </w:rPr>
              <w:t>.</w:t>
            </w:r>
          </w:p>
        </w:tc>
      </w:tr>
      <w:tr w:rsidR="6576D27B" w14:paraId="0958341F" w14:textId="77777777" w:rsidTr="00321E57">
        <w:trPr>
          <w:trHeight w:val="888"/>
        </w:trPr>
        <w:tc>
          <w:tcPr>
            <w:tcW w:w="1789"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B01513"/>
            <w:vAlign w:val="center"/>
          </w:tcPr>
          <w:p w14:paraId="15A4D94D" w14:textId="1AA21088" w:rsidR="6576D27B" w:rsidRDefault="17D03C1C" w:rsidP="6576D27B">
            <w:pPr>
              <w:spacing w:after="0" w:line="240" w:lineRule="auto"/>
              <w:jc w:val="center"/>
              <w:rPr>
                <w:rFonts w:ascii="Times New Roman" w:eastAsia="Times New Roman" w:hAnsi="Times New Roman" w:cs="Times New Roman"/>
                <w:b/>
                <w:color w:val="FFFFFF" w:themeColor="background1"/>
                <w:sz w:val="24"/>
                <w:szCs w:val="24"/>
              </w:rPr>
            </w:pPr>
            <w:r w:rsidRPr="7F74AB32">
              <w:rPr>
                <w:rFonts w:ascii="Times New Roman" w:eastAsia="Times New Roman" w:hAnsi="Times New Roman" w:cs="Times New Roman"/>
                <w:b/>
                <w:bCs/>
                <w:color w:val="FFFFFF" w:themeColor="background1"/>
                <w:sz w:val="24"/>
                <w:szCs w:val="24"/>
              </w:rPr>
              <w:t>Final Prototype</w:t>
            </w:r>
          </w:p>
        </w:tc>
        <w:tc>
          <w:tcPr>
            <w:tcW w:w="1854"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E7E7"/>
            <w:vAlign w:val="center"/>
          </w:tcPr>
          <w:p w14:paraId="0EAE09C3" w14:textId="0427374C" w:rsidR="6576D27B" w:rsidRDefault="3DFEC72B" w:rsidP="60349A34">
            <w:pPr>
              <w:spacing w:after="0" w:line="240" w:lineRule="auto"/>
              <w:jc w:val="center"/>
              <w:rPr>
                <w:rFonts w:ascii="Times New Roman" w:eastAsia="Times New Roman" w:hAnsi="Times New Roman" w:cs="Times New Roman"/>
                <w:sz w:val="24"/>
                <w:szCs w:val="24"/>
              </w:rPr>
            </w:pPr>
            <w:r w:rsidRPr="60349A34">
              <w:rPr>
                <w:rFonts w:ascii="Times New Roman" w:eastAsia="Times New Roman" w:hAnsi="Times New Roman" w:cs="Times New Roman"/>
                <w:sz w:val="24"/>
                <w:szCs w:val="24"/>
              </w:rPr>
              <w:t>3/18</w:t>
            </w:r>
            <w:r w:rsidR="001E152D">
              <w:rPr>
                <w:rFonts w:ascii="Times New Roman" w:eastAsia="Times New Roman" w:hAnsi="Times New Roman" w:cs="Times New Roman"/>
                <w:sz w:val="24"/>
                <w:szCs w:val="24"/>
              </w:rPr>
              <w:t>/2021</w:t>
            </w:r>
            <w:r w:rsidRPr="60349A34">
              <w:rPr>
                <w:rFonts w:ascii="Times New Roman" w:eastAsia="Times New Roman" w:hAnsi="Times New Roman" w:cs="Times New Roman"/>
                <w:sz w:val="24"/>
                <w:szCs w:val="24"/>
              </w:rPr>
              <w:t xml:space="preserve"> - 4/16</w:t>
            </w:r>
            <w:r w:rsidR="001E152D">
              <w:rPr>
                <w:rFonts w:ascii="Times New Roman" w:eastAsia="Times New Roman" w:hAnsi="Times New Roman" w:cs="Times New Roman"/>
                <w:sz w:val="24"/>
                <w:szCs w:val="24"/>
              </w:rPr>
              <w:t>/2021</w:t>
            </w:r>
          </w:p>
        </w:tc>
        <w:tc>
          <w:tcPr>
            <w:tcW w:w="5757"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E7E7"/>
            <w:vAlign w:val="center"/>
          </w:tcPr>
          <w:p w14:paraId="174684B5" w14:textId="7E3D0CBD" w:rsidR="6576D27B" w:rsidRDefault="63E92541" w:rsidP="60349A34">
            <w:pPr>
              <w:spacing w:after="0" w:line="240" w:lineRule="auto"/>
              <w:jc w:val="center"/>
              <w:rPr>
                <w:rFonts w:ascii="Times New Roman" w:eastAsia="Times New Roman" w:hAnsi="Times New Roman" w:cs="Times New Roman"/>
                <w:color w:val="FFFFFF" w:themeColor="background1"/>
                <w:sz w:val="24"/>
                <w:szCs w:val="24"/>
              </w:rPr>
            </w:pPr>
            <w:r w:rsidRPr="60349A34">
              <w:rPr>
                <w:rFonts w:ascii="Times New Roman" w:eastAsia="Times New Roman" w:hAnsi="Times New Roman" w:cs="Times New Roman"/>
                <w:sz w:val="24"/>
                <w:szCs w:val="24"/>
              </w:rPr>
              <w:t>Full</w:t>
            </w:r>
            <w:r w:rsidR="50726720" w:rsidRPr="60349A34">
              <w:rPr>
                <w:rFonts w:ascii="Times New Roman" w:eastAsia="Times New Roman" w:hAnsi="Times New Roman" w:cs="Times New Roman"/>
                <w:sz w:val="24"/>
                <w:szCs w:val="24"/>
              </w:rPr>
              <w:t xml:space="preserve"> fabrication and system of entire prototype</w:t>
            </w:r>
            <w:r w:rsidR="39C7D8F5" w:rsidRPr="60349A34">
              <w:rPr>
                <w:rFonts w:ascii="Times New Roman" w:eastAsia="Times New Roman" w:hAnsi="Times New Roman" w:cs="Times New Roman"/>
                <w:sz w:val="24"/>
                <w:szCs w:val="24"/>
              </w:rPr>
              <w:t>.</w:t>
            </w:r>
          </w:p>
        </w:tc>
      </w:tr>
      <w:tr w:rsidR="6576D27B" w14:paraId="2CEF7ECC" w14:textId="77777777" w:rsidTr="00321E57">
        <w:trPr>
          <w:trHeight w:val="1041"/>
        </w:trPr>
        <w:tc>
          <w:tcPr>
            <w:tcW w:w="1789"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B01513"/>
            <w:vAlign w:val="center"/>
          </w:tcPr>
          <w:p w14:paraId="1819B8A3" w14:textId="7C727696" w:rsidR="6576D27B" w:rsidRDefault="0EE5102A" w:rsidP="6576D27B">
            <w:pPr>
              <w:spacing w:after="0" w:line="240" w:lineRule="auto"/>
              <w:jc w:val="center"/>
              <w:rPr>
                <w:rFonts w:ascii="Times New Roman" w:eastAsia="Times New Roman" w:hAnsi="Times New Roman" w:cs="Times New Roman"/>
                <w:b/>
                <w:color w:val="FFFFFF" w:themeColor="background1"/>
                <w:sz w:val="24"/>
                <w:szCs w:val="24"/>
              </w:rPr>
            </w:pPr>
            <w:r w:rsidRPr="7F74AB32">
              <w:rPr>
                <w:rFonts w:ascii="Times New Roman" w:eastAsia="Times New Roman" w:hAnsi="Times New Roman" w:cs="Times New Roman"/>
                <w:b/>
                <w:bCs/>
                <w:color w:val="FFFFFF" w:themeColor="background1"/>
                <w:sz w:val="24"/>
                <w:szCs w:val="24"/>
              </w:rPr>
              <w:t>Test Readiness Review</w:t>
            </w:r>
          </w:p>
        </w:tc>
        <w:tc>
          <w:tcPr>
            <w:tcW w:w="1854"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tcPr>
          <w:p w14:paraId="5896AD20" w14:textId="65AF9999" w:rsidR="6576D27B" w:rsidRDefault="3C1842A7" w:rsidP="60349A34">
            <w:pPr>
              <w:spacing w:after="0" w:line="240" w:lineRule="auto"/>
              <w:jc w:val="center"/>
              <w:rPr>
                <w:rFonts w:ascii="Times New Roman" w:eastAsia="Times New Roman" w:hAnsi="Times New Roman" w:cs="Times New Roman"/>
                <w:color w:val="FFFFFF" w:themeColor="background1"/>
                <w:sz w:val="24"/>
                <w:szCs w:val="24"/>
              </w:rPr>
            </w:pPr>
            <w:r w:rsidRPr="60349A34">
              <w:rPr>
                <w:rFonts w:ascii="Times New Roman" w:eastAsia="Times New Roman" w:hAnsi="Times New Roman" w:cs="Times New Roman"/>
                <w:sz w:val="24"/>
                <w:szCs w:val="24"/>
              </w:rPr>
              <w:t>4/16</w:t>
            </w:r>
            <w:r w:rsidR="001E152D">
              <w:rPr>
                <w:rFonts w:ascii="Times New Roman" w:eastAsia="Times New Roman" w:hAnsi="Times New Roman" w:cs="Times New Roman"/>
                <w:sz w:val="24"/>
                <w:szCs w:val="24"/>
              </w:rPr>
              <w:t>/2021</w:t>
            </w:r>
            <w:r w:rsidRPr="60349A34">
              <w:rPr>
                <w:rFonts w:ascii="Times New Roman" w:eastAsia="Times New Roman" w:hAnsi="Times New Roman" w:cs="Times New Roman"/>
                <w:sz w:val="24"/>
                <w:szCs w:val="24"/>
              </w:rPr>
              <w:t xml:space="preserve"> - 4/19</w:t>
            </w:r>
            <w:r w:rsidR="001E152D">
              <w:rPr>
                <w:rFonts w:ascii="Times New Roman" w:eastAsia="Times New Roman" w:hAnsi="Times New Roman" w:cs="Times New Roman"/>
                <w:sz w:val="24"/>
                <w:szCs w:val="24"/>
              </w:rPr>
              <w:t>/2021</w:t>
            </w:r>
          </w:p>
        </w:tc>
        <w:tc>
          <w:tcPr>
            <w:tcW w:w="5757"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tcPr>
          <w:p w14:paraId="6F9C14F4" w14:textId="33BC9D06" w:rsidR="6576D27B" w:rsidRDefault="5A3605CC" w:rsidP="60349A34">
            <w:pPr>
              <w:spacing w:after="0" w:line="240" w:lineRule="auto"/>
              <w:jc w:val="center"/>
              <w:rPr>
                <w:rFonts w:ascii="Times New Roman" w:eastAsia="Times New Roman" w:hAnsi="Times New Roman" w:cs="Times New Roman"/>
                <w:color w:val="FFFFFF" w:themeColor="background1"/>
                <w:sz w:val="24"/>
                <w:szCs w:val="24"/>
              </w:rPr>
            </w:pPr>
            <w:r w:rsidRPr="60349A34">
              <w:rPr>
                <w:rFonts w:ascii="Times New Roman" w:eastAsia="Times New Roman" w:hAnsi="Times New Roman" w:cs="Times New Roman"/>
                <w:sz w:val="24"/>
                <w:szCs w:val="24"/>
              </w:rPr>
              <w:t>Tests performed on prototype, data analyzed,</w:t>
            </w:r>
            <w:r w:rsidR="422E6393" w:rsidRPr="60349A34">
              <w:rPr>
                <w:rFonts w:ascii="Times New Roman" w:eastAsia="Times New Roman" w:hAnsi="Times New Roman" w:cs="Times New Roman"/>
                <w:sz w:val="24"/>
                <w:szCs w:val="24"/>
              </w:rPr>
              <w:t xml:space="preserve"> and presentation</w:t>
            </w:r>
            <w:r w:rsidRPr="60349A34">
              <w:rPr>
                <w:rFonts w:ascii="Times New Roman" w:eastAsia="Times New Roman" w:hAnsi="Times New Roman" w:cs="Times New Roman"/>
                <w:sz w:val="24"/>
                <w:szCs w:val="24"/>
              </w:rPr>
              <w:t xml:space="preserve"> made.</w:t>
            </w:r>
          </w:p>
        </w:tc>
      </w:tr>
      <w:tr w:rsidR="6576D27B" w14:paraId="459CB4A7" w14:textId="77777777" w:rsidTr="00321E57">
        <w:trPr>
          <w:trHeight w:val="798"/>
        </w:trPr>
        <w:tc>
          <w:tcPr>
            <w:tcW w:w="1789"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B01513"/>
            <w:vAlign w:val="center"/>
          </w:tcPr>
          <w:p w14:paraId="488BDE6A" w14:textId="6EB11BAB" w:rsidR="6576D27B" w:rsidRDefault="5CFF74BD" w:rsidP="6576D27B">
            <w:pPr>
              <w:spacing w:after="0" w:line="240" w:lineRule="auto"/>
              <w:jc w:val="center"/>
              <w:rPr>
                <w:rFonts w:ascii="Times New Roman" w:eastAsia="Times New Roman" w:hAnsi="Times New Roman" w:cs="Times New Roman"/>
                <w:b/>
                <w:color w:val="FFFFFF" w:themeColor="background1"/>
                <w:sz w:val="24"/>
                <w:szCs w:val="24"/>
              </w:rPr>
            </w:pPr>
            <w:r w:rsidRPr="1CB47012">
              <w:rPr>
                <w:rFonts w:ascii="Times New Roman" w:eastAsia="Times New Roman" w:hAnsi="Times New Roman" w:cs="Times New Roman"/>
                <w:b/>
                <w:bCs/>
                <w:color w:val="FFFFFF" w:themeColor="background1"/>
                <w:sz w:val="24"/>
                <w:szCs w:val="24"/>
              </w:rPr>
              <w:t>Final Presentation</w:t>
            </w:r>
          </w:p>
        </w:tc>
        <w:tc>
          <w:tcPr>
            <w:tcW w:w="1854"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E7E7"/>
            <w:vAlign w:val="center"/>
          </w:tcPr>
          <w:p w14:paraId="7A8301C8" w14:textId="153D7C5F" w:rsidR="6576D27B" w:rsidRDefault="6724530D" w:rsidP="60349A34">
            <w:pPr>
              <w:spacing w:after="0" w:line="240" w:lineRule="auto"/>
              <w:jc w:val="center"/>
              <w:rPr>
                <w:rFonts w:ascii="Times New Roman" w:eastAsia="Times New Roman" w:hAnsi="Times New Roman" w:cs="Times New Roman"/>
                <w:color w:val="FFFFFF" w:themeColor="background1"/>
                <w:sz w:val="24"/>
                <w:szCs w:val="24"/>
              </w:rPr>
            </w:pPr>
            <w:r w:rsidRPr="60349A34">
              <w:rPr>
                <w:rFonts w:ascii="Times New Roman" w:eastAsia="Times New Roman" w:hAnsi="Times New Roman" w:cs="Times New Roman"/>
                <w:sz w:val="24"/>
                <w:szCs w:val="24"/>
              </w:rPr>
              <w:t>4/20</w:t>
            </w:r>
            <w:r w:rsidR="001E152D">
              <w:rPr>
                <w:rFonts w:ascii="Times New Roman" w:eastAsia="Times New Roman" w:hAnsi="Times New Roman" w:cs="Times New Roman"/>
                <w:sz w:val="24"/>
                <w:szCs w:val="24"/>
              </w:rPr>
              <w:t>/2021</w:t>
            </w:r>
            <w:r w:rsidRPr="60349A34">
              <w:rPr>
                <w:rFonts w:ascii="Times New Roman" w:eastAsia="Times New Roman" w:hAnsi="Times New Roman" w:cs="Times New Roman"/>
                <w:sz w:val="24"/>
                <w:szCs w:val="24"/>
              </w:rPr>
              <w:t xml:space="preserve"> - 4/27</w:t>
            </w:r>
            <w:r w:rsidR="001E152D">
              <w:rPr>
                <w:rFonts w:ascii="Times New Roman" w:eastAsia="Times New Roman" w:hAnsi="Times New Roman" w:cs="Times New Roman"/>
                <w:sz w:val="24"/>
                <w:szCs w:val="24"/>
              </w:rPr>
              <w:t>/2021</w:t>
            </w:r>
          </w:p>
        </w:tc>
        <w:tc>
          <w:tcPr>
            <w:tcW w:w="5757"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E7E7"/>
            <w:vAlign w:val="center"/>
          </w:tcPr>
          <w:p w14:paraId="7629C332" w14:textId="4AA1A5CF" w:rsidR="6576D27B" w:rsidRDefault="53809CA9" w:rsidP="60349A34">
            <w:pPr>
              <w:spacing w:after="0" w:line="240" w:lineRule="auto"/>
              <w:jc w:val="center"/>
              <w:rPr>
                <w:rFonts w:ascii="Times New Roman" w:eastAsia="Times New Roman" w:hAnsi="Times New Roman" w:cs="Times New Roman"/>
                <w:color w:val="FFFFFF" w:themeColor="background1"/>
                <w:sz w:val="24"/>
                <w:szCs w:val="24"/>
              </w:rPr>
            </w:pPr>
            <w:r w:rsidRPr="60349A34">
              <w:rPr>
                <w:rFonts w:ascii="Times New Roman" w:eastAsia="Times New Roman" w:hAnsi="Times New Roman" w:cs="Times New Roman"/>
                <w:sz w:val="24"/>
                <w:szCs w:val="24"/>
              </w:rPr>
              <w:t>Summarized entire capstone project into one presentation.</w:t>
            </w:r>
          </w:p>
        </w:tc>
      </w:tr>
    </w:tbl>
    <w:p w14:paraId="6A00DA4F" w14:textId="615A2A94" w:rsidR="6576D27B" w:rsidRDefault="6576D27B" w:rsidP="6576D27B"/>
    <w:p w14:paraId="038F90BD" w14:textId="77777777" w:rsidR="000B6C72" w:rsidRDefault="000B6C72" w:rsidP="6576D27B"/>
    <w:p w14:paraId="5B3A35D2" w14:textId="77777777" w:rsidR="000B6C72" w:rsidRDefault="000B6C72" w:rsidP="6576D27B"/>
    <w:p w14:paraId="0FE5C383" w14:textId="77777777" w:rsidR="005B7D1A" w:rsidRPr="005B7D1A" w:rsidRDefault="00DF0E61" w:rsidP="00D43728">
      <w:pPr>
        <w:pStyle w:val="Heading2"/>
        <w:numPr>
          <w:ilvl w:val="1"/>
          <w:numId w:val="33"/>
        </w:numPr>
        <w:spacing w:line="480" w:lineRule="auto"/>
        <w:rPr>
          <w:rStyle w:val="eop"/>
          <w:rFonts w:ascii="Times New Roman" w:hAnsi="Times New Roman" w:cs="Times New Roman"/>
          <w:color w:val="auto"/>
          <w:sz w:val="24"/>
          <w:szCs w:val="24"/>
        </w:rPr>
      </w:pPr>
      <w:bookmarkStart w:id="141" w:name="_Toc70613760"/>
      <w:bookmarkStart w:id="142" w:name="_Toc70617020"/>
      <w:bookmarkStart w:id="143" w:name="_Toc70678816"/>
      <w:bookmarkStart w:id="144" w:name="_Toc70680415"/>
      <w:r w:rsidRPr="00741981">
        <w:rPr>
          <w:rStyle w:val="normaltextrun"/>
          <w:rFonts w:ascii="Times New Roman" w:hAnsi="Times New Roman" w:cs="Times New Roman"/>
          <w:color w:val="auto"/>
          <w:sz w:val="24"/>
          <w:szCs w:val="24"/>
        </w:rPr>
        <w:lastRenderedPageBreak/>
        <w:t>Appendix B: Financial Summary</w:t>
      </w:r>
      <w:bookmarkEnd w:id="141"/>
      <w:bookmarkEnd w:id="142"/>
      <w:bookmarkEnd w:id="143"/>
      <w:bookmarkEnd w:id="144"/>
      <w:r w:rsidRPr="00741981">
        <w:rPr>
          <w:rStyle w:val="eop"/>
          <w:rFonts w:ascii="Times New Roman" w:hAnsi="Times New Roman" w:cs="Times New Roman"/>
          <w:color w:val="auto"/>
          <w:sz w:val="24"/>
          <w:szCs w:val="24"/>
        </w:rPr>
        <w:t> </w:t>
      </w:r>
    </w:p>
    <w:p w14:paraId="604AA4B2" w14:textId="0B0EA8E3" w:rsidR="001124B0" w:rsidRPr="002E7E25" w:rsidRDefault="00A27392" w:rsidP="00F707BB">
      <w:pPr>
        <w:spacing w:line="480" w:lineRule="auto"/>
        <w:ind w:firstLine="360"/>
        <w:rPr>
          <w:rFonts w:ascii="Times New Roman" w:hAnsi="Times New Roman" w:cs="Times New Roman"/>
          <w:sz w:val="24"/>
          <w:szCs w:val="24"/>
        </w:rPr>
      </w:pPr>
      <w:r w:rsidRPr="002E7E25">
        <w:rPr>
          <w:rFonts w:ascii="Times New Roman" w:hAnsi="Times New Roman" w:cs="Times New Roman"/>
          <w:sz w:val="24"/>
          <w:szCs w:val="24"/>
        </w:rPr>
        <w:t xml:space="preserve">Overall, the BWES spending remained below the teams maximum allowed budget of $3000. The total cost of the BWES </w:t>
      </w:r>
      <w:r w:rsidR="00932AED" w:rsidRPr="002E7E25">
        <w:rPr>
          <w:rFonts w:ascii="Times New Roman" w:hAnsi="Times New Roman" w:cs="Times New Roman"/>
          <w:sz w:val="24"/>
          <w:szCs w:val="24"/>
        </w:rPr>
        <w:t xml:space="preserve">was </w:t>
      </w:r>
      <w:r w:rsidR="00BA344E" w:rsidRPr="002E7E25">
        <w:rPr>
          <w:rFonts w:ascii="Times New Roman" w:hAnsi="Times New Roman" w:cs="Times New Roman"/>
          <w:sz w:val="24"/>
          <w:szCs w:val="24"/>
        </w:rPr>
        <w:t>$2</w:t>
      </w:r>
      <w:r w:rsidR="002758BD" w:rsidRPr="002E7E25">
        <w:rPr>
          <w:rFonts w:ascii="Times New Roman" w:hAnsi="Times New Roman" w:cs="Times New Roman"/>
          <w:sz w:val="24"/>
          <w:szCs w:val="24"/>
        </w:rPr>
        <w:t>363</w:t>
      </w:r>
      <w:r w:rsidR="00C44AE5" w:rsidRPr="002E7E25">
        <w:rPr>
          <w:rFonts w:ascii="Times New Roman" w:hAnsi="Times New Roman" w:cs="Times New Roman"/>
          <w:sz w:val="24"/>
          <w:szCs w:val="24"/>
        </w:rPr>
        <w:t>; the majority of this budget spent was spen</w:t>
      </w:r>
      <w:r w:rsidR="00F2088D">
        <w:rPr>
          <w:rFonts w:ascii="Times New Roman" w:hAnsi="Times New Roman" w:cs="Times New Roman"/>
          <w:sz w:val="24"/>
          <w:szCs w:val="24"/>
        </w:rPr>
        <w:t>t</w:t>
      </w:r>
      <w:r w:rsidR="00C44AE5" w:rsidRPr="002E7E25">
        <w:rPr>
          <w:rFonts w:ascii="Times New Roman" w:hAnsi="Times New Roman" w:cs="Times New Roman"/>
          <w:sz w:val="24"/>
          <w:szCs w:val="24"/>
        </w:rPr>
        <w:t xml:space="preserve"> from the mechanical hardware</w:t>
      </w:r>
      <w:r w:rsidR="00F2088D">
        <w:rPr>
          <w:rFonts w:ascii="Times New Roman" w:hAnsi="Times New Roman" w:cs="Times New Roman"/>
          <w:sz w:val="24"/>
          <w:szCs w:val="24"/>
        </w:rPr>
        <w:t xml:space="preserve"> expense section</w:t>
      </w:r>
      <w:r w:rsidR="00C44AE5" w:rsidRPr="002E7E25">
        <w:rPr>
          <w:rFonts w:ascii="Times New Roman" w:hAnsi="Times New Roman" w:cs="Times New Roman"/>
          <w:sz w:val="24"/>
          <w:szCs w:val="24"/>
        </w:rPr>
        <w:t>.</w:t>
      </w:r>
      <w:r w:rsidR="00BE70A9" w:rsidRPr="002E7E25">
        <w:rPr>
          <w:rFonts w:ascii="Times New Roman" w:hAnsi="Times New Roman" w:cs="Times New Roman"/>
          <w:sz w:val="24"/>
          <w:szCs w:val="24"/>
        </w:rPr>
        <w:t xml:space="preserve"> This included all </w:t>
      </w:r>
      <w:r w:rsidR="00287391">
        <w:rPr>
          <w:rFonts w:ascii="Times New Roman" w:hAnsi="Times New Roman" w:cs="Times New Roman"/>
          <w:sz w:val="24"/>
          <w:szCs w:val="24"/>
        </w:rPr>
        <w:t>the</w:t>
      </w:r>
      <w:r w:rsidR="00BE70A9" w:rsidRPr="002E7E25">
        <w:rPr>
          <w:rFonts w:ascii="Times New Roman" w:hAnsi="Times New Roman" w:cs="Times New Roman"/>
          <w:sz w:val="24"/>
          <w:szCs w:val="24"/>
        </w:rPr>
        <w:t xml:space="preserve"> </w:t>
      </w:r>
      <w:r w:rsidR="00621468" w:rsidRPr="002E7E25">
        <w:rPr>
          <w:rFonts w:ascii="Times New Roman" w:hAnsi="Times New Roman" w:cs="Times New Roman"/>
          <w:sz w:val="24"/>
          <w:szCs w:val="24"/>
        </w:rPr>
        <w:t>plywood</w:t>
      </w:r>
      <w:r w:rsidR="00287391">
        <w:rPr>
          <w:rFonts w:ascii="Times New Roman" w:hAnsi="Times New Roman" w:cs="Times New Roman"/>
          <w:sz w:val="24"/>
          <w:szCs w:val="24"/>
        </w:rPr>
        <w:t xml:space="preserve"> sheets</w:t>
      </w:r>
      <w:r w:rsidR="00621468" w:rsidRPr="002E7E25">
        <w:rPr>
          <w:rFonts w:ascii="Times New Roman" w:hAnsi="Times New Roman" w:cs="Times New Roman"/>
          <w:sz w:val="24"/>
          <w:szCs w:val="24"/>
        </w:rPr>
        <w:t>, 2</w:t>
      </w:r>
      <w:r w:rsidR="00287391">
        <w:rPr>
          <w:rFonts w:ascii="Times New Roman" w:hAnsi="Times New Roman" w:cs="Times New Roman"/>
          <w:sz w:val="24"/>
          <w:szCs w:val="24"/>
        </w:rPr>
        <w:t xml:space="preserve">’ </w:t>
      </w:r>
      <w:r w:rsidR="00621468" w:rsidRPr="002E7E25">
        <w:rPr>
          <w:rFonts w:ascii="Times New Roman" w:hAnsi="Times New Roman" w:cs="Times New Roman"/>
          <w:sz w:val="24"/>
          <w:szCs w:val="24"/>
        </w:rPr>
        <w:t>x</w:t>
      </w:r>
      <w:r w:rsidR="00287391">
        <w:rPr>
          <w:rFonts w:ascii="Times New Roman" w:hAnsi="Times New Roman" w:cs="Times New Roman"/>
          <w:sz w:val="24"/>
          <w:szCs w:val="24"/>
        </w:rPr>
        <w:t xml:space="preserve"> </w:t>
      </w:r>
      <w:r w:rsidR="00621468" w:rsidRPr="002E7E25">
        <w:rPr>
          <w:rFonts w:ascii="Times New Roman" w:hAnsi="Times New Roman" w:cs="Times New Roman"/>
          <w:sz w:val="24"/>
          <w:szCs w:val="24"/>
        </w:rPr>
        <w:t xml:space="preserve">4’s, and </w:t>
      </w:r>
      <w:r w:rsidR="0028776E" w:rsidRPr="002E7E25">
        <w:rPr>
          <w:rFonts w:ascii="Times New Roman" w:hAnsi="Times New Roman" w:cs="Times New Roman"/>
          <w:sz w:val="24"/>
          <w:szCs w:val="24"/>
        </w:rPr>
        <w:t>4</w:t>
      </w:r>
      <w:r w:rsidR="00287391">
        <w:rPr>
          <w:rFonts w:ascii="Times New Roman" w:hAnsi="Times New Roman" w:cs="Times New Roman"/>
          <w:sz w:val="24"/>
          <w:szCs w:val="24"/>
        </w:rPr>
        <w:t xml:space="preserve">’ </w:t>
      </w:r>
      <w:r w:rsidR="0028776E" w:rsidRPr="002E7E25">
        <w:rPr>
          <w:rFonts w:ascii="Times New Roman" w:hAnsi="Times New Roman" w:cs="Times New Roman"/>
          <w:sz w:val="24"/>
          <w:szCs w:val="24"/>
        </w:rPr>
        <w:t>x</w:t>
      </w:r>
      <w:r w:rsidR="00287391">
        <w:rPr>
          <w:rFonts w:ascii="Times New Roman" w:hAnsi="Times New Roman" w:cs="Times New Roman"/>
          <w:sz w:val="24"/>
          <w:szCs w:val="24"/>
        </w:rPr>
        <w:t xml:space="preserve"> </w:t>
      </w:r>
      <w:r w:rsidR="0028776E" w:rsidRPr="002E7E25">
        <w:rPr>
          <w:rFonts w:ascii="Times New Roman" w:hAnsi="Times New Roman" w:cs="Times New Roman"/>
          <w:sz w:val="24"/>
          <w:szCs w:val="24"/>
        </w:rPr>
        <w:t>4’s</w:t>
      </w:r>
      <w:r w:rsidR="000B6C72" w:rsidRPr="002E7E25">
        <w:rPr>
          <w:rFonts w:ascii="Times New Roman" w:hAnsi="Times New Roman" w:cs="Times New Roman"/>
          <w:sz w:val="24"/>
          <w:szCs w:val="24"/>
        </w:rPr>
        <w:t xml:space="preserve"> that made up the structure of the BWES. The chart below shows the final budget update from the BWES team.</w:t>
      </w:r>
      <w:r w:rsidR="001124B0" w:rsidRPr="002E7E25">
        <w:rPr>
          <w:rFonts w:ascii="Times New Roman" w:hAnsi="Times New Roman" w:cs="Times New Roman"/>
          <w:sz w:val="24"/>
          <w:szCs w:val="24"/>
        </w:rPr>
        <w:t xml:space="preserve"> </w:t>
      </w:r>
    </w:p>
    <w:p w14:paraId="7C9D6F2C" w14:textId="77777777" w:rsidR="001124B0" w:rsidRDefault="001124B0" w:rsidP="001124B0">
      <w:pPr>
        <w:keepNext/>
      </w:pPr>
      <w:r>
        <w:rPr>
          <w:noProof/>
        </w:rPr>
        <w:drawing>
          <wp:inline distT="0" distB="0" distL="0" distR="0" wp14:anchorId="3A26C6A8" wp14:editId="4A2D2E95">
            <wp:extent cx="5943600" cy="28054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48">
                      <a:extLst>
                        <a:ext uri="{28A0092B-C50C-407E-A947-70E740481C1C}">
                          <a14:useLocalDpi xmlns:a14="http://schemas.microsoft.com/office/drawing/2010/main" val="0"/>
                        </a:ext>
                      </a:extLst>
                    </a:blip>
                    <a:stretch>
                      <a:fillRect/>
                    </a:stretch>
                  </pic:blipFill>
                  <pic:spPr>
                    <a:xfrm>
                      <a:off x="0" y="0"/>
                      <a:ext cx="5943600" cy="2805430"/>
                    </a:xfrm>
                    <a:prstGeom prst="rect">
                      <a:avLst/>
                    </a:prstGeom>
                  </pic:spPr>
                </pic:pic>
              </a:graphicData>
            </a:graphic>
          </wp:inline>
        </w:drawing>
      </w:r>
    </w:p>
    <w:p w14:paraId="3EBED60F" w14:textId="34E7AB07" w:rsidR="001124B0" w:rsidRPr="000B6C72" w:rsidRDefault="001124B0" w:rsidP="001124B0">
      <w:pPr>
        <w:pStyle w:val="Caption"/>
        <w:jc w:val="center"/>
        <w:rPr>
          <w:rFonts w:ascii="Times New Roman" w:hAnsi="Times New Roman" w:cs="Times New Roman"/>
          <w:color w:val="auto"/>
          <w:sz w:val="24"/>
          <w:szCs w:val="24"/>
        </w:rPr>
      </w:pPr>
      <w:bookmarkStart w:id="145" w:name="_Toc70680354"/>
      <w:r w:rsidRPr="000B6C72">
        <w:rPr>
          <w:rFonts w:ascii="Times New Roman" w:hAnsi="Times New Roman" w:cs="Times New Roman"/>
          <w:color w:val="auto"/>
          <w:sz w:val="24"/>
          <w:szCs w:val="24"/>
        </w:rPr>
        <w:t xml:space="preserve">Table </w:t>
      </w:r>
      <w:r w:rsidR="00947781">
        <w:rPr>
          <w:rFonts w:ascii="Times New Roman" w:hAnsi="Times New Roman" w:cs="Times New Roman"/>
          <w:color w:val="auto"/>
          <w:sz w:val="24"/>
          <w:szCs w:val="24"/>
        </w:rPr>
        <w:fldChar w:fldCharType="begin"/>
      </w:r>
      <w:r w:rsidR="00947781">
        <w:rPr>
          <w:rFonts w:ascii="Times New Roman" w:hAnsi="Times New Roman" w:cs="Times New Roman"/>
          <w:color w:val="auto"/>
          <w:sz w:val="24"/>
          <w:szCs w:val="24"/>
        </w:rPr>
        <w:instrText xml:space="preserve"> SEQ Table \* ARABIC </w:instrText>
      </w:r>
      <w:r w:rsidR="00947781">
        <w:rPr>
          <w:rFonts w:ascii="Times New Roman" w:hAnsi="Times New Roman" w:cs="Times New Roman"/>
          <w:color w:val="auto"/>
          <w:sz w:val="24"/>
          <w:szCs w:val="24"/>
        </w:rPr>
        <w:fldChar w:fldCharType="separate"/>
      </w:r>
      <w:r w:rsidR="00947781">
        <w:rPr>
          <w:rFonts w:ascii="Times New Roman" w:hAnsi="Times New Roman" w:cs="Times New Roman"/>
          <w:noProof/>
          <w:color w:val="auto"/>
          <w:sz w:val="24"/>
          <w:szCs w:val="24"/>
        </w:rPr>
        <w:t>11</w:t>
      </w:r>
      <w:r w:rsidR="00947781">
        <w:rPr>
          <w:rFonts w:ascii="Times New Roman" w:hAnsi="Times New Roman" w:cs="Times New Roman"/>
          <w:color w:val="auto"/>
          <w:sz w:val="24"/>
          <w:szCs w:val="24"/>
        </w:rPr>
        <w:fldChar w:fldCharType="end"/>
      </w:r>
      <w:r w:rsidRPr="000B6C72">
        <w:rPr>
          <w:rFonts w:ascii="Times New Roman" w:hAnsi="Times New Roman" w:cs="Times New Roman"/>
          <w:color w:val="auto"/>
          <w:sz w:val="24"/>
          <w:szCs w:val="24"/>
        </w:rPr>
        <w:t>: BWES Budget</w:t>
      </w:r>
      <w:bookmarkEnd w:id="145"/>
    </w:p>
    <w:p w14:paraId="27F9FFB8" w14:textId="144C6656" w:rsidR="00874A48" w:rsidRPr="002E7E25" w:rsidRDefault="00277FB7" w:rsidP="00F707BB">
      <w:pPr>
        <w:spacing w:line="480" w:lineRule="auto"/>
        <w:ind w:firstLine="720"/>
        <w:rPr>
          <w:ins w:id="146" w:author="{83691003-175d-4c72-be7c-2c4d6d2e119a}" w:date="2021-04-29T16:46:00Z"/>
          <w:rFonts w:ascii="Times New Roman" w:hAnsi="Times New Roman" w:cs="Times New Roman"/>
          <w:sz w:val="24"/>
          <w:szCs w:val="24"/>
        </w:rPr>
      </w:pPr>
      <w:r w:rsidRPr="002E7E25">
        <w:rPr>
          <w:rFonts w:ascii="Times New Roman" w:hAnsi="Times New Roman" w:cs="Times New Roman"/>
          <w:sz w:val="24"/>
          <w:szCs w:val="24"/>
        </w:rPr>
        <w:t>The electrical hardware, including the deep cycle batters and generator, cost about $779</w:t>
      </w:r>
      <w:r w:rsidR="00C84A07" w:rsidRPr="002E7E25">
        <w:rPr>
          <w:rFonts w:ascii="Times New Roman" w:hAnsi="Times New Roman" w:cs="Times New Roman"/>
          <w:sz w:val="24"/>
          <w:szCs w:val="24"/>
        </w:rPr>
        <w:t xml:space="preserve"> in total;</w:t>
      </w:r>
      <w:r w:rsidR="001124B0" w:rsidRPr="002E7E25">
        <w:rPr>
          <w:rFonts w:ascii="Times New Roman" w:hAnsi="Times New Roman" w:cs="Times New Roman"/>
          <w:sz w:val="24"/>
          <w:szCs w:val="24"/>
        </w:rPr>
        <w:t xml:space="preserve"> this went $79.99 over the allotted budget for electrical components</w:t>
      </w:r>
      <w:r w:rsidR="003327CB" w:rsidRPr="002E7E25">
        <w:rPr>
          <w:rFonts w:ascii="Times New Roman" w:hAnsi="Times New Roman" w:cs="Times New Roman"/>
          <w:sz w:val="24"/>
          <w:szCs w:val="24"/>
        </w:rPr>
        <w:t>;</w:t>
      </w:r>
      <w:r w:rsidR="001124B0" w:rsidRPr="002E7E25">
        <w:rPr>
          <w:rFonts w:ascii="Times New Roman" w:hAnsi="Times New Roman" w:cs="Times New Roman"/>
          <w:sz w:val="24"/>
          <w:szCs w:val="24"/>
        </w:rPr>
        <w:t xml:space="preserve"> however</w:t>
      </w:r>
      <w:r w:rsidR="003327CB" w:rsidRPr="002E7E25">
        <w:rPr>
          <w:rFonts w:ascii="Times New Roman" w:hAnsi="Times New Roman" w:cs="Times New Roman"/>
          <w:sz w:val="24"/>
          <w:szCs w:val="24"/>
        </w:rPr>
        <w:t>,</w:t>
      </w:r>
      <w:r w:rsidR="001124B0" w:rsidRPr="002E7E25">
        <w:rPr>
          <w:rFonts w:ascii="Times New Roman" w:hAnsi="Times New Roman" w:cs="Times New Roman"/>
          <w:sz w:val="24"/>
          <w:szCs w:val="24"/>
        </w:rPr>
        <w:t xml:space="preserve"> it was covered by management reserve. </w:t>
      </w:r>
      <w:r w:rsidR="00827D11" w:rsidRPr="002E7E25">
        <w:rPr>
          <w:rFonts w:ascii="Times New Roman" w:hAnsi="Times New Roman" w:cs="Times New Roman"/>
          <w:sz w:val="24"/>
          <w:szCs w:val="24"/>
        </w:rPr>
        <w:t xml:space="preserve">3D printing </w:t>
      </w:r>
      <w:r w:rsidR="00A8445E">
        <w:rPr>
          <w:rFonts w:ascii="Times New Roman" w:hAnsi="Times New Roman" w:cs="Times New Roman"/>
          <w:sz w:val="24"/>
          <w:szCs w:val="24"/>
        </w:rPr>
        <w:t>some</w:t>
      </w:r>
      <w:r w:rsidR="00827D11" w:rsidRPr="002E7E25">
        <w:rPr>
          <w:rFonts w:ascii="Times New Roman" w:hAnsi="Times New Roman" w:cs="Times New Roman"/>
          <w:sz w:val="24"/>
          <w:szCs w:val="24"/>
        </w:rPr>
        <w:t xml:space="preserve"> parts was relatively inexpensive; this covers the turbine</w:t>
      </w:r>
      <w:r w:rsidR="001001CB" w:rsidRPr="002E7E25">
        <w:rPr>
          <w:rFonts w:ascii="Times New Roman" w:hAnsi="Times New Roman" w:cs="Times New Roman"/>
          <w:sz w:val="24"/>
          <w:szCs w:val="24"/>
        </w:rPr>
        <w:t xml:space="preserve"> blade</w:t>
      </w:r>
      <w:r w:rsidR="00FE2126" w:rsidRPr="002E7E25">
        <w:rPr>
          <w:rFonts w:ascii="Times New Roman" w:hAnsi="Times New Roman" w:cs="Times New Roman"/>
          <w:sz w:val="24"/>
          <w:szCs w:val="24"/>
        </w:rPr>
        <w:t xml:space="preserve"> subsystem</w:t>
      </w:r>
      <w:r w:rsidR="007132A2" w:rsidRPr="002E7E25">
        <w:rPr>
          <w:rFonts w:ascii="Times New Roman" w:hAnsi="Times New Roman" w:cs="Times New Roman"/>
          <w:sz w:val="24"/>
          <w:szCs w:val="24"/>
        </w:rPr>
        <w:t xml:space="preserve"> that connected to the manifold. In summary, the BWES system stayed under bu</w:t>
      </w:r>
      <w:r w:rsidR="002948A9" w:rsidRPr="002E7E25">
        <w:rPr>
          <w:rFonts w:ascii="Times New Roman" w:hAnsi="Times New Roman" w:cs="Times New Roman"/>
          <w:sz w:val="24"/>
          <w:szCs w:val="24"/>
        </w:rPr>
        <w:t>dget</w:t>
      </w:r>
      <w:r w:rsidR="004A79A3">
        <w:rPr>
          <w:rFonts w:ascii="Times New Roman" w:hAnsi="Times New Roman" w:cs="Times New Roman"/>
          <w:sz w:val="24"/>
          <w:szCs w:val="24"/>
        </w:rPr>
        <w:t xml:space="preserve"> with some additional parts and tools leftover</w:t>
      </w:r>
      <w:r w:rsidR="003327CB" w:rsidRPr="002E7E25">
        <w:rPr>
          <w:rFonts w:ascii="Times New Roman" w:hAnsi="Times New Roman" w:cs="Times New Roman"/>
          <w:sz w:val="24"/>
          <w:szCs w:val="24"/>
        </w:rPr>
        <w:t>.</w:t>
      </w:r>
    </w:p>
    <w:p w14:paraId="19840C70" w14:textId="77777777" w:rsidR="00996D95" w:rsidRDefault="00996D95">
      <w:pPr>
        <w:rPr>
          <w:rStyle w:val="normaltextrun"/>
          <w:rFonts w:ascii="Times New Roman" w:eastAsiaTheme="majorEastAsia" w:hAnsi="Times New Roman" w:cs="Times New Roman"/>
          <w:sz w:val="24"/>
          <w:szCs w:val="24"/>
        </w:rPr>
      </w:pPr>
      <w:r>
        <w:rPr>
          <w:rStyle w:val="normaltextrun"/>
          <w:rFonts w:ascii="Times New Roman" w:hAnsi="Times New Roman" w:cs="Times New Roman"/>
          <w:sz w:val="24"/>
          <w:szCs w:val="24"/>
        </w:rPr>
        <w:br w:type="page"/>
      </w:r>
    </w:p>
    <w:p w14:paraId="1F48714A" w14:textId="1FDA829B" w:rsidR="00173679" w:rsidRDefault="00A677C5" w:rsidP="00D43728">
      <w:pPr>
        <w:pStyle w:val="Heading2"/>
        <w:numPr>
          <w:ilvl w:val="1"/>
          <w:numId w:val="33"/>
        </w:numPr>
        <w:rPr>
          <w:rStyle w:val="normaltextrun"/>
          <w:rFonts w:ascii="Times New Roman" w:hAnsi="Times New Roman" w:cs="Times New Roman"/>
          <w:color w:val="auto"/>
          <w:sz w:val="24"/>
          <w:szCs w:val="24"/>
        </w:rPr>
      </w:pPr>
      <w:bookmarkStart w:id="147" w:name="_Toc70678817"/>
      <w:bookmarkStart w:id="148" w:name="_Toc70680416"/>
      <w:r>
        <w:rPr>
          <w:rStyle w:val="normaltextrun"/>
          <w:rFonts w:ascii="Times New Roman" w:hAnsi="Times New Roman" w:cs="Times New Roman"/>
          <w:color w:val="auto"/>
          <w:sz w:val="24"/>
          <w:szCs w:val="24"/>
        </w:rPr>
        <w:lastRenderedPageBreak/>
        <w:t>Risk</w:t>
      </w:r>
      <w:r w:rsidR="008C6E49">
        <w:rPr>
          <w:rStyle w:val="normaltextrun"/>
          <w:rFonts w:ascii="Times New Roman" w:hAnsi="Times New Roman" w:cs="Times New Roman"/>
          <w:color w:val="auto"/>
          <w:sz w:val="24"/>
          <w:szCs w:val="24"/>
        </w:rPr>
        <w:t>s</w:t>
      </w:r>
      <w:r>
        <w:rPr>
          <w:rStyle w:val="normaltextrun"/>
          <w:rFonts w:ascii="Times New Roman" w:hAnsi="Times New Roman" w:cs="Times New Roman"/>
          <w:color w:val="auto"/>
          <w:sz w:val="24"/>
          <w:szCs w:val="24"/>
        </w:rPr>
        <w:t xml:space="preserve"> and Mitigation</w:t>
      </w:r>
      <w:r w:rsidR="008C6E49">
        <w:rPr>
          <w:rStyle w:val="normaltextrun"/>
          <w:rFonts w:ascii="Times New Roman" w:hAnsi="Times New Roman" w:cs="Times New Roman"/>
          <w:color w:val="auto"/>
          <w:sz w:val="24"/>
          <w:szCs w:val="24"/>
        </w:rPr>
        <w:t>s</w:t>
      </w:r>
      <w:bookmarkEnd w:id="147"/>
      <w:bookmarkEnd w:id="148"/>
    </w:p>
    <w:p w14:paraId="10FF4C66" w14:textId="77777777" w:rsidR="00B7624E" w:rsidRDefault="00B7624E" w:rsidP="00B7624E"/>
    <w:tbl>
      <w:tblPr>
        <w:tblW w:w="11430" w:type="dxa"/>
        <w:tblInd w:w="-1005"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620"/>
        <w:gridCol w:w="1440"/>
        <w:gridCol w:w="1305"/>
        <w:gridCol w:w="1020"/>
        <w:gridCol w:w="735"/>
        <w:gridCol w:w="1890"/>
        <w:gridCol w:w="3420"/>
      </w:tblGrid>
      <w:tr w:rsidR="00947781" w:rsidRPr="004F269D" w14:paraId="16FEDE15" w14:textId="77777777" w:rsidTr="00B440C2">
        <w:trPr>
          <w:trHeight w:val="1498"/>
        </w:trPr>
        <w:tc>
          <w:tcPr>
            <w:tcW w:w="1620" w:type="dxa"/>
            <w:tcBorders>
              <w:top w:val="single" w:sz="12" w:space="0" w:color="FFFFFF" w:themeColor="background1"/>
              <w:left w:val="single" w:sz="12" w:space="0" w:color="FFFFFF" w:themeColor="background1"/>
              <w:bottom w:val="single" w:sz="36" w:space="0" w:color="FFFFFF" w:themeColor="background1"/>
              <w:right w:val="single" w:sz="12" w:space="0" w:color="FFFFFF" w:themeColor="background1"/>
            </w:tcBorders>
            <w:shd w:val="clear" w:color="auto" w:fill="B01513"/>
            <w:vAlign w:val="center"/>
            <w:hideMark/>
          </w:tcPr>
          <w:p w14:paraId="7A8BA0A2" w14:textId="77777777" w:rsidR="00947781" w:rsidRPr="004F269D" w:rsidRDefault="00947781" w:rsidP="00371DD1">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Risk:​</w:t>
            </w:r>
            <w:r w:rsidRPr="30A8E563">
              <w:rPr>
                <w:rFonts w:ascii="Times New Roman" w:eastAsia="Times New Roman" w:hAnsi="Times New Roman" w:cs="Times New Roman"/>
                <w:color w:val="FFFFFF" w:themeColor="background1"/>
                <w:sz w:val="24"/>
                <w:szCs w:val="24"/>
              </w:rPr>
              <w:t>​</w:t>
            </w:r>
          </w:p>
        </w:tc>
        <w:tc>
          <w:tcPr>
            <w:tcW w:w="1440" w:type="dxa"/>
            <w:tcBorders>
              <w:top w:val="single" w:sz="12" w:space="0" w:color="FFFFFF" w:themeColor="background1"/>
              <w:left w:val="single" w:sz="12" w:space="0" w:color="FFFFFF" w:themeColor="background1"/>
              <w:bottom w:val="single" w:sz="36" w:space="0" w:color="FFFFFF" w:themeColor="background1"/>
              <w:right w:val="single" w:sz="12" w:space="0" w:color="FFFFFF" w:themeColor="background1"/>
            </w:tcBorders>
            <w:shd w:val="clear" w:color="auto" w:fill="B01513"/>
            <w:vAlign w:val="center"/>
            <w:hideMark/>
          </w:tcPr>
          <w:p w14:paraId="599E6674" w14:textId="77777777" w:rsidR="00947781" w:rsidRPr="004F269D" w:rsidRDefault="00947781" w:rsidP="00371DD1">
            <w:pPr>
              <w:spacing w:after="0" w:line="240" w:lineRule="auto"/>
              <w:jc w:val="center"/>
              <w:textAlignment w:val="baseline"/>
              <w:rPr>
                <w:rFonts w:ascii="Times New Roman" w:eastAsia="Times New Roman" w:hAnsi="Times New Roman" w:cs="Times New Roman"/>
                <w:color w:val="FFFFFF"/>
                <w:sz w:val="24"/>
                <w:szCs w:val="24"/>
              </w:rPr>
            </w:pPr>
            <w:r w:rsidRPr="60349A34">
              <w:rPr>
                <w:rFonts w:ascii="Times New Roman" w:eastAsia="Times New Roman" w:hAnsi="Times New Roman" w:cs="Times New Roman"/>
                <w:b/>
                <w:bCs/>
                <w:color w:val="FFFFFF" w:themeColor="background1"/>
                <w:sz w:val="24"/>
                <w:szCs w:val="24"/>
              </w:rPr>
              <w:t>Likelihood of Occurrence​</w:t>
            </w:r>
            <w:r w:rsidRPr="60349A34">
              <w:rPr>
                <w:rFonts w:ascii="Times New Roman" w:eastAsia="Times New Roman" w:hAnsi="Times New Roman" w:cs="Times New Roman"/>
                <w:color w:val="FFFFFF" w:themeColor="background1"/>
                <w:sz w:val="24"/>
                <w:szCs w:val="24"/>
              </w:rPr>
              <w:t>​</w:t>
            </w:r>
          </w:p>
          <w:p w14:paraId="2CCD56DE" w14:textId="77777777" w:rsidR="00947781" w:rsidRPr="004F269D" w:rsidRDefault="00947781" w:rsidP="00371DD1">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(1-5):​</w:t>
            </w:r>
            <w:r w:rsidRPr="30A8E563">
              <w:rPr>
                <w:rFonts w:ascii="Times New Roman" w:eastAsia="Times New Roman" w:hAnsi="Times New Roman" w:cs="Times New Roman"/>
                <w:color w:val="FFFFFF" w:themeColor="background1"/>
                <w:sz w:val="24"/>
                <w:szCs w:val="24"/>
              </w:rPr>
              <w:t>​</w:t>
            </w:r>
          </w:p>
        </w:tc>
        <w:tc>
          <w:tcPr>
            <w:tcW w:w="1305" w:type="dxa"/>
            <w:tcBorders>
              <w:top w:val="single" w:sz="12" w:space="0" w:color="FFFFFF" w:themeColor="background1"/>
              <w:left w:val="single" w:sz="12" w:space="0" w:color="FFFFFF" w:themeColor="background1"/>
              <w:bottom w:val="single" w:sz="36" w:space="0" w:color="FFFFFF" w:themeColor="background1"/>
              <w:right w:val="single" w:sz="12" w:space="0" w:color="FFFFFF" w:themeColor="background1"/>
            </w:tcBorders>
            <w:shd w:val="clear" w:color="auto" w:fill="B01513"/>
            <w:vAlign w:val="center"/>
            <w:hideMark/>
          </w:tcPr>
          <w:p w14:paraId="5C8A5D9C" w14:textId="77777777" w:rsidR="00947781" w:rsidRDefault="00947781" w:rsidP="00371DD1">
            <w:pPr>
              <w:spacing w:after="0" w:line="240" w:lineRule="auto"/>
              <w:jc w:val="center"/>
              <w:textAlignment w:val="baseline"/>
              <w:rPr>
                <w:rFonts w:ascii="Times New Roman" w:eastAsia="Times New Roman" w:hAnsi="Times New Roman" w:cs="Times New Roman"/>
                <w:b/>
                <w:color w:val="FFFFFF"/>
                <w:sz w:val="24"/>
                <w:szCs w:val="24"/>
              </w:rPr>
            </w:pPr>
            <w:r w:rsidRPr="30A8E563">
              <w:rPr>
                <w:rFonts w:ascii="Times New Roman" w:eastAsia="Times New Roman" w:hAnsi="Times New Roman" w:cs="Times New Roman"/>
                <w:b/>
                <w:color w:val="FFFFFF" w:themeColor="background1"/>
                <w:sz w:val="24"/>
                <w:szCs w:val="24"/>
              </w:rPr>
              <w:t>Risk </w:t>
            </w:r>
          </w:p>
          <w:p w14:paraId="43361724" w14:textId="77777777" w:rsidR="00947781" w:rsidRPr="004F269D" w:rsidRDefault="00947781" w:rsidP="00371DD1">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Importance ​</w:t>
            </w:r>
            <w:r w:rsidRPr="30A8E563">
              <w:rPr>
                <w:rFonts w:ascii="Times New Roman" w:eastAsia="Times New Roman" w:hAnsi="Times New Roman" w:cs="Times New Roman"/>
                <w:color w:val="FFFFFF" w:themeColor="background1"/>
                <w:sz w:val="24"/>
                <w:szCs w:val="24"/>
              </w:rPr>
              <w:t>​</w:t>
            </w:r>
          </w:p>
          <w:p w14:paraId="0D22A862" w14:textId="77777777" w:rsidR="00947781" w:rsidRPr="004F269D" w:rsidRDefault="00947781" w:rsidP="00371DD1">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(1-5):​</w:t>
            </w:r>
            <w:r w:rsidRPr="30A8E563">
              <w:rPr>
                <w:rFonts w:ascii="Times New Roman" w:eastAsia="Times New Roman" w:hAnsi="Times New Roman" w:cs="Times New Roman"/>
                <w:color w:val="FFFFFF" w:themeColor="background1"/>
                <w:sz w:val="24"/>
                <w:szCs w:val="24"/>
              </w:rPr>
              <w:t>​</w:t>
            </w:r>
          </w:p>
        </w:tc>
        <w:tc>
          <w:tcPr>
            <w:tcW w:w="1020" w:type="dxa"/>
            <w:tcBorders>
              <w:top w:val="single" w:sz="12" w:space="0" w:color="FFFFFF" w:themeColor="background1"/>
              <w:left w:val="single" w:sz="12" w:space="0" w:color="FFFFFF" w:themeColor="background1"/>
              <w:bottom w:val="single" w:sz="36" w:space="0" w:color="FFFFFF" w:themeColor="background1"/>
              <w:right w:val="single" w:sz="12" w:space="0" w:color="FFFFFF" w:themeColor="background1"/>
            </w:tcBorders>
            <w:shd w:val="clear" w:color="auto" w:fill="B01513"/>
            <w:vAlign w:val="center"/>
            <w:hideMark/>
          </w:tcPr>
          <w:p w14:paraId="05A26516" w14:textId="77777777" w:rsidR="00947781" w:rsidRPr="004F269D" w:rsidRDefault="00947781" w:rsidP="00371DD1">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Function​</w:t>
            </w:r>
            <w:r w:rsidRPr="30A8E563">
              <w:rPr>
                <w:rFonts w:ascii="Times New Roman" w:eastAsia="Times New Roman" w:hAnsi="Times New Roman" w:cs="Times New Roman"/>
                <w:color w:val="FFFFFF" w:themeColor="background1"/>
                <w:sz w:val="24"/>
                <w:szCs w:val="24"/>
              </w:rPr>
              <w:t>​</w:t>
            </w:r>
          </w:p>
          <w:p w14:paraId="420CBA49" w14:textId="77777777" w:rsidR="00947781" w:rsidRPr="004F269D" w:rsidRDefault="00947781" w:rsidP="00371DD1">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(1-5):​</w:t>
            </w:r>
            <w:r w:rsidRPr="30A8E563">
              <w:rPr>
                <w:rFonts w:ascii="Times New Roman" w:eastAsia="Times New Roman" w:hAnsi="Times New Roman" w:cs="Times New Roman"/>
                <w:color w:val="FFFFFF" w:themeColor="background1"/>
                <w:sz w:val="24"/>
                <w:szCs w:val="24"/>
              </w:rPr>
              <w:t>​</w:t>
            </w:r>
          </w:p>
        </w:tc>
        <w:tc>
          <w:tcPr>
            <w:tcW w:w="735" w:type="dxa"/>
            <w:tcBorders>
              <w:top w:val="single" w:sz="12" w:space="0" w:color="FFFFFF" w:themeColor="background1"/>
              <w:left w:val="single" w:sz="12" w:space="0" w:color="FFFFFF" w:themeColor="background1"/>
              <w:bottom w:val="single" w:sz="36" w:space="0" w:color="FFFFFF" w:themeColor="background1"/>
              <w:right w:val="single" w:sz="12" w:space="0" w:color="FFFFFF" w:themeColor="background1"/>
            </w:tcBorders>
            <w:shd w:val="clear" w:color="auto" w:fill="B01513"/>
            <w:vAlign w:val="center"/>
            <w:hideMark/>
          </w:tcPr>
          <w:p w14:paraId="7D534C52" w14:textId="77777777" w:rsidR="00947781" w:rsidRPr="004F269D" w:rsidRDefault="00947781" w:rsidP="00371DD1">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Cost:​</w:t>
            </w:r>
            <w:r w:rsidRPr="30A8E563">
              <w:rPr>
                <w:rFonts w:ascii="Times New Roman" w:eastAsia="Times New Roman" w:hAnsi="Times New Roman" w:cs="Times New Roman"/>
                <w:color w:val="FFFFFF" w:themeColor="background1"/>
                <w:sz w:val="24"/>
                <w:szCs w:val="24"/>
              </w:rPr>
              <w:t>​</w:t>
            </w:r>
          </w:p>
        </w:tc>
        <w:tc>
          <w:tcPr>
            <w:tcW w:w="1890" w:type="dxa"/>
            <w:tcBorders>
              <w:top w:val="single" w:sz="12" w:space="0" w:color="FFFFFF" w:themeColor="background1"/>
              <w:left w:val="single" w:sz="12" w:space="0" w:color="FFFFFF" w:themeColor="background1"/>
              <w:bottom w:val="single" w:sz="36" w:space="0" w:color="FFFFFF" w:themeColor="background1"/>
              <w:right w:val="single" w:sz="12" w:space="0" w:color="FFFFFF" w:themeColor="background1"/>
            </w:tcBorders>
            <w:shd w:val="clear" w:color="auto" w:fill="B01513"/>
            <w:vAlign w:val="center"/>
            <w:hideMark/>
          </w:tcPr>
          <w:p w14:paraId="7FA3E2C4" w14:textId="77777777" w:rsidR="00947781" w:rsidRPr="004F269D" w:rsidRDefault="00947781" w:rsidP="00371DD1">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Trigger:​</w:t>
            </w:r>
            <w:r w:rsidRPr="30A8E563">
              <w:rPr>
                <w:rFonts w:ascii="Times New Roman" w:eastAsia="Times New Roman" w:hAnsi="Times New Roman" w:cs="Times New Roman"/>
                <w:color w:val="FFFFFF" w:themeColor="background1"/>
                <w:sz w:val="24"/>
                <w:szCs w:val="24"/>
              </w:rPr>
              <w:t>​</w:t>
            </w:r>
          </w:p>
        </w:tc>
        <w:tc>
          <w:tcPr>
            <w:tcW w:w="3420" w:type="dxa"/>
            <w:tcBorders>
              <w:top w:val="single" w:sz="12" w:space="0" w:color="FFFFFF" w:themeColor="background1"/>
              <w:left w:val="single" w:sz="12" w:space="0" w:color="FFFFFF" w:themeColor="background1"/>
              <w:bottom w:val="single" w:sz="36" w:space="0" w:color="FFFFFF" w:themeColor="background1"/>
              <w:right w:val="single" w:sz="12" w:space="0" w:color="FFFFFF" w:themeColor="background1"/>
            </w:tcBorders>
            <w:shd w:val="clear" w:color="auto" w:fill="B01513"/>
            <w:vAlign w:val="center"/>
            <w:hideMark/>
          </w:tcPr>
          <w:p w14:paraId="4D3F7881" w14:textId="77777777" w:rsidR="00947781" w:rsidRPr="004F269D" w:rsidRDefault="00947781" w:rsidP="00371DD1">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Mitigation(s): ​</w:t>
            </w:r>
            <w:r w:rsidRPr="30A8E563">
              <w:rPr>
                <w:rFonts w:ascii="Times New Roman" w:eastAsia="Times New Roman" w:hAnsi="Times New Roman" w:cs="Times New Roman"/>
                <w:color w:val="FFFFFF" w:themeColor="background1"/>
                <w:sz w:val="24"/>
                <w:szCs w:val="24"/>
              </w:rPr>
              <w:t>​</w:t>
            </w:r>
          </w:p>
        </w:tc>
      </w:tr>
      <w:tr w:rsidR="00947781" w:rsidRPr="004F269D" w14:paraId="6DB9AC8C" w14:textId="77777777" w:rsidTr="00B440C2">
        <w:trPr>
          <w:trHeight w:val="2016"/>
        </w:trPr>
        <w:tc>
          <w:tcPr>
            <w:tcW w:w="1620"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B01513"/>
            <w:vAlign w:val="center"/>
            <w:hideMark/>
          </w:tcPr>
          <w:p w14:paraId="4A9A90B6" w14:textId="77777777" w:rsidR="00947781" w:rsidRPr="004F269D" w:rsidRDefault="00947781" w:rsidP="00371DD1">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Risk #1)​</w:t>
            </w:r>
            <w:r w:rsidRPr="30A8E563">
              <w:rPr>
                <w:rFonts w:ascii="Times New Roman" w:eastAsia="Times New Roman" w:hAnsi="Times New Roman" w:cs="Times New Roman"/>
                <w:color w:val="FFFFFF" w:themeColor="background1"/>
                <w:sz w:val="24"/>
                <w:szCs w:val="24"/>
              </w:rPr>
              <w:t>​</w:t>
            </w:r>
            <w:r>
              <w:br/>
            </w:r>
            <w:r w:rsidRPr="30A8E563">
              <w:rPr>
                <w:rFonts w:ascii="Times New Roman" w:eastAsia="Times New Roman" w:hAnsi="Times New Roman" w:cs="Times New Roman"/>
                <w:b/>
                <w:color w:val="FFFFFF" w:themeColor="background1"/>
                <w:sz w:val="24"/>
                <w:szCs w:val="24"/>
              </w:rPr>
              <w:t>Insufficient Power​</w:t>
            </w:r>
            <w:r w:rsidRPr="30A8E563">
              <w:rPr>
                <w:rFonts w:ascii="Times New Roman" w:eastAsia="Times New Roman" w:hAnsi="Times New Roman" w:cs="Times New Roman"/>
                <w:color w:val="FFFFFF" w:themeColor="background1"/>
                <w:sz w:val="24"/>
                <w:szCs w:val="24"/>
              </w:rPr>
              <w:t>​</w:t>
            </w:r>
          </w:p>
        </w:tc>
        <w:tc>
          <w:tcPr>
            <w:tcW w:w="1440"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26AE8217" w14:textId="77777777" w:rsidR="00947781" w:rsidRPr="004F269D" w:rsidRDefault="00947781" w:rsidP="00371DD1">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1​</w:t>
            </w:r>
            <w:r w:rsidRPr="30A8E563">
              <w:rPr>
                <w:rFonts w:ascii="Times New Roman" w:eastAsia="Times New Roman" w:hAnsi="Times New Roman" w:cs="Times New Roman"/>
                <w:color w:val="FFFFFF" w:themeColor="background1"/>
                <w:sz w:val="24"/>
                <w:szCs w:val="24"/>
              </w:rPr>
              <w:t>​</w:t>
            </w:r>
          </w:p>
        </w:tc>
        <w:tc>
          <w:tcPr>
            <w:tcW w:w="1305"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0FC17C62" w14:textId="77777777" w:rsidR="00947781" w:rsidRPr="004F269D" w:rsidRDefault="00947781" w:rsidP="00371DD1">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5​</w:t>
            </w:r>
            <w:r w:rsidRPr="30A8E563">
              <w:rPr>
                <w:rFonts w:ascii="Times New Roman" w:eastAsia="Times New Roman" w:hAnsi="Times New Roman" w:cs="Times New Roman"/>
                <w:color w:val="FFFFFF" w:themeColor="background1"/>
                <w:sz w:val="24"/>
                <w:szCs w:val="24"/>
              </w:rPr>
              <w:t>​</w:t>
            </w:r>
          </w:p>
        </w:tc>
        <w:tc>
          <w:tcPr>
            <w:tcW w:w="1020"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0CCD6EC8" w14:textId="77777777" w:rsidR="00947781" w:rsidRPr="004F269D" w:rsidRDefault="00947781" w:rsidP="00371DD1">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4​</w:t>
            </w:r>
            <w:r w:rsidRPr="30A8E563">
              <w:rPr>
                <w:rFonts w:ascii="Times New Roman" w:eastAsia="Times New Roman" w:hAnsi="Times New Roman" w:cs="Times New Roman"/>
                <w:color w:val="FFFFFF" w:themeColor="background1"/>
                <w:sz w:val="24"/>
                <w:szCs w:val="24"/>
              </w:rPr>
              <w:t>​</w:t>
            </w:r>
          </w:p>
        </w:tc>
        <w:tc>
          <w:tcPr>
            <w:tcW w:w="735"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401FA475" w14:textId="77777777" w:rsidR="00947781" w:rsidRPr="004F269D" w:rsidRDefault="00947781" w:rsidP="00371DD1">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3​</w:t>
            </w:r>
            <w:r w:rsidRPr="30A8E563">
              <w:rPr>
                <w:rFonts w:ascii="Times New Roman" w:eastAsia="Times New Roman" w:hAnsi="Times New Roman" w:cs="Times New Roman"/>
                <w:color w:val="FFFFFF" w:themeColor="background1"/>
                <w:sz w:val="24"/>
                <w:szCs w:val="24"/>
              </w:rPr>
              <w:t>​</w:t>
            </w:r>
          </w:p>
        </w:tc>
        <w:tc>
          <w:tcPr>
            <w:tcW w:w="1890"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18F4E004" w14:textId="77777777" w:rsidR="00947781" w:rsidRPr="004F269D" w:rsidRDefault="00947781" w:rsidP="00371DD1">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Lack of proper air flow to the generator​</w:t>
            </w:r>
            <w:r w:rsidRPr="30A8E563">
              <w:rPr>
                <w:rFonts w:ascii="Times New Roman" w:eastAsia="Times New Roman" w:hAnsi="Times New Roman" w:cs="Times New Roman"/>
                <w:color w:val="FFFFFF" w:themeColor="background1"/>
                <w:sz w:val="24"/>
                <w:szCs w:val="24"/>
              </w:rPr>
              <w:t>​</w:t>
            </w:r>
          </w:p>
        </w:tc>
        <w:tc>
          <w:tcPr>
            <w:tcW w:w="3420" w:type="dxa"/>
            <w:tcBorders>
              <w:top w:val="single" w:sz="36"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0542C62F" w14:textId="77777777" w:rsidR="00947781" w:rsidRPr="004F269D" w:rsidRDefault="00947781" w:rsidP="00371DD1">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Redesign manifolds leading to generator​</w:t>
            </w:r>
            <w:r w:rsidRPr="30A8E563">
              <w:rPr>
                <w:rFonts w:ascii="Times New Roman" w:eastAsia="Times New Roman" w:hAnsi="Times New Roman" w:cs="Times New Roman"/>
                <w:color w:val="FFFFFF" w:themeColor="background1"/>
                <w:sz w:val="24"/>
                <w:szCs w:val="24"/>
              </w:rPr>
              <w:t>​</w:t>
            </w:r>
          </w:p>
        </w:tc>
      </w:tr>
      <w:tr w:rsidR="00947781" w:rsidRPr="004F269D" w14:paraId="4F29A75E" w14:textId="77777777" w:rsidTr="00B440C2">
        <w:trPr>
          <w:trHeight w:val="2191"/>
        </w:trPr>
        <w:tc>
          <w:tcPr>
            <w:tcW w:w="162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B01513"/>
            <w:vAlign w:val="center"/>
            <w:hideMark/>
          </w:tcPr>
          <w:p w14:paraId="071D6EE6" w14:textId="77777777" w:rsidR="00947781" w:rsidRPr="004F269D" w:rsidRDefault="00947781" w:rsidP="00371DD1">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Risk #2)​</w:t>
            </w:r>
            <w:r w:rsidRPr="30A8E563">
              <w:rPr>
                <w:rFonts w:ascii="Times New Roman" w:eastAsia="Times New Roman" w:hAnsi="Times New Roman" w:cs="Times New Roman"/>
                <w:color w:val="FFFFFF" w:themeColor="background1"/>
                <w:sz w:val="24"/>
                <w:szCs w:val="24"/>
              </w:rPr>
              <w:t>​</w:t>
            </w:r>
            <w:r>
              <w:br/>
            </w:r>
            <w:r w:rsidRPr="30A8E563">
              <w:rPr>
                <w:rFonts w:ascii="Times New Roman" w:eastAsia="Times New Roman" w:hAnsi="Times New Roman" w:cs="Times New Roman"/>
                <w:b/>
                <w:color w:val="FFFFFF" w:themeColor="background1"/>
                <w:sz w:val="24"/>
                <w:szCs w:val="24"/>
              </w:rPr>
              <w:t>Manufacturing failure​</w:t>
            </w:r>
            <w:r w:rsidRPr="30A8E563">
              <w:rPr>
                <w:rFonts w:ascii="Times New Roman" w:eastAsia="Times New Roman" w:hAnsi="Times New Roman" w:cs="Times New Roman"/>
                <w:color w:val="FFFFFF" w:themeColor="background1"/>
                <w:sz w:val="24"/>
                <w:szCs w:val="24"/>
              </w:rPr>
              <w:t>​</w:t>
            </w:r>
          </w:p>
        </w:tc>
        <w:tc>
          <w:tcPr>
            <w:tcW w:w="144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E7E7"/>
            <w:vAlign w:val="center"/>
            <w:hideMark/>
          </w:tcPr>
          <w:p w14:paraId="0F3420BC" w14:textId="77777777" w:rsidR="00947781" w:rsidRPr="004F269D" w:rsidRDefault="00947781" w:rsidP="00371DD1">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2​</w:t>
            </w:r>
            <w:r w:rsidRPr="30A8E563">
              <w:rPr>
                <w:rFonts w:ascii="Times New Roman" w:eastAsia="Times New Roman" w:hAnsi="Times New Roman" w:cs="Times New Roman"/>
                <w:color w:val="FFFFFF" w:themeColor="background1"/>
                <w:sz w:val="24"/>
                <w:szCs w:val="24"/>
              </w:rPr>
              <w:t>​</w:t>
            </w:r>
          </w:p>
        </w:tc>
        <w:tc>
          <w:tcPr>
            <w:tcW w:w="130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E7E7"/>
            <w:vAlign w:val="center"/>
            <w:hideMark/>
          </w:tcPr>
          <w:p w14:paraId="5DD88218" w14:textId="77777777" w:rsidR="00947781" w:rsidRPr="004F269D" w:rsidRDefault="00947781" w:rsidP="00371DD1">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3​</w:t>
            </w:r>
            <w:r w:rsidRPr="30A8E563">
              <w:rPr>
                <w:rFonts w:ascii="Times New Roman" w:eastAsia="Times New Roman" w:hAnsi="Times New Roman" w:cs="Times New Roman"/>
                <w:color w:val="FFFFFF" w:themeColor="background1"/>
                <w:sz w:val="24"/>
                <w:szCs w:val="24"/>
              </w:rPr>
              <w:t>​</w:t>
            </w:r>
          </w:p>
        </w:tc>
        <w:tc>
          <w:tcPr>
            <w:tcW w:w="102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E7E7"/>
            <w:vAlign w:val="center"/>
            <w:hideMark/>
          </w:tcPr>
          <w:p w14:paraId="5603BC97" w14:textId="77777777" w:rsidR="00947781" w:rsidRPr="004F269D" w:rsidRDefault="00947781" w:rsidP="00371DD1">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4​</w:t>
            </w:r>
            <w:r w:rsidRPr="30A8E563">
              <w:rPr>
                <w:rFonts w:ascii="Times New Roman" w:eastAsia="Times New Roman" w:hAnsi="Times New Roman" w:cs="Times New Roman"/>
                <w:color w:val="FFFFFF" w:themeColor="background1"/>
                <w:sz w:val="24"/>
                <w:szCs w:val="24"/>
              </w:rPr>
              <w:t>​</w:t>
            </w:r>
          </w:p>
        </w:tc>
        <w:tc>
          <w:tcPr>
            <w:tcW w:w="73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E7E7"/>
            <w:vAlign w:val="center"/>
            <w:hideMark/>
          </w:tcPr>
          <w:p w14:paraId="6866DFF1" w14:textId="77777777" w:rsidR="00947781" w:rsidRPr="004F269D" w:rsidRDefault="00947781" w:rsidP="00371DD1">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1​</w:t>
            </w:r>
            <w:r w:rsidRPr="30A8E563">
              <w:rPr>
                <w:rFonts w:ascii="Times New Roman" w:eastAsia="Times New Roman" w:hAnsi="Times New Roman" w:cs="Times New Roman"/>
                <w:color w:val="FFFFFF" w:themeColor="background1"/>
                <w:sz w:val="24"/>
                <w:szCs w:val="24"/>
              </w:rPr>
              <w:t>​</w:t>
            </w:r>
          </w:p>
        </w:tc>
        <w:tc>
          <w:tcPr>
            <w:tcW w:w="189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E7E7"/>
            <w:vAlign w:val="center"/>
            <w:hideMark/>
          </w:tcPr>
          <w:p w14:paraId="15B9400D" w14:textId="77777777" w:rsidR="00984E2F" w:rsidRDefault="00947781" w:rsidP="00371DD1">
            <w:pPr>
              <w:spacing w:after="0" w:line="240" w:lineRule="auto"/>
              <w:jc w:val="center"/>
              <w:textAlignment w:val="baseline"/>
              <w:rPr>
                <w:rFonts w:ascii="Times New Roman" w:eastAsia="Times New Roman" w:hAnsi="Times New Roman" w:cs="Times New Roman"/>
                <w:color w:val="000000" w:themeColor="text1"/>
                <w:sz w:val="24"/>
                <w:szCs w:val="24"/>
              </w:rPr>
            </w:pPr>
            <w:r w:rsidRPr="30A8E563">
              <w:rPr>
                <w:rFonts w:ascii="Times New Roman" w:eastAsia="Times New Roman" w:hAnsi="Times New Roman" w:cs="Times New Roman"/>
                <w:color w:val="000000" w:themeColor="text1"/>
                <w:sz w:val="24"/>
                <w:szCs w:val="24"/>
              </w:rPr>
              <w:t>Broken part of system during </w:t>
            </w:r>
          </w:p>
          <w:p w14:paraId="4DAA20C1" w14:textId="099AE113" w:rsidR="00947781" w:rsidRDefault="00947781" w:rsidP="00371DD1">
            <w:pPr>
              <w:spacing w:after="0" w:line="240" w:lineRule="auto"/>
              <w:jc w:val="center"/>
              <w:textAlignment w:val="baseline"/>
              <w:rPr>
                <w:rFonts w:ascii="Times New Roman" w:eastAsia="Times New Roman" w:hAnsi="Times New Roman" w:cs="Times New Roman"/>
                <w:color w:val="000000"/>
                <w:sz w:val="24"/>
                <w:szCs w:val="24"/>
              </w:rPr>
            </w:pPr>
            <w:r w:rsidRPr="30A8E563">
              <w:rPr>
                <w:rFonts w:ascii="Times New Roman" w:eastAsia="Times New Roman" w:hAnsi="Times New Roman" w:cs="Times New Roman"/>
                <w:color w:val="000000" w:themeColor="text1"/>
                <w:sz w:val="24"/>
                <w:szCs w:val="24"/>
              </w:rPr>
              <w:t>manufacturing</w:t>
            </w:r>
          </w:p>
          <w:p w14:paraId="12B75DCA" w14:textId="77777777" w:rsidR="00947781" w:rsidRPr="004F269D" w:rsidRDefault="00947781" w:rsidP="00371DD1">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 process. ​</w:t>
            </w:r>
            <w:r w:rsidRPr="30A8E563">
              <w:rPr>
                <w:rFonts w:ascii="Times New Roman" w:eastAsia="Times New Roman" w:hAnsi="Times New Roman" w:cs="Times New Roman"/>
                <w:color w:val="FFFFFF" w:themeColor="background1"/>
                <w:sz w:val="24"/>
                <w:szCs w:val="24"/>
              </w:rPr>
              <w:t>​</w:t>
            </w:r>
          </w:p>
        </w:tc>
        <w:tc>
          <w:tcPr>
            <w:tcW w:w="342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E7E7"/>
            <w:vAlign w:val="center"/>
            <w:hideMark/>
          </w:tcPr>
          <w:p w14:paraId="1F95C169" w14:textId="77777777" w:rsidR="00947781" w:rsidRPr="004F269D" w:rsidRDefault="00947781" w:rsidP="00371DD1">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Order additional parts that may be fragile or difficult to machine. ​</w:t>
            </w:r>
            <w:r w:rsidRPr="30A8E563">
              <w:rPr>
                <w:rFonts w:ascii="Times New Roman" w:eastAsia="Times New Roman" w:hAnsi="Times New Roman" w:cs="Times New Roman"/>
                <w:color w:val="FFFFFF" w:themeColor="background1"/>
                <w:sz w:val="24"/>
                <w:szCs w:val="24"/>
              </w:rPr>
              <w:t>​</w:t>
            </w:r>
          </w:p>
        </w:tc>
      </w:tr>
      <w:tr w:rsidR="00947781" w:rsidRPr="004F269D" w14:paraId="6DB921FC" w14:textId="77777777" w:rsidTr="00B440C2">
        <w:trPr>
          <w:trHeight w:val="2139"/>
        </w:trPr>
        <w:tc>
          <w:tcPr>
            <w:tcW w:w="162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B01513"/>
            <w:vAlign w:val="center"/>
            <w:hideMark/>
          </w:tcPr>
          <w:p w14:paraId="0C06B345" w14:textId="60F9EA3E" w:rsidR="00947781" w:rsidRPr="004F269D" w:rsidRDefault="00947781" w:rsidP="00371DD1">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b/>
                <w:color w:val="FFFFFF" w:themeColor="background1"/>
                <w:sz w:val="24"/>
                <w:szCs w:val="24"/>
              </w:rPr>
              <w:t>Risk #3) Water/Snow Damage​</w:t>
            </w:r>
            <w:r w:rsidRPr="30A8E563">
              <w:rPr>
                <w:rFonts w:ascii="Times New Roman" w:eastAsia="Times New Roman" w:hAnsi="Times New Roman" w:cs="Times New Roman"/>
                <w:color w:val="FFFFFF" w:themeColor="background1"/>
                <w:sz w:val="24"/>
                <w:szCs w:val="24"/>
              </w:rPr>
              <w:t>​</w:t>
            </w:r>
          </w:p>
        </w:tc>
        <w:tc>
          <w:tcPr>
            <w:tcW w:w="144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781803AD" w14:textId="77777777" w:rsidR="00947781" w:rsidRPr="004F269D" w:rsidRDefault="00947781" w:rsidP="00371DD1">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3​</w:t>
            </w:r>
            <w:r w:rsidRPr="30A8E563">
              <w:rPr>
                <w:rFonts w:ascii="Times New Roman" w:eastAsia="Times New Roman" w:hAnsi="Times New Roman" w:cs="Times New Roman"/>
                <w:color w:val="FFFFFF" w:themeColor="background1"/>
                <w:sz w:val="24"/>
                <w:szCs w:val="24"/>
              </w:rPr>
              <w:t>​</w:t>
            </w:r>
          </w:p>
        </w:tc>
        <w:tc>
          <w:tcPr>
            <w:tcW w:w="130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4C520B18" w14:textId="77777777" w:rsidR="00947781" w:rsidRPr="004F269D" w:rsidRDefault="00947781" w:rsidP="00371DD1">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3​</w:t>
            </w:r>
            <w:r w:rsidRPr="30A8E563">
              <w:rPr>
                <w:rFonts w:ascii="Times New Roman" w:eastAsia="Times New Roman" w:hAnsi="Times New Roman" w:cs="Times New Roman"/>
                <w:color w:val="FFFFFF" w:themeColor="background1"/>
                <w:sz w:val="24"/>
                <w:szCs w:val="24"/>
              </w:rPr>
              <w:t>​</w:t>
            </w:r>
          </w:p>
        </w:tc>
        <w:tc>
          <w:tcPr>
            <w:tcW w:w="102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02806C51" w14:textId="77777777" w:rsidR="00947781" w:rsidRPr="004F269D" w:rsidRDefault="00947781" w:rsidP="00371DD1">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5​</w:t>
            </w:r>
            <w:r w:rsidRPr="30A8E563">
              <w:rPr>
                <w:rFonts w:ascii="Times New Roman" w:eastAsia="Times New Roman" w:hAnsi="Times New Roman" w:cs="Times New Roman"/>
                <w:color w:val="FFFFFF" w:themeColor="background1"/>
                <w:sz w:val="24"/>
                <w:szCs w:val="24"/>
              </w:rPr>
              <w:t>​</w:t>
            </w:r>
          </w:p>
        </w:tc>
        <w:tc>
          <w:tcPr>
            <w:tcW w:w="735"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13C815AD" w14:textId="77777777" w:rsidR="00947781" w:rsidRPr="004F269D" w:rsidRDefault="00947781" w:rsidP="00371DD1">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1​</w:t>
            </w:r>
            <w:r w:rsidRPr="30A8E563">
              <w:rPr>
                <w:rFonts w:ascii="Times New Roman" w:eastAsia="Times New Roman" w:hAnsi="Times New Roman" w:cs="Times New Roman"/>
                <w:color w:val="FFFFFF" w:themeColor="background1"/>
                <w:sz w:val="24"/>
                <w:szCs w:val="24"/>
              </w:rPr>
              <w:t>​</w:t>
            </w:r>
          </w:p>
        </w:tc>
        <w:tc>
          <w:tcPr>
            <w:tcW w:w="189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7DF454CE" w14:textId="77777777" w:rsidR="00947781" w:rsidRPr="004F269D" w:rsidRDefault="00947781" w:rsidP="00371DD1">
            <w:pPr>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Water or snow leaking into the tubular airflow routes of the apparatus​</w:t>
            </w:r>
            <w:r w:rsidRPr="30A8E563">
              <w:rPr>
                <w:rFonts w:ascii="Times New Roman" w:eastAsia="Times New Roman" w:hAnsi="Times New Roman" w:cs="Times New Roman"/>
                <w:color w:val="FFFFFF" w:themeColor="background1"/>
                <w:sz w:val="24"/>
                <w:szCs w:val="24"/>
              </w:rPr>
              <w:t>​</w:t>
            </w:r>
          </w:p>
        </w:tc>
        <w:tc>
          <w:tcPr>
            <w:tcW w:w="3420" w:type="dxa"/>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E4CCCC"/>
            <w:vAlign w:val="center"/>
            <w:hideMark/>
          </w:tcPr>
          <w:p w14:paraId="21665434" w14:textId="77777777" w:rsidR="00947781" w:rsidRPr="004F269D" w:rsidRDefault="00947781" w:rsidP="00947781">
            <w:pPr>
              <w:keepNext/>
              <w:spacing w:after="0" w:line="240" w:lineRule="auto"/>
              <w:jc w:val="center"/>
              <w:textAlignment w:val="baseline"/>
              <w:rPr>
                <w:rFonts w:ascii="Times New Roman" w:eastAsia="Times New Roman" w:hAnsi="Times New Roman" w:cs="Times New Roman"/>
                <w:color w:val="FFFFFF"/>
                <w:sz w:val="24"/>
                <w:szCs w:val="24"/>
              </w:rPr>
            </w:pPr>
            <w:r w:rsidRPr="30A8E563">
              <w:rPr>
                <w:rFonts w:ascii="Times New Roman" w:eastAsia="Times New Roman" w:hAnsi="Times New Roman" w:cs="Times New Roman"/>
                <w:color w:val="000000" w:themeColor="text1"/>
                <w:sz w:val="24"/>
                <w:szCs w:val="24"/>
              </w:rPr>
              <w:t>Design the internal passages and inlets such that snow would slide off the apparatus and water to properly drain out from the system. ​</w:t>
            </w:r>
            <w:r w:rsidRPr="30A8E563">
              <w:rPr>
                <w:rFonts w:ascii="Times New Roman" w:eastAsia="Times New Roman" w:hAnsi="Times New Roman" w:cs="Times New Roman"/>
                <w:color w:val="FFFFFF" w:themeColor="background1"/>
                <w:sz w:val="24"/>
                <w:szCs w:val="24"/>
              </w:rPr>
              <w:t>​</w:t>
            </w:r>
          </w:p>
        </w:tc>
      </w:tr>
    </w:tbl>
    <w:p w14:paraId="7259AB3E" w14:textId="6BA63494" w:rsidR="00947781" w:rsidRDefault="00947781" w:rsidP="00947781">
      <w:pPr>
        <w:pStyle w:val="Caption"/>
        <w:jc w:val="center"/>
        <w:rPr>
          <w:rFonts w:ascii="Times New Roman" w:hAnsi="Times New Roman" w:cs="Times New Roman"/>
          <w:color w:val="auto"/>
          <w:sz w:val="24"/>
          <w:szCs w:val="24"/>
        </w:rPr>
      </w:pPr>
      <w:bookmarkStart w:id="149" w:name="_Toc70680355"/>
      <w:r w:rsidRPr="00947781">
        <w:rPr>
          <w:rFonts w:ascii="Times New Roman" w:hAnsi="Times New Roman" w:cs="Times New Roman"/>
          <w:color w:val="auto"/>
          <w:sz w:val="24"/>
          <w:szCs w:val="24"/>
        </w:rPr>
        <w:t xml:space="preserve">Table </w:t>
      </w:r>
      <w:r w:rsidRPr="00947781">
        <w:rPr>
          <w:rFonts w:ascii="Times New Roman" w:hAnsi="Times New Roman" w:cs="Times New Roman"/>
          <w:color w:val="auto"/>
          <w:sz w:val="24"/>
          <w:szCs w:val="24"/>
        </w:rPr>
        <w:fldChar w:fldCharType="begin"/>
      </w:r>
      <w:r w:rsidRPr="00947781">
        <w:rPr>
          <w:rFonts w:ascii="Times New Roman" w:hAnsi="Times New Roman" w:cs="Times New Roman"/>
          <w:color w:val="auto"/>
          <w:sz w:val="24"/>
          <w:szCs w:val="24"/>
        </w:rPr>
        <w:instrText xml:space="preserve"> SEQ Table \* ARABIC </w:instrText>
      </w:r>
      <w:r w:rsidRPr="00947781">
        <w:rPr>
          <w:rFonts w:ascii="Times New Roman" w:hAnsi="Times New Roman" w:cs="Times New Roman"/>
          <w:color w:val="auto"/>
          <w:sz w:val="24"/>
          <w:szCs w:val="24"/>
        </w:rPr>
        <w:fldChar w:fldCharType="separate"/>
      </w:r>
      <w:r w:rsidRPr="00947781">
        <w:rPr>
          <w:rFonts w:ascii="Times New Roman" w:hAnsi="Times New Roman" w:cs="Times New Roman"/>
          <w:noProof/>
          <w:color w:val="auto"/>
          <w:sz w:val="24"/>
          <w:szCs w:val="24"/>
        </w:rPr>
        <w:t>12</w:t>
      </w:r>
      <w:r w:rsidRPr="00947781">
        <w:rPr>
          <w:rFonts w:ascii="Times New Roman" w:hAnsi="Times New Roman" w:cs="Times New Roman"/>
          <w:color w:val="auto"/>
          <w:sz w:val="24"/>
          <w:szCs w:val="24"/>
        </w:rPr>
        <w:fldChar w:fldCharType="end"/>
      </w:r>
      <w:r w:rsidRPr="00947781">
        <w:rPr>
          <w:rFonts w:ascii="Times New Roman" w:hAnsi="Times New Roman" w:cs="Times New Roman"/>
          <w:color w:val="auto"/>
          <w:sz w:val="24"/>
          <w:szCs w:val="24"/>
        </w:rPr>
        <w:t>: System Risks</w:t>
      </w:r>
      <w:r w:rsidR="00387736">
        <w:rPr>
          <w:rFonts w:ascii="Times New Roman" w:hAnsi="Times New Roman" w:cs="Times New Roman"/>
          <w:color w:val="auto"/>
          <w:sz w:val="24"/>
          <w:szCs w:val="24"/>
        </w:rPr>
        <w:t xml:space="preserve"> and </w:t>
      </w:r>
      <w:r w:rsidR="00931A5C">
        <w:rPr>
          <w:rFonts w:ascii="Times New Roman" w:hAnsi="Times New Roman" w:cs="Times New Roman"/>
          <w:color w:val="auto"/>
          <w:sz w:val="24"/>
          <w:szCs w:val="24"/>
        </w:rPr>
        <w:t>Mitigations</w:t>
      </w:r>
      <w:bookmarkEnd w:id="149"/>
    </w:p>
    <w:p w14:paraId="6CF4FFE7" w14:textId="77777777" w:rsidR="00947781" w:rsidRPr="00947781" w:rsidRDefault="00947781" w:rsidP="00947781"/>
    <w:p w14:paraId="3208F81E" w14:textId="77777777" w:rsidR="007172A8" w:rsidRDefault="007172A8" w:rsidP="00B7624E"/>
    <w:p w14:paraId="713BF044" w14:textId="77777777" w:rsidR="007172A8" w:rsidRDefault="007172A8" w:rsidP="00B7624E"/>
    <w:p w14:paraId="17556B92" w14:textId="77777777" w:rsidR="007172A8" w:rsidRDefault="007172A8" w:rsidP="00B7624E"/>
    <w:p w14:paraId="536A1613" w14:textId="77777777" w:rsidR="007172A8" w:rsidRDefault="007172A8" w:rsidP="00B7624E"/>
    <w:p w14:paraId="0289AFE4" w14:textId="77777777" w:rsidR="007172A8" w:rsidRDefault="007172A8" w:rsidP="00B7624E"/>
    <w:p w14:paraId="27DBD26E" w14:textId="77777777" w:rsidR="007172A8" w:rsidRDefault="007172A8" w:rsidP="00B7624E"/>
    <w:p w14:paraId="1233173C" w14:textId="77777777" w:rsidR="007172A8" w:rsidRDefault="007172A8" w:rsidP="00B7624E"/>
    <w:p w14:paraId="01B8485A" w14:textId="77777777" w:rsidR="004E3603" w:rsidRPr="0001477F" w:rsidRDefault="004E3603" w:rsidP="00B7624E">
      <w:pPr>
        <w:rPr>
          <w:rFonts w:ascii="Times New Roman" w:hAnsi="Times New Roman" w:cs="Times New Roman"/>
          <w:sz w:val="24"/>
          <w:szCs w:val="24"/>
        </w:rPr>
      </w:pPr>
    </w:p>
    <w:p w14:paraId="51136FA7" w14:textId="183DD1C6" w:rsidR="004E3603" w:rsidRPr="0001477F" w:rsidRDefault="004E3603" w:rsidP="0001477F">
      <w:pPr>
        <w:pStyle w:val="Heading2"/>
        <w:numPr>
          <w:ilvl w:val="1"/>
          <w:numId w:val="33"/>
        </w:numPr>
        <w:rPr>
          <w:rFonts w:ascii="Times New Roman" w:hAnsi="Times New Roman" w:cs="Times New Roman"/>
          <w:color w:val="auto"/>
          <w:sz w:val="24"/>
          <w:szCs w:val="24"/>
        </w:rPr>
      </w:pPr>
      <w:bookmarkStart w:id="150" w:name="_Toc70680417"/>
      <w:r w:rsidRPr="0001477F">
        <w:rPr>
          <w:rFonts w:ascii="Times New Roman" w:hAnsi="Times New Roman" w:cs="Times New Roman"/>
          <w:color w:val="auto"/>
          <w:sz w:val="24"/>
          <w:szCs w:val="24"/>
        </w:rPr>
        <w:t>Code</w:t>
      </w:r>
      <w:bookmarkEnd w:id="150"/>
    </w:p>
    <w:p w14:paraId="0AC51828" w14:textId="77777777" w:rsidR="00A32A31" w:rsidRDefault="00F17CE4" w:rsidP="00A32A31">
      <w:pPr>
        <w:pStyle w:val="ListParagraph"/>
        <w:keepNext/>
        <w:ind w:left="1440"/>
      </w:pPr>
      <w:r>
        <w:t> </w:t>
      </w:r>
      <w:r>
        <w:rPr>
          <w:noProof/>
        </w:rPr>
        <w:drawing>
          <wp:inline distT="0" distB="0" distL="0" distR="0" wp14:anchorId="0E281EF8" wp14:editId="06ED0CF5">
            <wp:extent cx="4946022" cy="4876802"/>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49">
                      <a:extLst>
                        <a:ext uri="{28A0092B-C50C-407E-A947-70E740481C1C}">
                          <a14:useLocalDpi xmlns:a14="http://schemas.microsoft.com/office/drawing/2010/main" val="0"/>
                        </a:ext>
                      </a:extLst>
                    </a:blip>
                    <a:stretch>
                      <a:fillRect/>
                    </a:stretch>
                  </pic:blipFill>
                  <pic:spPr>
                    <a:xfrm>
                      <a:off x="0" y="0"/>
                      <a:ext cx="4946022" cy="4876802"/>
                    </a:xfrm>
                    <a:prstGeom prst="rect">
                      <a:avLst/>
                    </a:prstGeom>
                  </pic:spPr>
                </pic:pic>
              </a:graphicData>
            </a:graphic>
          </wp:inline>
        </w:drawing>
      </w:r>
    </w:p>
    <w:p w14:paraId="5F4E597E" w14:textId="5B50D294" w:rsidR="00F17CE4" w:rsidRPr="007172A8" w:rsidRDefault="00A32A31" w:rsidP="009E5840">
      <w:pPr>
        <w:pStyle w:val="Caption"/>
        <w:jc w:val="center"/>
        <w:rPr>
          <w:rFonts w:ascii="Times New Roman" w:hAnsi="Times New Roman" w:cs="Times New Roman"/>
          <w:color w:val="auto"/>
          <w:sz w:val="24"/>
          <w:szCs w:val="24"/>
        </w:rPr>
      </w:pPr>
      <w:bookmarkStart w:id="151" w:name="_Toc70680386"/>
      <w:r w:rsidRPr="007172A8">
        <w:rPr>
          <w:rFonts w:ascii="Times New Roman" w:hAnsi="Times New Roman" w:cs="Times New Roman"/>
          <w:color w:val="auto"/>
          <w:sz w:val="24"/>
          <w:szCs w:val="24"/>
        </w:rPr>
        <w:t xml:space="preserve">Figure </w:t>
      </w:r>
      <w:r w:rsidRPr="007172A8">
        <w:rPr>
          <w:rFonts w:ascii="Times New Roman" w:hAnsi="Times New Roman" w:cs="Times New Roman"/>
          <w:color w:val="auto"/>
          <w:sz w:val="24"/>
          <w:szCs w:val="24"/>
        </w:rPr>
        <w:fldChar w:fldCharType="begin"/>
      </w:r>
      <w:r w:rsidRPr="007172A8">
        <w:rPr>
          <w:rFonts w:ascii="Times New Roman" w:hAnsi="Times New Roman" w:cs="Times New Roman"/>
          <w:color w:val="auto"/>
          <w:sz w:val="24"/>
          <w:szCs w:val="24"/>
        </w:rPr>
        <w:instrText xml:space="preserve"> SEQ Figure \* ARABIC </w:instrText>
      </w:r>
      <w:r w:rsidRPr="007172A8">
        <w:rPr>
          <w:rFonts w:ascii="Times New Roman" w:hAnsi="Times New Roman" w:cs="Times New Roman"/>
          <w:color w:val="auto"/>
          <w:sz w:val="24"/>
          <w:szCs w:val="24"/>
        </w:rPr>
        <w:fldChar w:fldCharType="separate"/>
      </w:r>
      <w:r w:rsidRPr="007172A8">
        <w:rPr>
          <w:rFonts w:ascii="Times New Roman" w:hAnsi="Times New Roman" w:cs="Times New Roman"/>
          <w:noProof/>
          <w:color w:val="auto"/>
          <w:sz w:val="24"/>
          <w:szCs w:val="24"/>
        </w:rPr>
        <w:t>31</w:t>
      </w:r>
      <w:r w:rsidRPr="007172A8">
        <w:rPr>
          <w:rFonts w:ascii="Times New Roman" w:hAnsi="Times New Roman" w:cs="Times New Roman"/>
          <w:color w:val="auto"/>
          <w:sz w:val="24"/>
          <w:szCs w:val="24"/>
        </w:rPr>
        <w:fldChar w:fldCharType="end"/>
      </w:r>
      <w:r w:rsidRPr="007172A8">
        <w:rPr>
          <w:rFonts w:ascii="Times New Roman" w:hAnsi="Times New Roman" w:cs="Times New Roman"/>
          <w:color w:val="auto"/>
          <w:sz w:val="24"/>
          <w:szCs w:val="24"/>
        </w:rPr>
        <w:t>: Code 1/4</w:t>
      </w:r>
      <w:bookmarkEnd w:id="151"/>
    </w:p>
    <w:p w14:paraId="53D0DCB1" w14:textId="77777777" w:rsidR="00F17CE4" w:rsidRDefault="00F17CE4" w:rsidP="00F17CE4">
      <w:pPr>
        <w:pStyle w:val="ListParagraph"/>
        <w:ind w:left="1440"/>
      </w:pPr>
    </w:p>
    <w:p w14:paraId="32BB3E01" w14:textId="7B0928B1" w:rsidR="00A32A31" w:rsidRDefault="00A32A31" w:rsidP="00ED2B96">
      <w:pPr>
        <w:keepNext/>
        <w:jc w:val="center"/>
      </w:pPr>
      <w:r>
        <w:rPr>
          <w:noProof/>
        </w:rPr>
        <w:lastRenderedPageBreak/>
        <w:drawing>
          <wp:inline distT="0" distB="0" distL="0" distR="0" wp14:anchorId="672843DD" wp14:editId="62EBEBB0">
            <wp:extent cx="4480744" cy="50006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50">
                      <a:extLst>
                        <a:ext uri="{28A0092B-C50C-407E-A947-70E740481C1C}">
                          <a14:useLocalDpi xmlns:a14="http://schemas.microsoft.com/office/drawing/2010/main" val="0"/>
                        </a:ext>
                      </a:extLst>
                    </a:blip>
                    <a:stretch>
                      <a:fillRect/>
                    </a:stretch>
                  </pic:blipFill>
                  <pic:spPr>
                    <a:xfrm>
                      <a:off x="0" y="0"/>
                      <a:ext cx="4480744" cy="5000625"/>
                    </a:xfrm>
                    <a:prstGeom prst="rect">
                      <a:avLst/>
                    </a:prstGeom>
                  </pic:spPr>
                </pic:pic>
              </a:graphicData>
            </a:graphic>
          </wp:inline>
        </w:drawing>
      </w:r>
    </w:p>
    <w:p w14:paraId="4BBD0547" w14:textId="2164D260" w:rsidR="00F17CE4" w:rsidRPr="007172A8" w:rsidRDefault="00A32A31" w:rsidP="0070592F">
      <w:pPr>
        <w:pStyle w:val="Caption"/>
        <w:jc w:val="center"/>
        <w:rPr>
          <w:rFonts w:ascii="Times New Roman" w:hAnsi="Times New Roman" w:cs="Times New Roman"/>
          <w:color w:val="auto"/>
          <w:sz w:val="24"/>
          <w:szCs w:val="24"/>
        </w:rPr>
      </w:pPr>
      <w:bookmarkStart w:id="152" w:name="_Toc70680387"/>
      <w:r w:rsidRPr="007172A8">
        <w:rPr>
          <w:rFonts w:ascii="Times New Roman" w:hAnsi="Times New Roman" w:cs="Times New Roman"/>
          <w:color w:val="auto"/>
          <w:sz w:val="24"/>
          <w:szCs w:val="24"/>
        </w:rPr>
        <w:t xml:space="preserve">Figure </w:t>
      </w:r>
      <w:r w:rsidRPr="007172A8">
        <w:rPr>
          <w:rFonts w:ascii="Times New Roman" w:hAnsi="Times New Roman" w:cs="Times New Roman"/>
          <w:color w:val="auto"/>
          <w:sz w:val="24"/>
          <w:szCs w:val="24"/>
        </w:rPr>
        <w:fldChar w:fldCharType="begin"/>
      </w:r>
      <w:r w:rsidRPr="007172A8">
        <w:rPr>
          <w:rFonts w:ascii="Times New Roman" w:hAnsi="Times New Roman" w:cs="Times New Roman"/>
          <w:color w:val="auto"/>
          <w:sz w:val="24"/>
          <w:szCs w:val="24"/>
        </w:rPr>
        <w:instrText xml:space="preserve"> SEQ Figure \* ARABIC </w:instrText>
      </w:r>
      <w:r w:rsidRPr="007172A8">
        <w:rPr>
          <w:rFonts w:ascii="Times New Roman" w:hAnsi="Times New Roman" w:cs="Times New Roman"/>
          <w:color w:val="auto"/>
          <w:sz w:val="24"/>
          <w:szCs w:val="24"/>
        </w:rPr>
        <w:fldChar w:fldCharType="separate"/>
      </w:r>
      <w:r w:rsidRPr="007172A8">
        <w:rPr>
          <w:rFonts w:ascii="Times New Roman" w:hAnsi="Times New Roman" w:cs="Times New Roman"/>
          <w:noProof/>
          <w:color w:val="auto"/>
          <w:sz w:val="24"/>
          <w:szCs w:val="24"/>
        </w:rPr>
        <w:t>32</w:t>
      </w:r>
      <w:r w:rsidRPr="007172A8">
        <w:rPr>
          <w:rFonts w:ascii="Times New Roman" w:hAnsi="Times New Roman" w:cs="Times New Roman"/>
          <w:color w:val="auto"/>
          <w:sz w:val="24"/>
          <w:szCs w:val="24"/>
        </w:rPr>
        <w:fldChar w:fldCharType="end"/>
      </w:r>
      <w:r w:rsidRPr="007172A8">
        <w:rPr>
          <w:rFonts w:ascii="Times New Roman" w:hAnsi="Times New Roman" w:cs="Times New Roman"/>
          <w:color w:val="auto"/>
          <w:sz w:val="24"/>
          <w:szCs w:val="24"/>
        </w:rPr>
        <w:t>: Code 2/4</w:t>
      </w:r>
      <w:bookmarkEnd w:id="152"/>
    </w:p>
    <w:p w14:paraId="1F73DBE6" w14:textId="77777777" w:rsidR="00F17CE4" w:rsidRDefault="00F17CE4" w:rsidP="00F17CE4">
      <w:pPr>
        <w:pStyle w:val="ListParagraph"/>
        <w:ind w:left="1440"/>
      </w:pPr>
    </w:p>
    <w:p w14:paraId="61C4D817" w14:textId="296B0D75" w:rsidR="00A32A31" w:rsidRDefault="00F17CE4" w:rsidP="00ED2B96">
      <w:pPr>
        <w:keepNext/>
        <w:jc w:val="center"/>
      </w:pPr>
      <w:r>
        <w:rPr>
          <w:noProof/>
        </w:rPr>
        <w:lastRenderedPageBreak/>
        <w:drawing>
          <wp:inline distT="0" distB="0" distL="0" distR="0" wp14:anchorId="00C6BEF0" wp14:editId="5B5C36FD">
            <wp:extent cx="5038724" cy="64293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51">
                      <a:extLst>
                        <a:ext uri="{28A0092B-C50C-407E-A947-70E740481C1C}">
                          <a14:useLocalDpi xmlns:a14="http://schemas.microsoft.com/office/drawing/2010/main" val="0"/>
                        </a:ext>
                      </a:extLst>
                    </a:blip>
                    <a:stretch>
                      <a:fillRect/>
                    </a:stretch>
                  </pic:blipFill>
                  <pic:spPr>
                    <a:xfrm>
                      <a:off x="0" y="0"/>
                      <a:ext cx="5038724" cy="6429375"/>
                    </a:xfrm>
                    <a:prstGeom prst="rect">
                      <a:avLst/>
                    </a:prstGeom>
                  </pic:spPr>
                </pic:pic>
              </a:graphicData>
            </a:graphic>
          </wp:inline>
        </w:drawing>
      </w:r>
    </w:p>
    <w:p w14:paraId="62AE9196" w14:textId="5E665E23" w:rsidR="00F17CE4" w:rsidRPr="007172A8" w:rsidRDefault="00A32A31" w:rsidP="00ED2B96">
      <w:pPr>
        <w:pStyle w:val="Caption"/>
        <w:jc w:val="center"/>
        <w:rPr>
          <w:rFonts w:ascii="Times New Roman" w:hAnsi="Times New Roman" w:cs="Times New Roman"/>
          <w:color w:val="auto"/>
          <w:sz w:val="24"/>
          <w:szCs w:val="24"/>
        </w:rPr>
      </w:pPr>
      <w:bookmarkStart w:id="153" w:name="_Toc70680388"/>
      <w:r w:rsidRPr="007172A8">
        <w:rPr>
          <w:rFonts w:ascii="Times New Roman" w:hAnsi="Times New Roman" w:cs="Times New Roman"/>
          <w:color w:val="auto"/>
          <w:sz w:val="24"/>
          <w:szCs w:val="24"/>
        </w:rPr>
        <w:t xml:space="preserve">Figure </w:t>
      </w:r>
      <w:r w:rsidRPr="007172A8">
        <w:rPr>
          <w:rFonts w:ascii="Times New Roman" w:hAnsi="Times New Roman" w:cs="Times New Roman"/>
          <w:color w:val="auto"/>
          <w:sz w:val="24"/>
          <w:szCs w:val="24"/>
        </w:rPr>
        <w:fldChar w:fldCharType="begin"/>
      </w:r>
      <w:r w:rsidRPr="007172A8">
        <w:rPr>
          <w:rFonts w:ascii="Times New Roman" w:hAnsi="Times New Roman" w:cs="Times New Roman"/>
          <w:color w:val="auto"/>
          <w:sz w:val="24"/>
          <w:szCs w:val="24"/>
        </w:rPr>
        <w:instrText xml:space="preserve"> SEQ Figure \* ARABIC </w:instrText>
      </w:r>
      <w:r w:rsidRPr="007172A8">
        <w:rPr>
          <w:rFonts w:ascii="Times New Roman" w:hAnsi="Times New Roman" w:cs="Times New Roman"/>
          <w:color w:val="auto"/>
          <w:sz w:val="24"/>
          <w:szCs w:val="24"/>
        </w:rPr>
        <w:fldChar w:fldCharType="separate"/>
      </w:r>
      <w:r w:rsidRPr="007172A8">
        <w:rPr>
          <w:rFonts w:ascii="Times New Roman" w:hAnsi="Times New Roman" w:cs="Times New Roman"/>
          <w:noProof/>
          <w:color w:val="auto"/>
          <w:sz w:val="24"/>
          <w:szCs w:val="24"/>
        </w:rPr>
        <w:t>33</w:t>
      </w:r>
      <w:r w:rsidRPr="007172A8">
        <w:rPr>
          <w:rFonts w:ascii="Times New Roman" w:hAnsi="Times New Roman" w:cs="Times New Roman"/>
          <w:color w:val="auto"/>
          <w:sz w:val="24"/>
          <w:szCs w:val="24"/>
        </w:rPr>
        <w:fldChar w:fldCharType="end"/>
      </w:r>
      <w:r w:rsidRPr="007172A8">
        <w:rPr>
          <w:rFonts w:ascii="Times New Roman" w:hAnsi="Times New Roman" w:cs="Times New Roman"/>
          <w:color w:val="auto"/>
          <w:sz w:val="24"/>
          <w:szCs w:val="24"/>
        </w:rPr>
        <w:t>: Code 3 / 4</w:t>
      </w:r>
      <w:bookmarkEnd w:id="153"/>
    </w:p>
    <w:p w14:paraId="1719BE72" w14:textId="77777777" w:rsidR="00A32A31" w:rsidRPr="00A32A31" w:rsidRDefault="00A32A31" w:rsidP="00A32A31"/>
    <w:p w14:paraId="42603395" w14:textId="77777777" w:rsidR="0001477F" w:rsidRDefault="0001477F" w:rsidP="00A32A31"/>
    <w:p w14:paraId="6109F1ED" w14:textId="77777777" w:rsidR="0001477F" w:rsidRDefault="0001477F" w:rsidP="00A32A31"/>
    <w:p w14:paraId="0325EA04" w14:textId="77777777" w:rsidR="0001477F" w:rsidRDefault="0001477F" w:rsidP="00A32A31"/>
    <w:p w14:paraId="731EE5CA" w14:textId="77777777" w:rsidR="0001477F" w:rsidRDefault="0001477F" w:rsidP="00A32A31"/>
    <w:p w14:paraId="72F08FB9" w14:textId="77777777" w:rsidR="0001477F" w:rsidRDefault="0001477F" w:rsidP="00A32A31"/>
    <w:p w14:paraId="0B8F43F7" w14:textId="77777777" w:rsidR="0001477F" w:rsidRPr="00A32A31" w:rsidRDefault="0001477F" w:rsidP="00A32A31"/>
    <w:p w14:paraId="3BC2230D" w14:textId="77777777" w:rsidR="00F17CE4" w:rsidRDefault="00F17CE4" w:rsidP="00F17CE4">
      <w:pPr>
        <w:pStyle w:val="ListParagraph"/>
        <w:ind w:left="1440"/>
      </w:pPr>
    </w:p>
    <w:p w14:paraId="68E374CB" w14:textId="77777777" w:rsidR="00A32A31" w:rsidRDefault="00F17CE4" w:rsidP="00A32A31">
      <w:pPr>
        <w:pStyle w:val="ListParagraph"/>
        <w:keepNext/>
        <w:ind w:left="1440"/>
      </w:pPr>
      <w:r>
        <w:t> </w:t>
      </w:r>
      <w:r>
        <w:rPr>
          <w:noProof/>
        </w:rPr>
        <w:drawing>
          <wp:inline distT="0" distB="0" distL="0" distR="0" wp14:anchorId="6851C0D9" wp14:editId="49F87256">
            <wp:extent cx="4467225" cy="4905376"/>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52">
                      <a:extLst>
                        <a:ext uri="{28A0092B-C50C-407E-A947-70E740481C1C}">
                          <a14:useLocalDpi xmlns:a14="http://schemas.microsoft.com/office/drawing/2010/main" val="0"/>
                        </a:ext>
                      </a:extLst>
                    </a:blip>
                    <a:stretch>
                      <a:fillRect/>
                    </a:stretch>
                  </pic:blipFill>
                  <pic:spPr>
                    <a:xfrm>
                      <a:off x="0" y="0"/>
                      <a:ext cx="4467225" cy="4905376"/>
                    </a:xfrm>
                    <a:prstGeom prst="rect">
                      <a:avLst/>
                    </a:prstGeom>
                  </pic:spPr>
                </pic:pic>
              </a:graphicData>
            </a:graphic>
          </wp:inline>
        </w:drawing>
      </w:r>
    </w:p>
    <w:p w14:paraId="7BC245DA" w14:textId="31E61609" w:rsidR="00F17CE4" w:rsidRPr="007172A8" w:rsidRDefault="00A32A31" w:rsidP="0070592F">
      <w:pPr>
        <w:pStyle w:val="Caption"/>
        <w:jc w:val="center"/>
        <w:rPr>
          <w:rFonts w:ascii="Times New Roman" w:hAnsi="Times New Roman" w:cs="Times New Roman"/>
          <w:color w:val="auto"/>
          <w:sz w:val="24"/>
          <w:szCs w:val="24"/>
        </w:rPr>
      </w:pPr>
      <w:bookmarkStart w:id="154" w:name="_Toc70680389"/>
      <w:r w:rsidRPr="007172A8">
        <w:rPr>
          <w:rFonts w:ascii="Times New Roman" w:hAnsi="Times New Roman" w:cs="Times New Roman"/>
          <w:color w:val="auto"/>
          <w:sz w:val="24"/>
          <w:szCs w:val="24"/>
        </w:rPr>
        <w:t xml:space="preserve">Figure </w:t>
      </w:r>
      <w:r w:rsidRPr="007172A8">
        <w:rPr>
          <w:rFonts w:ascii="Times New Roman" w:hAnsi="Times New Roman" w:cs="Times New Roman"/>
          <w:color w:val="auto"/>
          <w:sz w:val="24"/>
          <w:szCs w:val="24"/>
        </w:rPr>
        <w:fldChar w:fldCharType="begin"/>
      </w:r>
      <w:r w:rsidRPr="007172A8">
        <w:rPr>
          <w:rFonts w:ascii="Times New Roman" w:hAnsi="Times New Roman" w:cs="Times New Roman"/>
          <w:color w:val="auto"/>
          <w:sz w:val="24"/>
          <w:szCs w:val="24"/>
        </w:rPr>
        <w:instrText xml:space="preserve"> SEQ Figure \* ARABIC </w:instrText>
      </w:r>
      <w:r w:rsidRPr="007172A8">
        <w:rPr>
          <w:rFonts w:ascii="Times New Roman" w:hAnsi="Times New Roman" w:cs="Times New Roman"/>
          <w:color w:val="auto"/>
          <w:sz w:val="24"/>
          <w:szCs w:val="24"/>
        </w:rPr>
        <w:fldChar w:fldCharType="separate"/>
      </w:r>
      <w:r w:rsidRPr="007172A8">
        <w:rPr>
          <w:rFonts w:ascii="Times New Roman" w:hAnsi="Times New Roman" w:cs="Times New Roman"/>
          <w:noProof/>
          <w:color w:val="auto"/>
          <w:sz w:val="24"/>
          <w:szCs w:val="24"/>
        </w:rPr>
        <w:t>34</w:t>
      </w:r>
      <w:r w:rsidRPr="007172A8">
        <w:rPr>
          <w:rFonts w:ascii="Times New Roman" w:hAnsi="Times New Roman" w:cs="Times New Roman"/>
          <w:color w:val="auto"/>
          <w:sz w:val="24"/>
          <w:szCs w:val="24"/>
        </w:rPr>
        <w:fldChar w:fldCharType="end"/>
      </w:r>
      <w:r w:rsidRPr="007172A8">
        <w:rPr>
          <w:rFonts w:ascii="Times New Roman" w:hAnsi="Times New Roman" w:cs="Times New Roman"/>
          <w:color w:val="auto"/>
          <w:sz w:val="24"/>
          <w:szCs w:val="24"/>
        </w:rPr>
        <w:t>: Code 4/4</w:t>
      </w:r>
      <w:bookmarkEnd w:id="154"/>
    </w:p>
    <w:p w14:paraId="5C38F51A" w14:textId="2F55CCB4" w:rsidR="00947781" w:rsidRDefault="00947781" w:rsidP="00551598">
      <w:pPr>
        <w:pStyle w:val="paragraph"/>
        <w:spacing w:before="0" w:beforeAutospacing="0" w:after="0" w:afterAutospacing="0"/>
        <w:ind w:left="360"/>
        <w:jc w:val="center"/>
        <w:textAlignment w:val="baseline"/>
      </w:pPr>
    </w:p>
    <w:p w14:paraId="212C7BE2" w14:textId="77777777" w:rsidR="00B7624E" w:rsidRPr="00B7624E" w:rsidRDefault="00B7624E" w:rsidP="00A677C5">
      <w:pPr>
        <w:jc w:val="center"/>
      </w:pPr>
    </w:p>
    <w:p w14:paraId="35CAFE5C" w14:textId="1794F29E" w:rsidR="00996D95" w:rsidRDefault="00996D95">
      <w:pPr>
        <w:rPr>
          <w:rStyle w:val="normaltextrun"/>
          <w:rFonts w:ascii="Times New Roman" w:eastAsiaTheme="majorEastAsia" w:hAnsi="Times New Roman" w:cs="Times New Roman"/>
          <w:b/>
          <w:bCs/>
          <w:sz w:val="24"/>
          <w:szCs w:val="24"/>
        </w:rPr>
      </w:pPr>
      <w:bookmarkStart w:id="155" w:name="_Toc70613762"/>
      <w:bookmarkStart w:id="156" w:name="_Toc70617022"/>
      <w:r>
        <w:rPr>
          <w:rStyle w:val="normaltextrun"/>
          <w:rFonts w:ascii="Times New Roman" w:hAnsi="Times New Roman" w:cs="Times New Roman"/>
          <w:b/>
          <w:bCs/>
          <w:sz w:val="24"/>
          <w:szCs w:val="24"/>
        </w:rPr>
        <w:br w:type="page"/>
      </w:r>
    </w:p>
    <w:p w14:paraId="68328887" w14:textId="4AE71CCB" w:rsidR="00DF0E61" w:rsidRPr="00173679" w:rsidRDefault="00DF0E61" w:rsidP="00535131">
      <w:pPr>
        <w:pStyle w:val="Heading1"/>
        <w:numPr>
          <w:ilvl w:val="0"/>
          <w:numId w:val="33"/>
        </w:numPr>
        <w:rPr>
          <w:rStyle w:val="eop"/>
          <w:rFonts w:ascii="Times New Roman" w:hAnsi="Times New Roman" w:cs="Times New Roman"/>
          <w:color w:val="000000" w:themeColor="text1"/>
          <w:sz w:val="24"/>
          <w:szCs w:val="24"/>
        </w:rPr>
      </w:pPr>
      <w:bookmarkStart w:id="157" w:name="_Toc70678818"/>
      <w:bookmarkStart w:id="158" w:name="_Toc70680418"/>
      <w:r w:rsidRPr="00173679">
        <w:rPr>
          <w:rStyle w:val="normaltextrun"/>
          <w:rFonts w:ascii="Times New Roman" w:hAnsi="Times New Roman" w:cs="Times New Roman"/>
          <w:b/>
          <w:bCs/>
          <w:color w:val="auto"/>
          <w:sz w:val="24"/>
          <w:szCs w:val="24"/>
        </w:rPr>
        <w:lastRenderedPageBreak/>
        <w:t>References</w:t>
      </w:r>
      <w:bookmarkEnd w:id="155"/>
      <w:bookmarkEnd w:id="156"/>
      <w:bookmarkEnd w:id="157"/>
      <w:bookmarkEnd w:id="158"/>
      <w:r w:rsidRPr="00173679">
        <w:rPr>
          <w:rStyle w:val="normaltextrun"/>
          <w:rFonts w:ascii="Times New Roman" w:hAnsi="Times New Roman" w:cs="Times New Roman"/>
          <w:color w:val="auto"/>
          <w:sz w:val="24"/>
          <w:szCs w:val="24"/>
        </w:rPr>
        <w:t> </w:t>
      </w:r>
    </w:p>
    <w:p w14:paraId="32A82272" w14:textId="77777777" w:rsidR="003047E2" w:rsidRPr="00B7624E" w:rsidRDefault="003047E2" w:rsidP="00B7624E">
      <w:pPr>
        <w:pStyle w:val="ListParagraph"/>
        <w:spacing w:after="0" w:line="480" w:lineRule="auto"/>
        <w:ind w:left="1080"/>
        <w:textAlignment w:val="baseline"/>
        <w:rPr>
          <w:rFonts w:ascii="Times New Roman" w:eastAsia="Times New Roman" w:hAnsi="Times New Roman" w:cs="Times New Roman"/>
          <w:sz w:val="24"/>
          <w:szCs w:val="24"/>
        </w:rPr>
      </w:pPr>
      <w:r w:rsidRPr="701E73FB">
        <w:rPr>
          <w:rFonts w:ascii="Times New Roman" w:eastAsia="Times New Roman" w:hAnsi="Times New Roman" w:cs="Times New Roman"/>
          <w:color w:val="000000" w:themeColor="text1"/>
          <w:sz w:val="24"/>
          <w:szCs w:val="24"/>
        </w:rPr>
        <w:t>Jayadev, T S. </w:t>
      </w:r>
      <w:r w:rsidRPr="701E73FB">
        <w:rPr>
          <w:rFonts w:ascii="Times New Roman" w:eastAsia="Times New Roman" w:hAnsi="Times New Roman" w:cs="Times New Roman"/>
          <w:i/>
          <w:color w:val="000000" w:themeColor="text1"/>
          <w:sz w:val="24"/>
          <w:szCs w:val="24"/>
        </w:rPr>
        <w:t>Induction generators for Wind Energy Conversion Systems. Part I: review of induction generator with squirrel cage rotor. Part II: The Double Output Induction Generator (DOIG). Progress report, July-December 1975</w:t>
      </w:r>
      <w:r w:rsidRPr="701E73FB">
        <w:rPr>
          <w:rFonts w:ascii="Times New Roman" w:eastAsia="Times New Roman" w:hAnsi="Times New Roman" w:cs="Times New Roman"/>
          <w:color w:val="000000" w:themeColor="text1"/>
          <w:sz w:val="24"/>
          <w:szCs w:val="24"/>
        </w:rPr>
        <w:t>. United States. </w:t>
      </w:r>
    </w:p>
    <w:p w14:paraId="773E3219" w14:textId="77777777" w:rsidR="003047E2" w:rsidRPr="00B7624E" w:rsidRDefault="003047E2" w:rsidP="00B7624E">
      <w:pPr>
        <w:pStyle w:val="ListParagraph"/>
        <w:spacing w:after="0" w:line="480" w:lineRule="auto"/>
        <w:ind w:left="1080"/>
        <w:textAlignment w:val="baseline"/>
        <w:rPr>
          <w:rFonts w:ascii="Times New Roman" w:eastAsia="Times New Roman" w:hAnsi="Times New Roman" w:cs="Times New Roman"/>
          <w:sz w:val="24"/>
          <w:szCs w:val="24"/>
        </w:rPr>
      </w:pPr>
      <w:r w:rsidRPr="701E73FB">
        <w:rPr>
          <w:rFonts w:ascii="Times New Roman" w:eastAsia="Times New Roman" w:hAnsi="Times New Roman" w:cs="Times New Roman"/>
          <w:color w:val="000000" w:themeColor="text1"/>
          <w:sz w:val="24"/>
          <w:szCs w:val="24"/>
        </w:rPr>
        <w:t> </w:t>
      </w:r>
    </w:p>
    <w:p w14:paraId="2814DC40" w14:textId="76361E7A" w:rsidR="003047E2" w:rsidRPr="00B7624E" w:rsidRDefault="003047E2" w:rsidP="00B7624E">
      <w:pPr>
        <w:pStyle w:val="ListParagraph"/>
        <w:spacing w:after="0" w:line="480" w:lineRule="auto"/>
        <w:ind w:left="1080"/>
        <w:textAlignment w:val="baseline"/>
        <w:rPr>
          <w:rFonts w:ascii="Times New Roman" w:eastAsia="Times New Roman" w:hAnsi="Times New Roman" w:cs="Times New Roman"/>
          <w:sz w:val="24"/>
          <w:szCs w:val="24"/>
        </w:rPr>
      </w:pPr>
      <w:r w:rsidRPr="701E73FB">
        <w:rPr>
          <w:rFonts w:ascii="Times New Roman" w:eastAsia="Times New Roman" w:hAnsi="Times New Roman" w:cs="Times New Roman"/>
          <w:color w:val="000000" w:themeColor="text1"/>
          <w:sz w:val="24"/>
          <w:szCs w:val="24"/>
        </w:rPr>
        <w:t>Supardi, A., &amp; Dzikri, N. M. (2019, June 26). A prototype of low power permanent magnet generator for renewable energy applications. Retrieved from </w:t>
      </w:r>
      <w:hyperlink r:id="rId53">
        <w:r w:rsidRPr="701E73FB">
          <w:rPr>
            <w:rFonts w:ascii="Times New Roman" w:eastAsia="Times New Roman" w:hAnsi="Times New Roman" w:cs="Times New Roman"/>
            <w:color w:val="000000" w:themeColor="text1"/>
            <w:sz w:val="24"/>
            <w:szCs w:val="24"/>
            <w:u w:val="single"/>
          </w:rPr>
          <w:t>https://aip.scitation.org/doi/10.1063/1.5112494</w:t>
        </w:r>
      </w:hyperlink>
      <w:r w:rsidRPr="701E73FB">
        <w:rPr>
          <w:rFonts w:ascii="Times New Roman" w:eastAsia="Times New Roman" w:hAnsi="Times New Roman" w:cs="Times New Roman"/>
          <w:color w:val="000000" w:themeColor="text1"/>
          <w:sz w:val="24"/>
          <w:szCs w:val="24"/>
        </w:rPr>
        <w:t> </w:t>
      </w:r>
    </w:p>
    <w:p w14:paraId="43523DC5" w14:textId="77777777" w:rsidR="003047E2" w:rsidRPr="00B7624E" w:rsidRDefault="003047E2" w:rsidP="00B7624E">
      <w:pPr>
        <w:pStyle w:val="ListParagraph"/>
        <w:spacing w:after="0" w:line="480" w:lineRule="auto"/>
        <w:ind w:left="1080"/>
        <w:textAlignment w:val="baseline"/>
        <w:rPr>
          <w:rFonts w:ascii="Times New Roman" w:eastAsia="Times New Roman" w:hAnsi="Times New Roman" w:cs="Times New Roman"/>
          <w:sz w:val="24"/>
          <w:szCs w:val="24"/>
        </w:rPr>
      </w:pPr>
      <w:r w:rsidRPr="701E73FB">
        <w:rPr>
          <w:rFonts w:ascii="Times New Roman" w:eastAsia="Times New Roman" w:hAnsi="Times New Roman" w:cs="Times New Roman"/>
          <w:color w:val="000000" w:themeColor="text1"/>
          <w:sz w:val="24"/>
          <w:szCs w:val="24"/>
        </w:rPr>
        <w:t> </w:t>
      </w:r>
    </w:p>
    <w:p w14:paraId="45188316" w14:textId="76361E7A" w:rsidR="003047E2" w:rsidRPr="00B7624E" w:rsidRDefault="003047E2" w:rsidP="00B7624E">
      <w:pPr>
        <w:pStyle w:val="ListParagraph"/>
        <w:spacing w:after="0" w:line="480" w:lineRule="auto"/>
        <w:ind w:left="1080"/>
        <w:textAlignment w:val="baseline"/>
        <w:rPr>
          <w:rFonts w:ascii="Times New Roman" w:eastAsia="Times New Roman" w:hAnsi="Times New Roman" w:cs="Times New Roman"/>
          <w:sz w:val="24"/>
          <w:szCs w:val="24"/>
        </w:rPr>
      </w:pPr>
      <w:r w:rsidRPr="701E73FB">
        <w:rPr>
          <w:rFonts w:ascii="Times New Roman" w:eastAsia="Times New Roman" w:hAnsi="Times New Roman" w:cs="Times New Roman"/>
          <w:color w:val="000000" w:themeColor="text1"/>
          <w:sz w:val="24"/>
          <w:szCs w:val="24"/>
        </w:rPr>
        <w:t>U.S. Energy Information Administration - EIA - Independent Statistics and Analysis. (n.d.). Retrieved from </w:t>
      </w:r>
      <w:hyperlink r:id="rId54" w:anchor=":~:text=In">
        <w:r w:rsidRPr="701E73FB">
          <w:rPr>
            <w:rFonts w:ascii="Times New Roman" w:eastAsia="Times New Roman" w:hAnsi="Times New Roman" w:cs="Times New Roman"/>
            <w:color w:val="000000" w:themeColor="text1"/>
            <w:sz w:val="24"/>
            <w:szCs w:val="24"/>
            <w:u w:val="single"/>
          </w:rPr>
          <w:t>https://www.eia.gov/energyexplained/electricity/how-electricity-is-generated.php#:~:text=In</w:t>
        </w:r>
      </w:hyperlink>
      <w:r w:rsidRPr="701E73FB">
        <w:rPr>
          <w:rFonts w:ascii="Times New Roman" w:eastAsia="Times New Roman" w:hAnsi="Times New Roman" w:cs="Times New Roman"/>
          <w:color w:val="000000" w:themeColor="text1"/>
          <w:sz w:val="24"/>
          <w:szCs w:val="24"/>
        </w:rPr>
        <w:t> a turbine generator, a relationship between magnetism and electricity </w:t>
      </w:r>
    </w:p>
    <w:p w14:paraId="5869B8A2" w14:textId="77777777" w:rsidR="003047E2" w:rsidRPr="00B7624E" w:rsidRDefault="003047E2" w:rsidP="00B7624E">
      <w:pPr>
        <w:pStyle w:val="ListParagraph"/>
        <w:spacing w:after="0" w:line="480" w:lineRule="auto"/>
        <w:ind w:left="1080"/>
        <w:textAlignment w:val="baseline"/>
        <w:rPr>
          <w:rFonts w:ascii="Times New Roman" w:eastAsia="Times New Roman" w:hAnsi="Times New Roman" w:cs="Times New Roman"/>
          <w:sz w:val="24"/>
          <w:szCs w:val="24"/>
        </w:rPr>
      </w:pPr>
      <w:r w:rsidRPr="701E73FB">
        <w:rPr>
          <w:rFonts w:ascii="Times New Roman" w:eastAsia="Times New Roman" w:hAnsi="Times New Roman" w:cs="Times New Roman"/>
          <w:color w:val="000000" w:themeColor="text1"/>
          <w:sz w:val="24"/>
          <w:szCs w:val="24"/>
        </w:rPr>
        <w:t> </w:t>
      </w:r>
    </w:p>
    <w:p w14:paraId="6ADD104A" w14:textId="76361E7A" w:rsidR="003047E2" w:rsidRPr="00B7624E" w:rsidRDefault="003047E2" w:rsidP="00B7624E">
      <w:pPr>
        <w:pStyle w:val="ListParagraph"/>
        <w:spacing w:after="0" w:line="480" w:lineRule="auto"/>
        <w:ind w:left="1080"/>
        <w:textAlignment w:val="baseline"/>
        <w:rPr>
          <w:rFonts w:ascii="Times New Roman" w:eastAsia="Times New Roman" w:hAnsi="Times New Roman" w:cs="Times New Roman"/>
          <w:sz w:val="24"/>
          <w:szCs w:val="24"/>
        </w:rPr>
      </w:pPr>
      <w:r w:rsidRPr="701E73FB">
        <w:rPr>
          <w:rFonts w:ascii="Times New Roman" w:eastAsia="Times New Roman" w:hAnsi="Times New Roman" w:cs="Times New Roman"/>
          <w:color w:val="000000" w:themeColor="text1"/>
          <w:sz w:val="24"/>
          <w:szCs w:val="24"/>
        </w:rPr>
        <w:t>Verde, A., Lastres, O., Hernández, G., Ibañez, G., Verea, L., &amp; Sebastian, P. J. (2018). A new method for characterization of small capacity wind turbines with permanent magnet synchronous generator: An experimental study. </w:t>
      </w:r>
      <w:r w:rsidRPr="701E73FB">
        <w:rPr>
          <w:rFonts w:ascii="Times New Roman" w:eastAsia="Times New Roman" w:hAnsi="Times New Roman" w:cs="Times New Roman"/>
          <w:i/>
          <w:color w:val="000000" w:themeColor="text1"/>
          <w:sz w:val="24"/>
          <w:szCs w:val="24"/>
        </w:rPr>
        <w:t>Heliyon</w:t>
      </w:r>
      <w:r w:rsidRPr="701E73FB">
        <w:rPr>
          <w:rFonts w:ascii="Times New Roman" w:eastAsia="Times New Roman" w:hAnsi="Times New Roman" w:cs="Times New Roman"/>
          <w:color w:val="000000" w:themeColor="text1"/>
          <w:sz w:val="24"/>
          <w:szCs w:val="24"/>
        </w:rPr>
        <w:t>, </w:t>
      </w:r>
      <w:r w:rsidRPr="701E73FB">
        <w:rPr>
          <w:rFonts w:ascii="Times New Roman" w:eastAsia="Times New Roman" w:hAnsi="Times New Roman" w:cs="Times New Roman"/>
          <w:i/>
          <w:color w:val="000000" w:themeColor="text1"/>
          <w:sz w:val="24"/>
          <w:szCs w:val="24"/>
        </w:rPr>
        <w:t>4</w:t>
      </w:r>
      <w:r w:rsidRPr="701E73FB">
        <w:rPr>
          <w:rFonts w:ascii="Times New Roman" w:eastAsia="Times New Roman" w:hAnsi="Times New Roman" w:cs="Times New Roman"/>
          <w:color w:val="000000" w:themeColor="text1"/>
          <w:sz w:val="24"/>
          <w:szCs w:val="24"/>
        </w:rPr>
        <w:t>(8), e00732. </w:t>
      </w:r>
      <w:hyperlink r:id="rId55">
        <w:r w:rsidRPr="701E73FB">
          <w:rPr>
            <w:rFonts w:ascii="Times New Roman" w:eastAsia="Times New Roman" w:hAnsi="Times New Roman" w:cs="Times New Roman"/>
            <w:color w:val="000000" w:themeColor="text1"/>
            <w:sz w:val="24"/>
            <w:szCs w:val="24"/>
            <w:u w:val="single"/>
          </w:rPr>
          <w:t>https://doi.org/10.1016/j.heliyon.2018.e00732</w:t>
        </w:r>
      </w:hyperlink>
      <w:r w:rsidRPr="701E73FB">
        <w:rPr>
          <w:rFonts w:ascii="Times New Roman" w:eastAsia="Times New Roman" w:hAnsi="Times New Roman" w:cs="Times New Roman"/>
          <w:color w:val="000000" w:themeColor="text1"/>
          <w:sz w:val="24"/>
          <w:szCs w:val="24"/>
        </w:rPr>
        <w:t> </w:t>
      </w:r>
    </w:p>
    <w:p w14:paraId="26D9B9ED" w14:textId="77777777" w:rsidR="00107F50" w:rsidRPr="00107F50" w:rsidRDefault="00107F50" w:rsidP="00947781">
      <w:pPr>
        <w:spacing w:after="0" w:line="480" w:lineRule="auto"/>
        <w:textAlignment w:val="baseline"/>
        <w:rPr>
          <w:rFonts w:ascii="Times New Roman" w:eastAsia="Times New Roman" w:hAnsi="Times New Roman" w:cs="Times New Roman"/>
          <w:sz w:val="24"/>
          <w:szCs w:val="24"/>
        </w:rPr>
      </w:pPr>
      <w:r w:rsidRPr="00107F50">
        <w:rPr>
          <w:rFonts w:ascii="Times New Roman" w:eastAsia="Times New Roman" w:hAnsi="Times New Roman" w:cs="Times New Roman"/>
          <w:sz w:val="24"/>
          <w:szCs w:val="24"/>
        </w:rPr>
        <w:t> </w:t>
      </w:r>
    </w:p>
    <w:p w14:paraId="09BE7D70" w14:textId="77777777" w:rsidR="00107F50" w:rsidRPr="00107F50" w:rsidRDefault="00107F50" w:rsidP="00107F50">
      <w:pPr>
        <w:spacing w:after="0" w:line="480" w:lineRule="auto"/>
        <w:textAlignment w:val="baseline"/>
        <w:rPr>
          <w:rFonts w:ascii="Times New Roman" w:eastAsia="Times New Roman" w:hAnsi="Times New Roman" w:cs="Times New Roman"/>
          <w:sz w:val="24"/>
          <w:szCs w:val="24"/>
        </w:rPr>
      </w:pPr>
      <w:r w:rsidRPr="00107F50">
        <w:rPr>
          <w:rFonts w:ascii="Times New Roman" w:eastAsia="Times New Roman" w:hAnsi="Times New Roman" w:cs="Times New Roman"/>
          <w:sz w:val="24"/>
          <w:szCs w:val="24"/>
        </w:rPr>
        <w:t> </w:t>
      </w:r>
    </w:p>
    <w:p w14:paraId="6BDED7F9" w14:textId="77777777" w:rsidR="00107F50" w:rsidRPr="00107F50" w:rsidRDefault="00107F50" w:rsidP="00107F50">
      <w:pPr>
        <w:spacing w:after="0" w:line="480" w:lineRule="auto"/>
        <w:ind w:left="210"/>
        <w:textAlignment w:val="baseline"/>
        <w:rPr>
          <w:rFonts w:ascii="Times New Roman" w:eastAsia="Times New Roman" w:hAnsi="Times New Roman" w:cs="Times New Roman"/>
          <w:sz w:val="24"/>
          <w:szCs w:val="24"/>
        </w:rPr>
      </w:pPr>
      <w:r w:rsidRPr="00107F50">
        <w:rPr>
          <w:rFonts w:ascii="Times New Roman" w:eastAsia="Times New Roman" w:hAnsi="Times New Roman" w:cs="Times New Roman"/>
          <w:sz w:val="24"/>
          <w:szCs w:val="24"/>
        </w:rPr>
        <w:t> </w:t>
      </w:r>
    </w:p>
    <w:p w14:paraId="31884549" w14:textId="1536C394" w:rsidR="00107F50" w:rsidRPr="00107F50" w:rsidRDefault="00107F50" w:rsidP="006527D4">
      <w:pPr>
        <w:spacing w:after="0" w:line="480" w:lineRule="auto"/>
        <w:ind w:left="210"/>
        <w:textAlignment w:val="baseline"/>
        <w:rPr>
          <w:rFonts w:ascii="Times New Roman" w:eastAsia="Times New Roman" w:hAnsi="Times New Roman" w:cs="Times New Roman"/>
          <w:sz w:val="24"/>
          <w:szCs w:val="24"/>
        </w:rPr>
      </w:pPr>
      <w:r w:rsidRPr="00107F50">
        <w:rPr>
          <w:rFonts w:ascii="Times New Roman" w:eastAsia="Times New Roman" w:hAnsi="Times New Roman" w:cs="Times New Roman"/>
          <w:sz w:val="24"/>
          <w:szCs w:val="24"/>
        </w:rPr>
        <w:t> </w:t>
      </w:r>
    </w:p>
    <w:p w14:paraId="2C078E63" w14:textId="7090922B" w:rsidR="00E555B5" w:rsidRPr="0044113F" w:rsidRDefault="00107F50" w:rsidP="00B60EE6">
      <w:pPr>
        <w:spacing w:after="0" w:line="480" w:lineRule="auto"/>
        <w:textAlignment w:val="baseline"/>
        <w:rPr>
          <w:rFonts w:ascii="Times New Roman" w:eastAsia="Times New Roman" w:hAnsi="Times New Roman" w:cs="Times New Roman"/>
          <w:sz w:val="24"/>
          <w:szCs w:val="24"/>
        </w:rPr>
      </w:pPr>
      <w:r w:rsidRPr="00107F50">
        <w:rPr>
          <w:rFonts w:ascii="Times New Roman" w:eastAsia="Times New Roman" w:hAnsi="Times New Roman" w:cs="Times New Roman"/>
          <w:sz w:val="24"/>
          <w:szCs w:val="24"/>
        </w:rPr>
        <w:t> </w:t>
      </w:r>
    </w:p>
    <w:sectPr w:rsidR="00E555B5" w:rsidRPr="0044113F" w:rsidSect="00D17339">
      <w:headerReference w:type="default" r:id="rId5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EC6059" w14:textId="77777777" w:rsidR="00371DD1" w:rsidRDefault="00371DD1" w:rsidP="00CD6338">
      <w:pPr>
        <w:spacing w:after="0" w:line="240" w:lineRule="auto"/>
      </w:pPr>
      <w:r>
        <w:separator/>
      </w:r>
    </w:p>
  </w:endnote>
  <w:endnote w:type="continuationSeparator" w:id="0">
    <w:p w14:paraId="2681C16B" w14:textId="77777777" w:rsidR="00371DD1" w:rsidRDefault="00371DD1" w:rsidP="00CD6338">
      <w:pPr>
        <w:spacing w:after="0" w:line="240" w:lineRule="auto"/>
      </w:pPr>
      <w:r>
        <w:continuationSeparator/>
      </w:r>
    </w:p>
  </w:endnote>
  <w:endnote w:type="continuationNotice" w:id="1">
    <w:p w14:paraId="414E204B" w14:textId="77777777" w:rsidR="00371DD1" w:rsidRDefault="00371DD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B1FD2D" w14:textId="77777777" w:rsidR="00371DD1" w:rsidRDefault="00371DD1" w:rsidP="00CD6338">
      <w:pPr>
        <w:spacing w:after="0" w:line="240" w:lineRule="auto"/>
      </w:pPr>
      <w:r>
        <w:separator/>
      </w:r>
    </w:p>
  </w:footnote>
  <w:footnote w:type="continuationSeparator" w:id="0">
    <w:p w14:paraId="04623619" w14:textId="77777777" w:rsidR="00371DD1" w:rsidRDefault="00371DD1" w:rsidP="00CD6338">
      <w:pPr>
        <w:spacing w:after="0" w:line="240" w:lineRule="auto"/>
      </w:pPr>
      <w:r>
        <w:continuationSeparator/>
      </w:r>
    </w:p>
  </w:footnote>
  <w:footnote w:type="continuationNotice" w:id="1">
    <w:p w14:paraId="1F71FF12" w14:textId="77777777" w:rsidR="00371DD1" w:rsidRDefault="00371DD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8336367"/>
      <w:docPartObj>
        <w:docPartGallery w:val="Page Numbers (Top of Page)"/>
        <w:docPartUnique/>
      </w:docPartObj>
    </w:sdtPr>
    <w:sdtContent>
      <w:p w14:paraId="6D42148B" w14:textId="4C9BEA8D" w:rsidR="00A03107" w:rsidRDefault="00A03107">
        <w:pPr>
          <w:pStyle w:val="Head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p w14:paraId="0B5A6CE9" w14:textId="77777777" w:rsidR="00CD6338" w:rsidRDefault="00CD633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13395"/>
    <w:multiLevelType w:val="hybridMultilevel"/>
    <w:tmpl w:val="C98699F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5391145"/>
    <w:multiLevelType w:val="hybridMultilevel"/>
    <w:tmpl w:val="6306426A"/>
    <w:lvl w:ilvl="0" w:tplc="94120642">
      <w:start w:val="1"/>
      <w:numFmt w:val="upperRoman"/>
      <w:lvlText w:val="%1."/>
      <w:lvlJc w:val="left"/>
      <w:pPr>
        <w:ind w:left="1080" w:hanging="720"/>
      </w:pPr>
      <w:rPr>
        <w:rFonts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165C51"/>
    <w:multiLevelType w:val="multilevel"/>
    <w:tmpl w:val="C7FC9880"/>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3" w15:restartNumberingAfterBreak="0">
    <w:nsid w:val="083F7AAE"/>
    <w:multiLevelType w:val="multilevel"/>
    <w:tmpl w:val="7690D97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F6543F"/>
    <w:multiLevelType w:val="multilevel"/>
    <w:tmpl w:val="9146B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BC483F"/>
    <w:multiLevelType w:val="hybridMultilevel"/>
    <w:tmpl w:val="B31A95C4"/>
    <w:lvl w:ilvl="0" w:tplc="0FF21BB8">
      <w:start w:val="1"/>
      <w:numFmt w:val="upperRoman"/>
      <w:lvlText w:val="%1."/>
      <w:lvlJc w:val="left"/>
      <w:pPr>
        <w:ind w:left="1080" w:hanging="720"/>
      </w:pPr>
      <w:rPr>
        <w:rFonts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837C6A"/>
    <w:multiLevelType w:val="multilevel"/>
    <w:tmpl w:val="9A4E163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 w15:restartNumberingAfterBreak="0">
    <w:nsid w:val="17A67626"/>
    <w:multiLevelType w:val="hybridMultilevel"/>
    <w:tmpl w:val="A6463856"/>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8C20DFC"/>
    <w:multiLevelType w:val="multilevel"/>
    <w:tmpl w:val="5426BA62"/>
    <w:lvl w:ilvl="0">
      <w:start w:val="4"/>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9" w15:restartNumberingAfterBreak="0">
    <w:nsid w:val="1A5434FD"/>
    <w:multiLevelType w:val="multilevel"/>
    <w:tmpl w:val="09984F76"/>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 w15:restartNumberingAfterBreak="0">
    <w:nsid w:val="1EE331E1"/>
    <w:multiLevelType w:val="hybridMultilevel"/>
    <w:tmpl w:val="18A6FEBA"/>
    <w:lvl w:ilvl="0" w:tplc="D7567ED4">
      <w:start w:val="1"/>
      <w:numFmt w:val="upperRoman"/>
      <w:lvlText w:val="%1."/>
      <w:lvlJc w:val="left"/>
      <w:pPr>
        <w:ind w:left="1080" w:hanging="72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E91717"/>
    <w:multiLevelType w:val="multilevel"/>
    <w:tmpl w:val="016AA0C2"/>
    <w:lvl w:ilvl="0">
      <w:start w:val="9"/>
      <w:numFmt w:val="upperRoman"/>
      <w:lvlText w:val="%1."/>
      <w:lvlJc w:val="right"/>
      <w:pPr>
        <w:tabs>
          <w:tab w:val="num" w:pos="720"/>
        </w:tabs>
        <w:ind w:left="720" w:hanging="360"/>
      </w:pPr>
    </w:lvl>
    <w:lvl w:ilvl="1">
      <w:start w:val="1"/>
      <w:numFmt w:val="upperRoman"/>
      <w:lvlText w:val="%2."/>
      <w:lvlJc w:val="right"/>
      <w:pPr>
        <w:tabs>
          <w:tab w:val="num" w:pos="1440"/>
        </w:tabs>
        <w:ind w:left="1440" w:hanging="360"/>
      </w:pPr>
    </w:lvl>
    <w:lvl w:ilvl="2">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12" w15:restartNumberingAfterBreak="0">
    <w:nsid w:val="21D771DE"/>
    <w:multiLevelType w:val="multilevel"/>
    <w:tmpl w:val="2A463EB6"/>
    <w:lvl w:ilvl="0">
      <w:start w:val="15"/>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13" w15:restartNumberingAfterBreak="0">
    <w:nsid w:val="26D4469C"/>
    <w:multiLevelType w:val="multilevel"/>
    <w:tmpl w:val="1878FD5E"/>
    <w:lvl w:ilvl="0">
      <w:start w:val="2"/>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14" w15:restartNumberingAfterBreak="0">
    <w:nsid w:val="27C33055"/>
    <w:multiLevelType w:val="multilevel"/>
    <w:tmpl w:val="E102BBB0"/>
    <w:lvl w:ilvl="0">
      <w:start w:val="12"/>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15" w15:restartNumberingAfterBreak="0">
    <w:nsid w:val="320775C5"/>
    <w:multiLevelType w:val="hybridMultilevel"/>
    <w:tmpl w:val="B73C09DC"/>
    <w:lvl w:ilvl="0" w:tplc="ABAC5AE0">
      <w:start w:val="1"/>
      <w:numFmt w:val="bullet"/>
      <w:lvlText w:val=""/>
      <w:lvlJc w:val="left"/>
      <w:pPr>
        <w:tabs>
          <w:tab w:val="num" w:pos="720"/>
        </w:tabs>
        <w:ind w:left="720" w:hanging="360"/>
      </w:pPr>
      <w:rPr>
        <w:rFonts w:ascii="Wingdings 3" w:hAnsi="Wingdings 3" w:hint="default"/>
      </w:rPr>
    </w:lvl>
    <w:lvl w:ilvl="1" w:tplc="BC6023DE" w:tentative="1">
      <w:start w:val="1"/>
      <w:numFmt w:val="bullet"/>
      <w:lvlText w:val=""/>
      <w:lvlJc w:val="left"/>
      <w:pPr>
        <w:tabs>
          <w:tab w:val="num" w:pos="1440"/>
        </w:tabs>
        <w:ind w:left="1440" w:hanging="360"/>
      </w:pPr>
      <w:rPr>
        <w:rFonts w:ascii="Wingdings 3" w:hAnsi="Wingdings 3" w:hint="default"/>
      </w:rPr>
    </w:lvl>
    <w:lvl w:ilvl="2" w:tplc="88105CD0" w:tentative="1">
      <w:start w:val="1"/>
      <w:numFmt w:val="bullet"/>
      <w:lvlText w:val=""/>
      <w:lvlJc w:val="left"/>
      <w:pPr>
        <w:tabs>
          <w:tab w:val="num" w:pos="2160"/>
        </w:tabs>
        <w:ind w:left="2160" w:hanging="360"/>
      </w:pPr>
      <w:rPr>
        <w:rFonts w:ascii="Wingdings 3" w:hAnsi="Wingdings 3" w:hint="default"/>
      </w:rPr>
    </w:lvl>
    <w:lvl w:ilvl="3" w:tplc="2916B064" w:tentative="1">
      <w:start w:val="1"/>
      <w:numFmt w:val="bullet"/>
      <w:lvlText w:val=""/>
      <w:lvlJc w:val="left"/>
      <w:pPr>
        <w:tabs>
          <w:tab w:val="num" w:pos="2880"/>
        </w:tabs>
        <w:ind w:left="2880" w:hanging="360"/>
      </w:pPr>
      <w:rPr>
        <w:rFonts w:ascii="Wingdings 3" w:hAnsi="Wingdings 3" w:hint="default"/>
      </w:rPr>
    </w:lvl>
    <w:lvl w:ilvl="4" w:tplc="94DE8B7E" w:tentative="1">
      <w:start w:val="1"/>
      <w:numFmt w:val="bullet"/>
      <w:lvlText w:val=""/>
      <w:lvlJc w:val="left"/>
      <w:pPr>
        <w:tabs>
          <w:tab w:val="num" w:pos="3600"/>
        </w:tabs>
        <w:ind w:left="3600" w:hanging="360"/>
      </w:pPr>
      <w:rPr>
        <w:rFonts w:ascii="Wingdings 3" w:hAnsi="Wingdings 3" w:hint="default"/>
      </w:rPr>
    </w:lvl>
    <w:lvl w:ilvl="5" w:tplc="00E6E92A" w:tentative="1">
      <w:start w:val="1"/>
      <w:numFmt w:val="bullet"/>
      <w:lvlText w:val=""/>
      <w:lvlJc w:val="left"/>
      <w:pPr>
        <w:tabs>
          <w:tab w:val="num" w:pos="4320"/>
        </w:tabs>
        <w:ind w:left="4320" w:hanging="360"/>
      </w:pPr>
      <w:rPr>
        <w:rFonts w:ascii="Wingdings 3" w:hAnsi="Wingdings 3" w:hint="default"/>
      </w:rPr>
    </w:lvl>
    <w:lvl w:ilvl="6" w:tplc="930A6A58" w:tentative="1">
      <w:start w:val="1"/>
      <w:numFmt w:val="bullet"/>
      <w:lvlText w:val=""/>
      <w:lvlJc w:val="left"/>
      <w:pPr>
        <w:tabs>
          <w:tab w:val="num" w:pos="5040"/>
        </w:tabs>
        <w:ind w:left="5040" w:hanging="360"/>
      </w:pPr>
      <w:rPr>
        <w:rFonts w:ascii="Wingdings 3" w:hAnsi="Wingdings 3" w:hint="default"/>
      </w:rPr>
    </w:lvl>
    <w:lvl w:ilvl="7" w:tplc="3230EA60" w:tentative="1">
      <w:start w:val="1"/>
      <w:numFmt w:val="bullet"/>
      <w:lvlText w:val=""/>
      <w:lvlJc w:val="left"/>
      <w:pPr>
        <w:tabs>
          <w:tab w:val="num" w:pos="5760"/>
        </w:tabs>
        <w:ind w:left="5760" w:hanging="360"/>
      </w:pPr>
      <w:rPr>
        <w:rFonts w:ascii="Wingdings 3" w:hAnsi="Wingdings 3" w:hint="default"/>
      </w:rPr>
    </w:lvl>
    <w:lvl w:ilvl="8" w:tplc="E586F9D2" w:tentative="1">
      <w:start w:val="1"/>
      <w:numFmt w:val="bullet"/>
      <w:lvlText w:val=""/>
      <w:lvlJc w:val="left"/>
      <w:pPr>
        <w:tabs>
          <w:tab w:val="num" w:pos="6480"/>
        </w:tabs>
        <w:ind w:left="6480" w:hanging="360"/>
      </w:pPr>
      <w:rPr>
        <w:rFonts w:ascii="Wingdings 3" w:hAnsi="Wingdings 3" w:hint="default"/>
      </w:rPr>
    </w:lvl>
  </w:abstractNum>
  <w:abstractNum w:abstractNumId="16" w15:restartNumberingAfterBreak="0">
    <w:nsid w:val="338818B6"/>
    <w:multiLevelType w:val="multilevel"/>
    <w:tmpl w:val="6F5A2A38"/>
    <w:lvl w:ilvl="0">
      <w:start w:val="14"/>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17" w15:restartNumberingAfterBreak="0">
    <w:nsid w:val="37D65378"/>
    <w:multiLevelType w:val="multilevel"/>
    <w:tmpl w:val="B6A8018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9C214C3"/>
    <w:multiLevelType w:val="multilevel"/>
    <w:tmpl w:val="7542FAFA"/>
    <w:lvl w:ilvl="0">
      <w:start w:val="8"/>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19" w15:restartNumberingAfterBreak="0">
    <w:nsid w:val="39FD64CC"/>
    <w:multiLevelType w:val="hybridMultilevel"/>
    <w:tmpl w:val="C804FAEA"/>
    <w:lvl w:ilvl="0" w:tplc="04090019">
      <w:start w:val="1"/>
      <w:numFmt w:val="lowerLetter"/>
      <w:lvlText w:val="%1."/>
      <w:lvlJc w:val="left"/>
      <w:pPr>
        <w:ind w:left="720" w:hanging="360"/>
      </w:pPr>
      <w:rPr>
        <w:rFonts w:hint="default"/>
      </w:rPr>
    </w:lvl>
    <w:lvl w:ilvl="1" w:tplc="43EE5466">
      <w:start w:val="1"/>
      <w:numFmt w:val="lowerLetter"/>
      <w:lvlText w:val="%2."/>
      <w:lvlJc w:val="left"/>
      <w:pPr>
        <w:ind w:left="1260" w:hanging="360"/>
      </w:pPr>
      <w:rPr>
        <w:rFonts w:ascii="Times New Roman" w:hAnsi="Times New Roman" w:cs="Times New Roman" w:hint="default"/>
        <w:color w:val="auto"/>
        <w:sz w:val="24"/>
        <w:szCs w:val="24"/>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966176"/>
    <w:multiLevelType w:val="hybridMultilevel"/>
    <w:tmpl w:val="52829F24"/>
    <w:lvl w:ilvl="0" w:tplc="32567DCA">
      <w:start w:val="1"/>
      <w:numFmt w:val="lowerLetter"/>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D994D31"/>
    <w:multiLevelType w:val="multilevel"/>
    <w:tmpl w:val="25404F56"/>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2" w15:restartNumberingAfterBreak="0">
    <w:nsid w:val="481B6EAB"/>
    <w:multiLevelType w:val="hybridMultilevel"/>
    <w:tmpl w:val="B790821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397A76"/>
    <w:multiLevelType w:val="multilevel"/>
    <w:tmpl w:val="C4429DC0"/>
    <w:lvl w:ilvl="0">
      <w:start w:val="1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24" w15:restartNumberingAfterBreak="0">
    <w:nsid w:val="49B027B3"/>
    <w:multiLevelType w:val="hybridMultilevel"/>
    <w:tmpl w:val="4C140604"/>
    <w:lvl w:ilvl="0" w:tplc="B792FE3A">
      <w:start w:val="1"/>
      <w:numFmt w:val="upperRoman"/>
      <w:lvlText w:val="%1."/>
      <w:lvlJc w:val="left"/>
      <w:pPr>
        <w:ind w:left="360" w:hanging="360"/>
      </w:pPr>
      <w:rPr>
        <w:rFonts w:hint="default"/>
        <w:b/>
        <w:color w:val="00000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CBA391F"/>
    <w:multiLevelType w:val="multilevel"/>
    <w:tmpl w:val="4CACF21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0D70D19"/>
    <w:multiLevelType w:val="hybridMultilevel"/>
    <w:tmpl w:val="5FA22AF6"/>
    <w:lvl w:ilvl="0" w:tplc="B792FE3A">
      <w:start w:val="1"/>
      <w:numFmt w:val="upperRoman"/>
      <w:lvlText w:val="%1."/>
      <w:lvlJc w:val="left"/>
      <w:pPr>
        <w:ind w:left="1440" w:hanging="360"/>
      </w:pPr>
      <w:rPr>
        <w:rFonts w:hint="default"/>
        <w:b/>
        <w:color w:val="00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50FE72A8"/>
    <w:multiLevelType w:val="hybridMultilevel"/>
    <w:tmpl w:val="15584846"/>
    <w:lvl w:ilvl="0" w:tplc="9B520F8E">
      <w:start w:val="1"/>
      <w:numFmt w:val="upperRoman"/>
      <w:lvlText w:val="%1."/>
      <w:lvlJc w:val="left"/>
      <w:pPr>
        <w:ind w:left="1080" w:hanging="720"/>
      </w:pPr>
      <w:rPr>
        <w:rFonts w:hint="default"/>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7C09C8"/>
    <w:multiLevelType w:val="multilevel"/>
    <w:tmpl w:val="BEB48DAE"/>
    <w:lvl w:ilvl="0">
      <w:start w:val="6"/>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29" w15:restartNumberingAfterBreak="0">
    <w:nsid w:val="54FF7E39"/>
    <w:multiLevelType w:val="multilevel"/>
    <w:tmpl w:val="4308F9FA"/>
    <w:lvl w:ilvl="0">
      <w:start w:val="3"/>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30" w15:restartNumberingAfterBreak="0">
    <w:nsid w:val="585C0BC7"/>
    <w:multiLevelType w:val="multilevel"/>
    <w:tmpl w:val="1C006F2A"/>
    <w:lvl w:ilvl="0">
      <w:start w:val="2"/>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31" w15:restartNumberingAfterBreak="0">
    <w:nsid w:val="5A39176B"/>
    <w:multiLevelType w:val="hybridMultilevel"/>
    <w:tmpl w:val="5798D5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5DB93DA0"/>
    <w:multiLevelType w:val="hybridMultilevel"/>
    <w:tmpl w:val="1DEA253C"/>
    <w:lvl w:ilvl="0" w:tplc="C4E62A62">
      <w:start w:val="1"/>
      <w:numFmt w:val="upperRoman"/>
      <w:lvlText w:val="%1."/>
      <w:lvlJc w:val="left"/>
      <w:pPr>
        <w:ind w:left="1080" w:hanging="720"/>
      </w:pPr>
      <w:rPr>
        <w:rFonts w:ascii="Times New Roman" w:hAnsi="Times New Roman" w:cs="Times New Roman" w:hint="default"/>
        <w:b/>
        <w:color w:val="000000"/>
        <w:sz w:val="24"/>
        <w:szCs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EA120E5"/>
    <w:multiLevelType w:val="multilevel"/>
    <w:tmpl w:val="7252272E"/>
    <w:lvl w:ilvl="0">
      <w:start w:val="13"/>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34" w15:restartNumberingAfterBreak="0">
    <w:nsid w:val="626176B4"/>
    <w:multiLevelType w:val="multilevel"/>
    <w:tmpl w:val="62B08CBE"/>
    <w:lvl w:ilvl="0">
      <w:start w:val="7"/>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35" w15:restartNumberingAfterBreak="0">
    <w:nsid w:val="632D08E6"/>
    <w:multiLevelType w:val="multilevel"/>
    <w:tmpl w:val="FCCCB5B4"/>
    <w:lvl w:ilvl="0">
      <w:start w:val="10"/>
      <w:numFmt w:val="upperRoman"/>
      <w:lvlText w:val="%1."/>
      <w:lvlJc w:val="right"/>
      <w:pPr>
        <w:tabs>
          <w:tab w:val="num" w:pos="720"/>
        </w:tabs>
        <w:ind w:left="720" w:hanging="360"/>
      </w:pPr>
    </w:lvl>
    <w:lvl w:ilvl="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36" w15:restartNumberingAfterBreak="0">
    <w:nsid w:val="66A05C0C"/>
    <w:multiLevelType w:val="multilevel"/>
    <w:tmpl w:val="EFF425E4"/>
    <w:lvl w:ilvl="0">
      <w:start w:val="5"/>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37" w15:restartNumberingAfterBreak="0">
    <w:nsid w:val="6792247C"/>
    <w:multiLevelType w:val="hybridMultilevel"/>
    <w:tmpl w:val="7A0460CE"/>
    <w:lvl w:ilvl="0" w:tplc="5E985ACA">
      <w:start w:val="1"/>
      <w:numFmt w:val="lowerLetter"/>
      <w:lvlText w:val="%1.)"/>
      <w:lvlJc w:val="left"/>
      <w:pPr>
        <w:ind w:left="720" w:hanging="360"/>
      </w:pPr>
      <w:rPr>
        <w:rFonts w:hint="default"/>
        <w:color w:val="00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96F1399"/>
    <w:multiLevelType w:val="multilevel"/>
    <w:tmpl w:val="F6FCC5E6"/>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39" w15:restartNumberingAfterBreak="0">
    <w:nsid w:val="6E5B77D4"/>
    <w:multiLevelType w:val="hybridMultilevel"/>
    <w:tmpl w:val="6BE257F0"/>
    <w:lvl w:ilvl="0" w:tplc="D018C81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4B46C51"/>
    <w:multiLevelType w:val="hybridMultilevel"/>
    <w:tmpl w:val="BD2844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4CF0003"/>
    <w:multiLevelType w:val="hybridMultilevel"/>
    <w:tmpl w:val="2E26E774"/>
    <w:lvl w:ilvl="0" w:tplc="11B49B2E">
      <w:start w:val="1"/>
      <w:numFmt w:val="bullet"/>
      <w:lvlText w:val=""/>
      <w:lvlJc w:val="left"/>
      <w:pPr>
        <w:tabs>
          <w:tab w:val="num" w:pos="720"/>
        </w:tabs>
        <w:ind w:left="720" w:hanging="360"/>
      </w:pPr>
      <w:rPr>
        <w:rFonts w:ascii="Wingdings 3" w:hAnsi="Wingdings 3" w:hint="default"/>
      </w:rPr>
    </w:lvl>
    <w:lvl w:ilvl="1" w:tplc="BF6632CA" w:tentative="1">
      <w:start w:val="1"/>
      <w:numFmt w:val="bullet"/>
      <w:lvlText w:val=""/>
      <w:lvlJc w:val="left"/>
      <w:pPr>
        <w:tabs>
          <w:tab w:val="num" w:pos="1440"/>
        </w:tabs>
        <w:ind w:left="1440" w:hanging="360"/>
      </w:pPr>
      <w:rPr>
        <w:rFonts w:ascii="Wingdings 3" w:hAnsi="Wingdings 3" w:hint="default"/>
      </w:rPr>
    </w:lvl>
    <w:lvl w:ilvl="2" w:tplc="EA28AF18" w:tentative="1">
      <w:start w:val="1"/>
      <w:numFmt w:val="bullet"/>
      <w:lvlText w:val=""/>
      <w:lvlJc w:val="left"/>
      <w:pPr>
        <w:tabs>
          <w:tab w:val="num" w:pos="2160"/>
        </w:tabs>
        <w:ind w:left="2160" w:hanging="360"/>
      </w:pPr>
      <w:rPr>
        <w:rFonts w:ascii="Wingdings 3" w:hAnsi="Wingdings 3" w:hint="default"/>
      </w:rPr>
    </w:lvl>
    <w:lvl w:ilvl="3" w:tplc="D720714E" w:tentative="1">
      <w:start w:val="1"/>
      <w:numFmt w:val="bullet"/>
      <w:lvlText w:val=""/>
      <w:lvlJc w:val="left"/>
      <w:pPr>
        <w:tabs>
          <w:tab w:val="num" w:pos="2880"/>
        </w:tabs>
        <w:ind w:left="2880" w:hanging="360"/>
      </w:pPr>
      <w:rPr>
        <w:rFonts w:ascii="Wingdings 3" w:hAnsi="Wingdings 3" w:hint="default"/>
      </w:rPr>
    </w:lvl>
    <w:lvl w:ilvl="4" w:tplc="24948B96" w:tentative="1">
      <w:start w:val="1"/>
      <w:numFmt w:val="bullet"/>
      <w:lvlText w:val=""/>
      <w:lvlJc w:val="left"/>
      <w:pPr>
        <w:tabs>
          <w:tab w:val="num" w:pos="3600"/>
        </w:tabs>
        <w:ind w:left="3600" w:hanging="360"/>
      </w:pPr>
      <w:rPr>
        <w:rFonts w:ascii="Wingdings 3" w:hAnsi="Wingdings 3" w:hint="default"/>
      </w:rPr>
    </w:lvl>
    <w:lvl w:ilvl="5" w:tplc="887A4C28" w:tentative="1">
      <w:start w:val="1"/>
      <w:numFmt w:val="bullet"/>
      <w:lvlText w:val=""/>
      <w:lvlJc w:val="left"/>
      <w:pPr>
        <w:tabs>
          <w:tab w:val="num" w:pos="4320"/>
        </w:tabs>
        <w:ind w:left="4320" w:hanging="360"/>
      </w:pPr>
      <w:rPr>
        <w:rFonts w:ascii="Wingdings 3" w:hAnsi="Wingdings 3" w:hint="default"/>
      </w:rPr>
    </w:lvl>
    <w:lvl w:ilvl="6" w:tplc="17A2231A" w:tentative="1">
      <w:start w:val="1"/>
      <w:numFmt w:val="bullet"/>
      <w:lvlText w:val=""/>
      <w:lvlJc w:val="left"/>
      <w:pPr>
        <w:tabs>
          <w:tab w:val="num" w:pos="5040"/>
        </w:tabs>
        <w:ind w:left="5040" w:hanging="360"/>
      </w:pPr>
      <w:rPr>
        <w:rFonts w:ascii="Wingdings 3" w:hAnsi="Wingdings 3" w:hint="default"/>
      </w:rPr>
    </w:lvl>
    <w:lvl w:ilvl="7" w:tplc="2528F4AE" w:tentative="1">
      <w:start w:val="1"/>
      <w:numFmt w:val="bullet"/>
      <w:lvlText w:val=""/>
      <w:lvlJc w:val="left"/>
      <w:pPr>
        <w:tabs>
          <w:tab w:val="num" w:pos="5760"/>
        </w:tabs>
        <w:ind w:left="5760" w:hanging="360"/>
      </w:pPr>
      <w:rPr>
        <w:rFonts w:ascii="Wingdings 3" w:hAnsi="Wingdings 3" w:hint="default"/>
      </w:rPr>
    </w:lvl>
    <w:lvl w:ilvl="8" w:tplc="7FD809BA" w:tentative="1">
      <w:start w:val="1"/>
      <w:numFmt w:val="bullet"/>
      <w:lvlText w:val=""/>
      <w:lvlJc w:val="left"/>
      <w:pPr>
        <w:tabs>
          <w:tab w:val="num" w:pos="6480"/>
        </w:tabs>
        <w:ind w:left="6480" w:hanging="360"/>
      </w:pPr>
      <w:rPr>
        <w:rFonts w:ascii="Wingdings 3" w:hAnsi="Wingdings 3" w:hint="default"/>
      </w:rPr>
    </w:lvl>
  </w:abstractNum>
  <w:abstractNum w:abstractNumId="42" w15:restartNumberingAfterBreak="0">
    <w:nsid w:val="775249E8"/>
    <w:multiLevelType w:val="multilevel"/>
    <w:tmpl w:val="F5D450C6"/>
    <w:lvl w:ilvl="0">
      <w:start w:val="3"/>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43" w15:restartNumberingAfterBreak="0">
    <w:nsid w:val="7A7A5C62"/>
    <w:multiLevelType w:val="multilevel"/>
    <w:tmpl w:val="A93CE59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E252C5A"/>
    <w:multiLevelType w:val="hybridMultilevel"/>
    <w:tmpl w:val="2DE616C6"/>
    <w:lvl w:ilvl="0" w:tplc="04090019">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2"/>
  </w:num>
  <w:num w:numId="2">
    <w:abstractNumId w:val="13"/>
  </w:num>
  <w:num w:numId="3">
    <w:abstractNumId w:val="42"/>
  </w:num>
  <w:num w:numId="4">
    <w:abstractNumId w:val="8"/>
  </w:num>
  <w:num w:numId="5">
    <w:abstractNumId w:val="36"/>
  </w:num>
  <w:num w:numId="6">
    <w:abstractNumId w:val="28"/>
  </w:num>
  <w:num w:numId="7">
    <w:abstractNumId w:val="38"/>
  </w:num>
  <w:num w:numId="8">
    <w:abstractNumId w:val="30"/>
  </w:num>
  <w:num w:numId="9">
    <w:abstractNumId w:val="29"/>
  </w:num>
  <w:num w:numId="10">
    <w:abstractNumId w:val="34"/>
  </w:num>
  <w:num w:numId="11">
    <w:abstractNumId w:val="18"/>
  </w:num>
  <w:num w:numId="12">
    <w:abstractNumId w:val="11"/>
  </w:num>
  <w:num w:numId="13">
    <w:abstractNumId w:val="35"/>
  </w:num>
  <w:num w:numId="14">
    <w:abstractNumId w:val="23"/>
  </w:num>
  <w:num w:numId="15">
    <w:abstractNumId w:val="14"/>
  </w:num>
  <w:num w:numId="16">
    <w:abstractNumId w:val="33"/>
  </w:num>
  <w:num w:numId="17">
    <w:abstractNumId w:val="16"/>
  </w:num>
  <w:num w:numId="18">
    <w:abstractNumId w:val="6"/>
  </w:num>
  <w:num w:numId="19">
    <w:abstractNumId w:val="9"/>
  </w:num>
  <w:num w:numId="20">
    <w:abstractNumId w:val="21"/>
  </w:num>
  <w:num w:numId="21">
    <w:abstractNumId w:val="12"/>
  </w:num>
  <w:num w:numId="22">
    <w:abstractNumId w:val="4"/>
  </w:num>
  <w:num w:numId="23">
    <w:abstractNumId w:val="43"/>
  </w:num>
  <w:num w:numId="24">
    <w:abstractNumId w:val="25"/>
  </w:num>
  <w:num w:numId="25">
    <w:abstractNumId w:val="3"/>
  </w:num>
  <w:num w:numId="26">
    <w:abstractNumId w:val="17"/>
  </w:num>
  <w:num w:numId="27">
    <w:abstractNumId w:val="5"/>
  </w:num>
  <w:num w:numId="28">
    <w:abstractNumId w:val="1"/>
  </w:num>
  <w:num w:numId="29">
    <w:abstractNumId w:val="39"/>
  </w:num>
  <w:num w:numId="30">
    <w:abstractNumId w:val="10"/>
  </w:num>
  <w:num w:numId="31">
    <w:abstractNumId w:val="37"/>
  </w:num>
  <w:num w:numId="32">
    <w:abstractNumId w:val="27"/>
  </w:num>
  <w:num w:numId="33">
    <w:abstractNumId w:val="32"/>
  </w:num>
  <w:num w:numId="34">
    <w:abstractNumId w:val="41"/>
  </w:num>
  <w:num w:numId="35">
    <w:abstractNumId w:val="15"/>
  </w:num>
  <w:num w:numId="36">
    <w:abstractNumId w:val="20"/>
  </w:num>
  <w:num w:numId="37">
    <w:abstractNumId w:val="40"/>
  </w:num>
  <w:num w:numId="38">
    <w:abstractNumId w:val="44"/>
  </w:num>
  <w:num w:numId="39">
    <w:abstractNumId w:val="7"/>
  </w:num>
  <w:num w:numId="40">
    <w:abstractNumId w:val="19"/>
  </w:num>
  <w:num w:numId="41">
    <w:abstractNumId w:val="31"/>
  </w:num>
  <w:num w:numId="42">
    <w:abstractNumId w:val="26"/>
  </w:num>
  <w:num w:numId="43">
    <w:abstractNumId w:val="24"/>
  </w:num>
  <w:num w:numId="44">
    <w:abstractNumId w:val="22"/>
  </w:num>
  <w:num w:numId="45">
    <w:abstractNumId w:val="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460C230"/>
    <w:rsid w:val="00000870"/>
    <w:rsid w:val="00000EA2"/>
    <w:rsid w:val="00002AEE"/>
    <w:rsid w:val="000034ED"/>
    <w:rsid w:val="00003BED"/>
    <w:rsid w:val="00004563"/>
    <w:rsid w:val="000050C3"/>
    <w:rsid w:val="000059BD"/>
    <w:rsid w:val="00006214"/>
    <w:rsid w:val="00007CBC"/>
    <w:rsid w:val="00010E30"/>
    <w:rsid w:val="00011292"/>
    <w:rsid w:val="00011DB9"/>
    <w:rsid w:val="00012087"/>
    <w:rsid w:val="00012E92"/>
    <w:rsid w:val="00013015"/>
    <w:rsid w:val="0001316F"/>
    <w:rsid w:val="000145F6"/>
    <w:rsid w:val="0001477F"/>
    <w:rsid w:val="000156B2"/>
    <w:rsid w:val="00017089"/>
    <w:rsid w:val="000177A6"/>
    <w:rsid w:val="00020BBB"/>
    <w:rsid w:val="000213DE"/>
    <w:rsid w:val="00021A46"/>
    <w:rsid w:val="00023028"/>
    <w:rsid w:val="00023063"/>
    <w:rsid w:val="000238E6"/>
    <w:rsid w:val="000241CE"/>
    <w:rsid w:val="0002541D"/>
    <w:rsid w:val="00026210"/>
    <w:rsid w:val="00026377"/>
    <w:rsid w:val="00026846"/>
    <w:rsid w:val="00026AB8"/>
    <w:rsid w:val="00026C17"/>
    <w:rsid w:val="0002751F"/>
    <w:rsid w:val="00027D60"/>
    <w:rsid w:val="00030713"/>
    <w:rsid w:val="000312A4"/>
    <w:rsid w:val="00031C66"/>
    <w:rsid w:val="000327DD"/>
    <w:rsid w:val="00032A41"/>
    <w:rsid w:val="00032B87"/>
    <w:rsid w:val="00032FF9"/>
    <w:rsid w:val="00033FD8"/>
    <w:rsid w:val="000341B3"/>
    <w:rsid w:val="00034E67"/>
    <w:rsid w:val="00035611"/>
    <w:rsid w:val="00035EF8"/>
    <w:rsid w:val="00037C74"/>
    <w:rsid w:val="00041C2D"/>
    <w:rsid w:val="00041D9D"/>
    <w:rsid w:val="00041F84"/>
    <w:rsid w:val="00044A28"/>
    <w:rsid w:val="000457DF"/>
    <w:rsid w:val="000458A2"/>
    <w:rsid w:val="00046E7F"/>
    <w:rsid w:val="0005087F"/>
    <w:rsid w:val="00050F2C"/>
    <w:rsid w:val="000510C4"/>
    <w:rsid w:val="0005369D"/>
    <w:rsid w:val="00054667"/>
    <w:rsid w:val="0005599A"/>
    <w:rsid w:val="00056F09"/>
    <w:rsid w:val="00057900"/>
    <w:rsid w:val="00060B1F"/>
    <w:rsid w:val="000612CD"/>
    <w:rsid w:val="0006180B"/>
    <w:rsid w:val="000620DF"/>
    <w:rsid w:val="000622CA"/>
    <w:rsid w:val="00062CBC"/>
    <w:rsid w:val="000647B0"/>
    <w:rsid w:val="00064ECE"/>
    <w:rsid w:val="00066E98"/>
    <w:rsid w:val="00067BEA"/>
    <w:rsid w:val="00070046"/>
    <w:rsid w:val="00070609"/>
    <w:rsid w:val="00071C42"/>
    <w:rsid w:val="000720C5"/>
    <w:rsid w:val="00074497"/>
    <w:rsid w:val="00074F66"/>
    <w:rsid w:val="0007546F"/>
    <w:rsid w:val="00076DAB"/>
    <w:rsid w:val="000776B9"/>
    <w:rsid w:val="00077C33"/>
    <w:rsid w:val="000809AB"/>
    <w:rsid w:val="0008138D"/>
    <w:rsid w:val="00081F4E"/>
    <w:rsid w:val="00083781"/>
    <w:rsid w:val="00083D84"/>
    <w:rsid w:val="00083E54"/>
    <w:rsid w:val="000849CD"/>
    <w:rsid w:val="00086A6C"/>
    <w:rsid w:val="00087CE9"/>
    <w:rsid w:val="000906CA"/>
    <w:rsid w:val="000907A1"/>
    <w:rsid w:val="0009093F"/>
    <w:rsid w:val="000910F2"/>
    <w:rsid w:val="00091855"/>
    <w:rsid w:val="00092BC2"/>
    <w:rsid w:val="00092D84"/>
    <w:rsid w:val="000939C9"/>
    <w:rsid w:val="00093AE7"/>
    <w:rsid w:val="00093E95"/>
    <w:rsid w:val="00094A7B"/>
    <w:rsid w:val="00094D59"/>
    <w:rsid w:val="00096077"/>
    <w:rsid w:val="00096858"/>
    <w:rsid w:val="000A100C"/>
    <w:rsid w:val="000A1593"/>
    <w:rsid w:val="000A16DA"/>
    <w:rsid w:val="000A1C1A"/>
    <w:rsid w:val="000A1E9D"/>
    <w:rsid w:val="000A212E"/>
    <w:rsid w:val="000A4966"/>
    <w:rsid w:val="000A4E41"/>
    <w:rsid w:val="000A5790"/>
    <w:rsid w:val="000A6BBC"/>
    <w:rsid w:val="000A7015"/>
    <w:rsid w:val="000A7796"/>
    <w:rsid w:val="000A7EBC"/>
    <w:rsid w:val="000B0DFC"/>
    <w:rsid w:val="000B0F4F"/>
    <w:rsid w:val="000B1F81"/>
    <w:rsid w:val="000B2728"/>
    <w:rsid w:val="000B3A4F"/>
    <w:rsid w:val="000B4045"/>
    <w:rsid w:val="000B471A"/>
    <w:rsid w:val="000B4855"/>
    <w:rsid w:val="000B4A47"/>
    <w:rsid w:val="000B5126"/>
    <w:rsid w:val="000B5602"/>
    <w:rsid w:val="000B5787"/>
    <w:rsid w:val="000B5997"/>
    <w:rsid w:val="000B6C72"/>
    <w:rsid w:val="000C004A"/>
    <w:rsid w:val="000C0B4D"/>
    <w:rsid w:val="000C0D7A"/>
    <w:rsid w:val="000C197A"/>
    <w:rsid w:val="000C24D5"/>
    <w:rsid w:val="000C458F"/>
    <w:rsid w:val="000C5195"/>
    <w:rsid w:val="000C566F"/>
    <w:rsid w:val="000C665C"/>
    <w:rsid w:val="000D03AD"/>
    <w:rsid w:val="000D241D"/>
    <w:rsid w:val="000D24BD"/>
    <w:rsid w:val="000D331F"/>
    <w:rsid w:val="000D3A58"/>
    <w:rsid w:val="000D42AB"/>
    <w:rsid w:val="000D53F2"/>
    <w:rsid w:val="000D54F5"/>
    <w:rsid w:val="000D5877"/>
    <w:rsid w:val="000D64B8"/>
    <w:rsid w:val="000D6B5D"/>
    <w:rsid w:val="000D6E42"/>
    <w:rsid w:val="000E04F2"/>
    <w:rsid w:val="000E0586"/>
    <w:rsid w:val="000E2969"/>
    <w:rsid w:val="000E2B2A"/>
    <w:rsid w:val="000E34CF"/>
    <w:rsid w:val="000E4A9A"/>
    <w:rsid w:val="000F0599"/>
    <w:rsid w:val="000F141C"/>
    <w:rsid w:val="000F1CD4"/>
    <w:rsid w:val="000F1DDA"/>
    <w:rsid w:val="000F275B"/>
    <w:rsid w:val="000F2B0F"/>
    <w:rsid w:val="000F3D2B"/>
    <w:rsid w:val="000F587A"/>
    <w:rsid w:val="000F6282"/>
    <w:rsid w:val="000F697F"/>
    <w:rsid w:val="000F77A5"/>
    <w:rsid w:val="00100161"/>
    <w:rsid w:val="001001CB"/>
    <w:rsid w:val="00101148"/>
    <w:rsid w:val="001019BF"/>
    <w:rsid w:val="00101B03"/>
    <w:rsid w:val="00103090"/>
    <w:rsid w:val="00103D53"/>
    <w:rsid w:val="00104064"/>
    <w:rsid w:val="00105181"/>
    <w:rsid w:val="00106F52"/>
    <w:rsid w:val="001073B4"/>
    <w:rsid w:val="0010773A"/>
    <w:rsid w:val="00107F50"/>
    <w:rsid w:val="0011072C"/>
    <w:rsid w:val="00111B05"/>
    <w:rsid w:val="00111BCE"/>
    <w:rsid w:val="00112129"/>
    <w:rsid w:val="001124B0"/>
    <w:rsid w:val="0011278B"/>
    <w:rsid w:val="00113B84"/>
    <w:rsid w:val="00116032"/>
    <w:rsid w:val="00116CFD"/>
    <w:rsid w:val="00117180"/>
    <w:rsid w:val="00117619"/>
    <w:rsid w:val="00117A7B"/>
    <w:rsid w:val="0012144B"/>
    <w:rsid w:val="00121A3A"/>
    <w:rsid w:val="00122084"/>
    <w:rsid w:val="00122687"/>
    <w:rsid w:val="0012293C"/>
    <w:rsid w:val="00122F38"/>
    <w:rsid w:val="001235CF"/>
    <w:rsid w:val="00123A82"/>
    <w:rsid w:val="00123F59"/>
    <w:rsid w:val="0012643B"/>
    <w:rsid w:val="0012672E"/>
    <w:rsid w:val="0012698B"/>
    <w:rsid w:val="00127C75"/>
    <w:rsid w:val="00130370"/>
    <w:rsid w:val="00130B8F"/>
    <w:rsid w:val="00130E39"/>
    <w:rsid w:val="0013180A"/>
    <w:rsid w:val="00132EF8"/>
    <w:rsid w:val="00133852"/>
    <w:rsid w:val="001339FA"/>
    <w:rsid w:val="00133BD4"/>
    <w:rsid w:val="00133DD7"/>
    <w:rsid w:val="001355AB"/>
    <w:rsid w:val="001360CC"/>
    <w:rsid w:val="00140471"/>
    <w:rsid w:val="001408DB"/>
    <w:rsid w:val="00140BB4"/>
    <w:rsid w:val="00140DAE"/>
    <w:rsid w:val="001412EF"/>
    <w:rsid w:val="00141E8F"/>
    <w:rsid w:val="00142C3C"/>
    <w:rsid w:val="001443FB"/>
    <w:rsid w:val="00144FC7"/>
    <w:rsid w:val="0014627B"/>
    <w:rsid w:val="00152D30"/>
    <w:rsid w:val="00155797"/>
    <w:rsid w:val="00155A06"/>
    <w:rsid w:val="00157D6F"/>
    <w:rsid w:val="0016074E"/>
    <w:rsid w:val="001607A2"/>
    <w:rsid w:val="00161930"/>
    <w:rsid w:val="00162DBA"/>
    <w:rsid w:val="001630ED"/>
    <w:rsid w:val="00163781"/>
    <w:rsid w:val="0016487B"/>
    <w:rsid w:val="00165716"/>
    <w:rsid w:val="00166101"/>
    <w:rsid w:val="001667D8"/>
    <w:rsid w:val="001720D6"/>
    <w:rsid w:val="0017228F"/>
    <w:rsid w:val="00173372"/>
    <w:rsid w:val="00173679"/>
    <w:rsid w:val="001738EC"/>
    <w:rsid w:val="00173CE4"/>
    <w:rsid w:val="00174351"/>
    <w:rsid w:val="00175317"/>
    <w:rsid w:val="00175FA7"/>
    <w:rsid w:val="0017625B"/>
    <w:rsid w:val="00176C28"/>
    <w:rsid w:val="00176F43"/>
    <w:rsid w:val="0018054F"/>
    <w:rsid w:val="00182195"/>
    <w:rsid w:val="00183DA3"/>
    <w:rsid w:val="00183DE5"/>
    <w:rsid w:val="00184065"/>
    <w:rsid w:val="001844BE"/>
    <w:rsid w:val="00185501"/>
    <w:rsid w:val="0018552F"/>
    <w:rsid w:val="00185EB1"/>
    <w:rsid w:val="001874FF"/>
    <w:rsid w:val="00187BED"/>
    <w:rsid w:val="00191A6F"/>
    <w:rsid w:val="00191D1D"/>
    <w:rsid w:val="00192ED5"/>
    <w:rsid w:val="00193035"/>
    <w:rsid w:val="00193A7C"/>
    <w:rsid w:val="001941AF"/>
    <w:rsid w:val="00194E16"/>
    <w:rsid w:val="00196702"/>
    <w:rsid w:val="001A0A04"/>
    <w:rsid w:val="001A1379"/>
    <w:rsid w:val="001A2CEB"/>
    <w:rsid w:val="001A3035"/>
    <w:rsid w:val="001A7B5B"/>
    <w:rsid w:val="001B0B30"/>
    <w:rsid w:val="001B0B3D"/>
    <w:rsid w:val="001B18B6"/>
    <w:rsid w:val="001B469A"/>
    <w:rsid w:val="001B5AFD"/>
    <w:rsid w:val="001B76AD"/>
    <w:rsid w:val="001B7F77"/>
    <w:rsid w:val="001C0059"/>
    <w:rsid w:val="001C1193"/>
    <w:rsid w:val="001C1C7B"/>
    <w:rsid w:val="001C2562"/>
    <w:rsid w:val="001C2FCF"/>
    <w:rsid w:val="001C3731"/>
    <w:rsid w:val="001C3A7E"/>
    <w:rsid w:val="001C3F95"/>
    <w:rsid w:val="001C4EDF"/>
    <w:rsid w:val="001C5302"/>
    <w:rsid w:val="001C59CE"/>
    <w:rsid w:val="001C5FCA"/>
    <w:rsid w:val="001C6042"/>
    <w:rsid w:val="001C6384"/>
    <w:rsid w:val="001C7A70"/>
    <w:rsid w:val="001C7F88"/>
    <w:rsid w:val="001C7FC9"/>
    <w:rsid w:val="001D0373"/>
    <w:rsid w:val="001D1ADC"/>
    <w:rsid w:val="001D2360"/>
    <w:rsid w:val="001D38E2"/>
    <w:rsid w:val="001D3C50"/>
    <w:rsid w:val="001D3CE5"/>
    <w:rsid w:val="001D4C67"/>
    <w:rsid w:val="001D506A"/>
    <w:rsid w:val="001D51FC"/>
    <w:rsid w:val="001D652C"/>
    <w:rsid w:val="001D736F"/>
    <w:rsid w:val="001E06D5"/>
    <w:rsid w:val="001E152D"/>
    <w:rsid w:val="001E2672"/>
    <w:rsid w:val="001E4C7E"/>
    <w:rsid w:val="001E4CE8"/>
    <w:rsid w:val="001E5915"/>
    <w:rsid w:val="001E6EA5"/>
    <w:rsid w:val="001E790D"/>
    <w:rsid w:val="001F03A0"/>
    <w:rsid w:val="001F10E9"/>
    <w:rsid w:val="001F19EC"/>
    <w:rsid w:val="001F2457"/>
    <w:rsid w:val="001F2500"/>
    <w:rsid w:val="001F2591"/>
    <w:rsid w:val="001F2B6A"/>
    <w:rsid w:val="001F31F3"/>
    <w:rsid w:val="001F5D23"/>
    <w:rsid w:val="001F6B2C"/>
    <w:rsid w:val="001F7334"/>
    <w:rsid w:val="001F74F7"/>
    <w:rsid w:val="00200187"/>
    <w:rsid w:val="00200E29"/>
    <w:rsid w:val="002021C2"/>
    <w:rsid w:val="00202A97"/>
    <w:rsid w:val="00203777"/>
    <w:rsid w:val="00204294"/>
    <w:rsid w:val="002056CE"/>
    <w:rsid w:val="0020620A"/>
    <w:rsid w:val="00210523"/>
    <w:rsid w:val="00211581"/>
    <w:rsid w:val="002122C6"/>
    <w:rsid w:val="00213251"/>
    <w:rsid w:val="0021349E"/>
    <w:rsid w:val="0021679E"/>
    <w:rsid w:val="00217A85"/>
    <w:rsid w:val="0022144C"/>
    <w:rsid w:val="0022165C"/>
    <w:rsid w:val="0022169A"/>
    <w:rsid w:val="00221B18"/>
    <w:rsid w:val="00221B34"/>
    <w:rsid w:val="00221CAE"/>
    <w:rsid w:val="00221CDC"/>
    <w:rsid w:val="00221DD6"/>
    <w:rsid w:val="00222395"/>
    <w:rsid w:val="0022345C"/>
    <w:rsid w:val="0022386E"/>
    <w:rsid w:val="00223E54"/>
    <w:rsid w:val="00224100"/>
    <w:rsid w:val="00224DDE"/>
    <w:rsid w:val="002254D9"/>
    <w:rsid w:val="00225DF3"/>
    <w:rsid w:val="002264DF"/>
    <w:rsid w:val="00227CEA"/>
    <w:rsid w:val="00230278"/>
    <w:rsid w:val="002305A0"/>
    <w:rsid w:val="0023208A"/>
    <w:rsid w:val="00232618"/>
    <w:rsid w:val="002330D7"/>
    <w:rsid w:val="00234838"/>
    <w:rsid w:val="0023490B"/>
    <w:rsid w:val="00234BD7"/>
    <w:rsid w:val="00235023"/>
    <w:rsid w:val="002350FC"/>
    <w:rsid w:val="00235255"/>
    <w:rsid w:val="00236270"/>
    <w:rsid w:val="00237844"/>
    <w:rsid w:val="00237DF2"/>
    <w:rsid w:val="002401A5"/>
    <w:rsid w:val="00240CFD"/>
    <w:rsid w:val="0024136A"/>
    <w:rsid w:val="002419B0"/>
    <w:rsid w:val="00241B1D"/>
    <w:rsid w:val="0024376B"/>
    <w:rsid w:val="00243ABE"/>
    <w:rsid w:val="002447EA"/>
    <w:rsid w:val="002451A6"/>
    <w:rsid w:val="002453CC"/>
    <w:rsid w:val="00246430"/>
    <w:rsid w:val="002465AF"/>
    <w:rsid w:val="00246916"/>
    <w:rsid w:val="002472D1"/>
    <w:rsid w:val="002474FA"/>
    <w:rsid w:val="002477B8"/>
    <w:rsid w:val="00250C4C"/>
    <w:rsid w:val="002541FC"/>
    <w:rsid w:val="002550FC"/>
    <w:rsid w:val="002557D6"/>
    <w:rsid w:val="002575E1"/>
    <w:rsid w:val="00257FF1"/>
    <w:rsid w:val="002614B4"/>
    <w:rsid w:val="00262BC1"/>
    <w:rsid w:val="00263CB0"/>
    <w:rsid w:val="00264278"/>
    <w:rsid w:val="00264415"/>
    <w:rsid w:val="00264E3E"/>
    <w:rsid w:val="0026582F"/>
    <w:rsid w:val="00265C7B"/>
    <w:rsid w:val="00267B96"/>
    <w:rsid w:val="00267FCB"/>
    <w:rsid w:val="002722FE"/>
    <w:rsid w:val="002723FE"/>
    <w:rsid w:val="00273823"/>
    <w:rsid w:val="002749F8"/>
    <w:rsid w:val="002758BD"/>
    <w:rsid w:val="00277163"/>
    <w:rsid w:val="00277BF1"/>
    <w:rsid w:val="00277FB7"/>
    <w:rsid w:val="002803AF"/>
    <w:rsid w:val="002815B7"/>
    <w:rsid w:val="0028195D"/>
    <w:rsid w:val="00281EBC"/>
    <w:rsid w:val="00282FD0"/>
    <w:rsid w:val="0028449F"/>
    <w:rsid w:val="00284707"/>
    <w:rsid w:val="00284BF0"/>
    <w:rsid w:val="0028501E"/>
    <w:rsid w:val="002858DE"/>
    <w:rsid w:val="002865E9"/>
    <w:rsid w:val="00287391"/>
    <w:rsid w:val="0028776E"/>
    <w:rsid w:val="0029078F"/>
    <w:rsid w:val="002912F3"/>
    <w:rsid w:val="00291612"/>
    <w:rsid w:val="00291C32"/>
    <w:rsid w:val="00292C61"/>
    <w:rsid w:val="00292D15"/>
    <w:rsid w:val="002934FB"/>
    <w:rsid w:val="002938D0"/>
    <w:rsid w:val="00293D3E"/>
    <w:rsid w:val="00293D4D"/>
    <w:rsid w:val="002948A9"/>
    <w:rsid w:val="002956BF"/>
    <w:rsid w:val="00296716"/>
    <w:rsid w:val="002972AA"/>
    <w:rsid w:val="00297DE6"/>
    <w:rsid w:val="002A02E1"/>
    <w:rsid w:val="002A0B70"/>
    <w:rsid w:val="002A0D08"/>
    <w:rsid w:val="002A15B9"/>
    <w:rsid w:val="002A1770"/>
    <w:rsid w:val="002A1E43"/>
    <w:rsid w:val="002A379B"/>
    <w:rsid w:val="002A58BC"/>
    <w:rsid w:val="002A61EF"/>
    <w:rsid w:val="002A6EBB"/>
    <w:rsid w:val="002A72F0"/>
    <w:rsid w:val="002A77B1"/>
    <w:rsid w:val="002B06A1"/>
    <w:rsid w:val="002B081B"/>
    <w:rsid w:val="002B10E3"/>
    <w:rsid w:val="002B182E"/>
    <w:rsid w:val="002B1A63"/>
    <w:rsid w:val="002B6B4A"/>
    <w:rsid w:val="002B7099"/>
    <w:rsid w:val="002C0187"/>
    <w:rsid w:val="002C09AB"/>
    <w:rsid w:val="002C0CF6"/>
    <w:rsid w:val="002C1340"/>
    <w:rsid w:val="002C14C6"/>
    <w:rsid w:val="002C4802"/>
    <w:rsid w:val="002C573A"/>
    <w:rsid w:val="002C5C3F"/>
    <w:rsid w:val="002C64A0"/>
    <w:rsid w:val="002C7C2A"/>
    <w:rsid w:val="002D0196"/>
    <w:rsid w:val="002D0965"/>
    <w:rsid w:val="002D16A0"/>
    <w:rsid w:val="002D184B"/>
    <w:rsid w:val="002D32B6"/>
    <w:rsid w:val="002D3371"/>
    <w:rsid w:val="002D3677"/>
    <w:rsid w:val="002D3ADF"/>
    <w:rsid w:val="002D44A5"/>
    <w:rsid w:val="002D5A72"/>
    <w:rsid w:val="002D5B42"/>
    <w:rsid w:val="002D6422"/>
    <w:rsid w:val="002D69BB"/>
    <w:rsid w:val="002E13EE"/>
    <w:rsid w:val="002E2450"/>
    <w:rsid w:val="002E26EA"/>
    <w:rsid w:val="002E3326"/>
    <w:rsid w:val="002E66AA"/>
    <w:rsid w:val="002E6B81"/>
    <w:rsid w:val="002E731C"/>
    <w:rsid w:val="002E7D52"/>
    <w:rsid w:val="002E7E25"/>
    <w:rsid w:val="002E7F55"/>
    <w:rsid w:val="002F0E56"/>
    <w:rsid w:val="002F1C93"/>
    <w:rsid w:val="002F3570"/>
    <w:rsid w:val="002F3694"/>
    <w:rsid w:val="002F41F4"/>
    <w:rsid w:val="002F5F1C"/>
    <w:rsid w:val="002F693D"/>
    <w:rsid w:val="002F6A11"/>
    <w:rsid w:val="002F6F0D"/>
    <w:rsid w:val="002F72E7"/>
    <w:rsid w:val="002F73AA"/>
    <w:rsid w:val="0030201D"/>
    <w:rsid w:val="003028F5"/>
    <w:rsid w:val="00303CDE"/>
    <w:rsid w:val="003047E2"/>
    <w:rsid w:val="003058FE"/>
    <w:rsid w:val="00306333"/>
    <w:rsid w:val="00310DF1"/>
    <w:rsid w:val="003114FD"/>
    <w:rsid w:val="00311830"/>
    <w:rsid w:val="0031306F"/>
    <w:rsid w:val="00313E03"/>
    <w:rsid w:val="0031536B"/>
    <w:rsid w:val="003169E8"/>
    <w:rsid w:val="003200D6"/>
    <w:rsid w:val="00320E34"/>
    <w:rsid w:val="00321369"/>
    <w:rsid w:val="00321AC3"/>
    <w:rsid w:val="00321E57"/>
    <w:rsid w:val="00321E7F"/>
    <w:rsid w:val="00322A0D"/>
    <w:rsid w:val="00323210"/>
    <w:rsid w:val="00325C53"/>
    <w:rsid w:val="003264EB"/>
    <w:rsid w:val="00326DA9"/>
    <w:rsid w:val="0032702D"/>
    <w:rsid w:val="0032760B"/>
    <w:rsid w:val="00327B9A"/>
    <w:rsid w:val="00330025"/>
    <w:rsid w:val="00330B10"/>
    <w:rsid w:val="00332323"/>
    <w:rsid w:val="003327CB"/>
    <w:rsid w:val="00332E58"/>
    <w:rsid w:val="003332E5"/>
    <w:rsid w:val="003338A8"/>
    <w:rsid w:val="00333950"/>
    <w:rsid w:val="00333E32"/>
    <w:rsid w:val="003342AD"/>
    <w:rsid w:val="003342C4"/>
    <w:rsid w:val="00340027"/>
    <w:rsid w:val="0034037F"/>
    <w:rsid w:val="003420ED"/>
    <w:rsid w:val="0034240F"/>
    <w:rsid w:val="00343F80"/>
    <w:rsid w:val="00345DD2"/>
    <w:rsid w:val="00345E0B"/>
    <w:rsid w:val="00346E48"/>
    <w:rsid w:val="00350139"/>
    <w:rsid w:val="003509F7"/>
    <w:rsid w:val="00352805"/>
    <w:rsid w:val="003529DC"/>
    <w:rsid w:val="0035307F"/>
    <w:rsid w:val="00354B32"/>
    <w:rsid w:val="00356BC3"/>
    <w:rsid w:val="0035755B"/>
    <w:rsid w:val="00357D25"/>
    <w:rsid w:val="0036049E"/>
    <w:rsid w:val="003607B6"/>
    <w:rsid w:val="003608B4"/>
    <w:rsid w:val="00360E11"/>
    <w:rsid w:val="00361410"/>
    <w:rsid w:val="00361652"/>
    <w:rsid w:val="003617D5"/>
    <w:rsid w:val="003623A5"/>
    <w:rsid w:val="00362B03"/>
    <w:rsid w:val="00363D8F"/>
    <w:rsid w:val="00364228"/>
    <w:rsid w:val="0036489D"/>
    <w:rsid w:val="0036516E"/>
    <w:rsid w:val="00366857"/>
    <w:rsid w:val="00366BE3"/>
    <w:rsid w:val="00367497"/>
    <w:rsid w:val="0037199B"/>
    <w:rsid w:val="00371C60"/>
    <w:rsid w:val="00371DD1"/>
    <w:rsid w:val="003726D9"/>
    <w:rsid w:val="00372E83"/>
    <w:rsid w:val="00372ED7"/>
    <w:rsid w:val="00373183"/>
    <w:rsid w:val="00373AED"/>
    <w:rsid w:val="00374714"/>
    <w:rsid w:val="00374898"/>
    <w:rsid w:val="00375CA7"/>
    <w:rsid w:val="00375DB2"/>
    <w:rsid w:val="003760D4"/>
    <w:rsid w:val="00377B82"/>
    <w:rsid w:val="00377F5D"/>
    <w:rsid w:val="0038002B"/>
    <w:rsid w:val="00382E8D"/>
    <w:rsid w:val="00383222"/>
    <w:rsid w:val="00384776"/>
    <w:rsid w:val="00384897"/>
    <w:rsid w:val="003857D6"/>
    <w:rsid w:val="00385C83"/>
    <w:rsid w:val="00385F14"/>
    <w:rsid w:val="003865A8"/>
    <w:rsid w:val="0038683A"/>
    <w:rsid w:val="00386942"/>
    <w:rsid w:val="003875F0"/>
    <w:rsid w:val="00387736"/>
    <w:rsid w:val="00387A0E"/>
    <w:rsid w:val="00391369"/>
    <w:rsid w:val="003915FF"/>
    <w:rsid w:val="00391CAA"/>
    <w:rsid w:val="00391F0F"/>
    <w:rsid w:val="00392DFA"/>
    <w:rsid w:val="0039350E"/>
    <w:rsid w:val="003936FE"/>
    <w:rsid w:val="00393E52"/>
    <w:rsid w:val="00394CEF"/>
    <w:rsid w:val="00394E51"/>
    <w:rsid w:val="00395556"/>
    <w:rsid w:val="00396B65"/>
    <w:rsid w:val="00396D30"/>
    <w:rsid w:val="003976EA"/>
    <w:rsid w:val="003A0874"/>
    <w:rsid w:val="003A09FF"/>
    <w:rsid w:val="003A0D59"/>
    <w:rsid w:val="003A1458"/>
    <w:rsid w:val="003A2312"/>
    <w:rsid w:val="003A3812"/>
    <w:rsid w:val="003A41FA"/>
    <w:rsid w:val="003A427E"/>
    <w:rsid w:val="003A4BC9"/>
    <w:rsid w:val="003A5482"/>
    <w:rsid w:val="003A7258"/>
    <w:rsid w:val="003A78C1"/>
    <w:rsid w:val="003B0BA8"/>
    <w:rsid w:val="003B17BA"/>
    <w:rsid w:val="003B31C2"/>
    <w:rsid w:val="003B4280"/>
    <w:rsid w:val="003B766A"/>
    <w:rsid w:val="003B7E0C"/>
    <w:rsid w:val="003C0F7A"/>
    <w:rsid w:val="003C2140"/>
    <w:rsid w:val="003C2CE7"/>
    <w:rsid w:val="003C3421"/>
    <w:rsid w:val="003C496C"/>
    <w:rsid w:val="003C5187"/>
    <w:rsid w:val="003C55D0"/>
    <w:rsid w:val="003C69AD"/>
    <w:rsid w:val="003C74C2"/>
    <w:rsid w:val="003D0972"/>
    <w:rsid w:val="003D1A89"/>
    <w:rsid w:val="003D2296"/>
    <w:rsid w:val="003D2AE0"/>
    <w:rsid w:val="003D2C9A"/>
    <w:rsid w:val="003D4257"/>
    <w:rsid w:val="003D4B22"/>
    <w:rsid w:val="003D4CF2"/>
    <w:rsid w:val="003D6066"/>
    <w:rsid w:val="003E00C1"/>
    <w:rsid w:val="003E0618"/>
    <w:rsid w:val="003E1DE8"/>
    <w:rsid w:val="003E2789"/>
    <w:rsid w:val="003E32E5"/>
    <w:rsid w:val="003E3F75"/>
    <w:rsid w:val="003E4670"/>
    <w:rsid w:val="003E4958"/>
    <w:rsid w:val="003E4E40"/>
    <w:rsid w:val="003E69B4"/>
    <w:rsid w:val="003E6A4D"/>
    <w:rsid w:val="003E71C5"/>
    <w:rsid w:val="003E72BC"/>
    <w:rsid w:val="003E7781"/>
    <w:rsid w:val="003E7DF1"/>
    <w:rsid w:val="003F137A"/>
    <w:rsid w:val="003F1648"/>
    <w:rsid w:val="003F1CFC"/>
    <w:rsid w:val="003F33E1"/>
    <w:rsid w:val="003F3F69"/>
    <w:rsid w:val="003F588F"/>
    <w:rsid w:val="003F5CEE"/>
    <w:rsid w:val="003F624E"/>
    <w:rsid w:val="003F7386"/>
    <w:rsid w:val="003F76F1"/>
    <w:rsid w:val="003F7840"/>
    <w:rsid w:val="003F7917"/>
    <w:rsid w:val="003F7A55"/>
    <w:rsid w:val="00400C86"/>
    <w:rsid w:val="00400D25"/>
    <w:rsid w:val="004029EC"/>
    <w:rsid w:val="0040543D"/>
    <w:rsid w:val="004060AC"/>
    <w:rsid w:val="00407EA4"/>
    <w:rsid w:val="00411A18"/>
    <w:rsid w:val="00412320"/>
    <w:rsid w:val="00412346"/>
    <w:rsid w:val="00412C0F"/>
    <w:rsid w:val="00412D9E"/>
    <w:rsid w:val="00413715"/>
    <w:rsid w:val="00417321"/>
    <w:rsid w:val="00417BC8"/>
    <w:rsid w:val="00420308"/>
    <w:rsid w:val="00420AEC"/>
    <w:rsid w:val="0042135B"/>
    <w:rsid w:val="00421EB3"/>
    <w:rsid w:val="0042358E"/>
    <w:rsid w:val="00424151"/>
    <w:rsid w:val="00424D1D"/>
    <w:rsid w:val="00425340"/>
    <w:rsid w:val="004253A7"/>
    <w:rsid w:val="0042669B"/>
    <w:rsid w:val="00430135"/>
    <w:rsid w:val="004303D3"/>
    <w:rsid w:val="00431449"/>
    <w:rsid w:val="0043154F"/>
    <w:rsid w:val="00432018"/>
    <w:rsid w:val="00433168"/>
    <w:rsid w:val="00434519"/>
    <w:rsid w:val="004345BF"/>
    <w:rsid w:val="00434F75"/>
    <w:rsid w:val="00435AB2"/>
    <w:rsid w:val="00436176"/>
    <w:rsid w:val="0043643A"/>
    <w:rsid w:val="00436637"/>
    <w:rsid w:val="00436653"/>
    <w:rsid w:val="0043737F"/>
    <w:rsid w:val="00440DD7"/>
    <w:rsid w:val="0044113F"/>
    <w:rsid w:val="00441D2F"/>
    <w:rsid w:val="00442866"/>
    <w:rsid w:val="00443937"/>
    <w:rsid w:val="00444217"/>
    <w:rsid w:val="00444B3A"/>
    <w:rsid w:val="0044503F"/>
    <w:rsid w:val="00445065"/>
    <w:rsid w:val="00445864"/>
    <w:rsid w:val="00446B57"/>
    <w:rsid w:val="0045003E"/>
    <w:rsid w:val="004500B9"/>
    <w:rsid w:val="00450429"/>
    <w:rsid w:val="00450617"/>
    <w:rsid w:val="0045080B"/>
    <w:rsid w:val="00451644"/>
    <w:rsid w:val="004526A5"/>
    <w:rsid w:val="00452CC7"/>
    <w:rsid w:val="0045372B"/>
    <w:rsid w:val="00454695"/>
    <w:rsid w:val="0045548C"/>
    <w:rsid w:val="004608B9"/>
    <w:rsid w:val="00461024"/>
    <w:rsid w:val="0046254D"/>
    <w:rsid w:val="00463EB4"/>
    <w:rsid w:val="00465295"/>
    <w:rsid w:val="0046691B"/>
    <w:rsid w:val="00470422"/>
    <w:rsid w:val="004704CF"/>
    <w:rsid w:val="00470CEF"/>
    <w:rsid w:val="00470E1C"/>
    <w:rsid w:val="00471ADD"/>
    <w:rsid w:val="00472693"/>
    <w:rsid w:val="00472C04"/>
    <w:rsid w:val="004748DD"/>
    <w:rsid w:val="00475683"/>
    <w:rsid w:val="004762D7"/>
    <w:rsid w:val="00476B03"/>
    <w:rsid w:val="004770EB"/>
    <w:rsid w:val="00482A95"/>
    <w:rsid w:val="00482FF8"/>
    <w:rsid w:val="004835F3"/>
    <w:rsid w:val="00484A4A"/>
    <w:rsid w:val="00486C78"/>
    <w:rsid w:val="00490905"/>
    <w:rsid w:val="0049196B"/>
    <w:rsid w:val="00492A5E"/>
    <w:rsid w:val="00493092"/>
    <w:rsid w:val="00493717"/>
    <w:rsid w:val="0049378C"/>
    <w:rsid w:val="00493912"/>
    <w:rsid w:val="00493B19"/>
    <w:rsid w:val="00495134"/>
    <w:rsid w:val="004952DB"/>
    <w:rsid w:val="004963E8"/>
    <w:rsid w:val="004965CC"/>
    <w:rsid w:val="00497D35"/>
    <w:rsid w:val="004A2C4C"/>
    <w:rsid w:val="004A4632"/>
    <w:rsid w:val="004A4F83"/>
    <w:rsid w:val="004A55A9"/>
    <w:rsid w:val="004A5A27"/>
    <w:rsid w:val="004A79A3"/>
    <w:rsid w:val="004A7DDF"/>
    <w:rsid w:val="004B04E7"/>
    <w:rsid w:val="004B1376"/>
    <w:rsid w:val="004B25C7"/>
    <w:rsid w:val="004B2E76"/>
    <w:rsid w:val="004B3BE3"/>
    <w:rsid w:val="004B4A4D"/>
    <w:rsid w:val="004B57CE"/>
    <w:rsid w:val="004B7CDE"/>
    <w:rsid w:val="004C0FE6"/>
    <w:rsid w:val="004C1029"/>
    <w:rsid w:val="004C218A"/>
    <w:rsid w:val="004C277A"/>
    <w:rsid w:val="004C2B0D"/>
    <w:rsid w:val="004C2E34"/>
    <w:rsid w:val="004C31BF"/>
    <w:rsid w:val="004C4B7A"/>
    <w:rsid w:val="004C540D"/>
    <w:rsid w:val="004C5A14"/>
    <w:rsid w:val="004C5EA3"/>
    <w:rsid w:val="004C7637"/>
    <w:rsid w:val="004C7F16"/>
    <w:rsid w:val="004D017A"/>
    <w:rsid w:val="004D0776"/>
    <w:rsid w:val="004D332B"/>
    <w:rsid w:val="004D40A8"/>
    <w:rsid w:val="004D446E"/>
    <w:rsid w:val="004D47FF"/>
    <w:rsid w:val="004D4CA9"/>
    <w:rsid w:val="004D4DFE"/>
    <w:rsid w:val="004D609E"/>
    <w:rsid w:val="004D6B7D"/>
    <w:rsid w:val="004D7864"/>
    <w:rsid w:val="004E03D7"/>
    <w:rsid w:val="004E0F00"/>
    <w:rsid w:val="004E2291"/>
    <w:rsid w:val="004E27D2"/>
    <w:rsid w:val="004E346B"/>
    <w:rsid w:val="004E3603"/>
    <w:rsid w:val="004E4C78"/>
    <w:rsid w:val="004E4F7D"/>
    <w:rsid w:val="004E52F5"/>
    <w:rsid w:val="004E5479"/>
    <w:rsid w:val="004E57FB"/>
    <w:rsid w:val="004E6168"/>
    <w:rsid w:val="004E6A51"/>
    <w:rsid w:val="004F03D7"/>
    <w:rsid w:val="004F0DAE"/>
    <w:rsid w:val="004F1B55"/>
    <w:rsid w:val="004F25D0"/>
    <w:rsid w:val="004F269D"/>
    <w:rsid w:val="004F3920"/>
    <w:rsid w:val="004F3EE0"/>
    <w:rsid w:val="004F43C6"/>
    <w:rsid w:val="004F4D34"/>
    <w:rsid w:val="004F7864"/>
    <w:rsid w:val="004F7B2A"/>
    <w:rsid w:val="00500487"/>
    <w:rsid w:val="00500946"/>
    <w:rsid w:val="0050156E"/>
    <w:rsid w:val="00501612"/>
    <w:rsid w:val="00502D30"/>
    <w:rsid w:val="00503111"/>
    <w:rsid w:val="0050473F"/>
    <w:rsid w:val="00504A16"/>
    <w:rsid w:val="0050691D"/>
    <w:rsid w:val="00507C3A"/>
    <w:rsid w:val="00507D29"/>
    <w:rsid w:val="00507E6C"/>
    <w:rsid w:val="00510CF1"/>
    <w:rsid w:val="0051130B"/>
    <w:rsid w:val="0051364C"/>
    <w:rsid w:val="00514886"/>
    <w:rsid w:val="00514C2C"/>
    <w:rsid w:val="00514C98"/>
    <w:rsid w:val="00515AE7"/>
    <w:rsid w:val="005165AC"/>
    <w:rsid w:val="00516978"/>
    <w:rsid w:val="00516C15"/>
    <w:rsid w:val="00517F95"/>
    <w:rsid w:val="00521546"/>
    <w:rsid w:val="00521A0B"/>
    <w:rsid w:val="005222D3"/>
    <w:rsid w:val="005226A7"/>
    <w:rsid w:val="00522C2C"/>
    <w:rsid w:val="00523BB4"/>
    <w:rsid w:val="00523C6E"/>
    <w:rsid w:val="00523CEB"/>
    <w:rsid w:val="005249FB"/>
    <w:rsid w:val="00525B0D"/>
    <w:rsid w:val="0052614E"/>
    <w:rsid w:val="005265A0"/>
    <w:rsid w:val="005265BB"/>
    <w:rsid w:val="005266DF"/>
    <w:rsid w:val="005276BA"/>
    <w:rsid w:val="005279C6"/>
    <w:rsid w:val="00531067"/>
    <w:rsid w:val="00531A22"/>
    <w:rsid w:val="00531F27"/>
    <w:rsid w:val="005328A2"/>
    <w:rsid w:val="005328A6"/>
    <w:rsid w:val="005330A5"/>
    <w:rsid w:val="00533271"/>
    <w:rsid w:val="005340FC"/>
    <w:rsid w:val="005342FF"/>
    <w:rsid w:val="005343B8"/>
    <w:rsid w:val="0053482D"/>
    <w:rsid w:val="00534909"/>
    <w:rsid w:val="00535131"/>
    <w:rsid w:val="00535406"/>
    <w:rsid w:val="00535974"/>
    <w:rsid w:val="00535999"/>
    <w:rsid w:val="005368D0"/>
    <w:rsid w:val="00537060"/>
    <w:rsid w:val="00537197"/>
    <w:rsid w:val="00537A56"/>
    <w:rsid w:val="0054153B"/>
    <w:rsid w:val="005415CE"/>
    <w:rsid w:val="00541BE0"/>
    <w:rsid w:val="00541BEA"/>
    <w:rsid w:val="00541E6F"/>
    <w:rsid w:val="0054261E"/>
    <w:rsid w:val="0054275D"/>
    <w:rsid w:val="00542C0D"/>
    <w:rsid w:val="00542EB4"/>
    <w:rsid w:val="00543650"/>
    <w:rsid w:val="00543B72"/>
    <w:rsid w:val="00544BD5"/>
    <w:rsid w:val="00544D60"/>
    <w:rsid w:val="00545537"/>
    <w:rsid w:val="00545FF3"/>
    <w:rsid w:val="00546812"/>
    <w:rsid w:val="00546A13"/>
    <w:rsid w:val="00551598"/>
    <w:rsid w:val="00551F0E"/>
    <w:rsid w:val="00552BA6"/>
    <w:rsid w:val="005543C5"/>
    <w:rsid w:val="0055487C"/>
    <w:rsid w:val="00554BF2"/>
    <w:rsid w:val="00554E3E"/>
    <w:rsid w:val="005567D1"/>
    <w:rsid w:val="00556EAE"/>
    <w:rsid w:val="005573DC"/>
    <w:rsid w:val="00557F07"/>
    <w:rsid w:val="00560227"/>
    <w:rsid w:val="005615CD"/>
    <w:rsid w:val="005624C9"/>
    <w:rsid w:val="00562B68"/>
    <w:rsid w:val="00562BED"/>
    <w:rsid w:val="00562DD6"/>
    <w:rsid w:val="0056318B"/>
    <w:rsid w:val="005636FC"/>
    <w:rsid w:val="00563AB1"/>
    <w:rsid w:val="00564970"/>
    <w:rsid w:val="00566EF2"/>
    <w:rsid w:val="00567767"/>
    <w:rsid w:val="00570CB5"/>
    <w:rsid w:val="0057561E"/>
    <w:rsid w:val="00576C0F"/>
    <w:rsid w:val="00576D1D"/>
    <w:rsid w:val="005773A9"/>
    <w:rsid w:val="00578396"/>
    <w:rsid w:val="00580BDD"/>
    <w:rsid w:val="00581097"/>
    <w:rsid w:val="005813E7"/>
    <w:rsid w:val="00582DFC"/>
    <w:rsid w:val="00583E19"/>
    <w:rsid w:val="00586878"/>
    <w:rsid w:val="00586ABC"/>
    <w:rsid w:val="00586E07"/>
    <w:rsid w:val="00586F96"/>
    <w:rsid w:val="00590736"/>
    <w:rsid w:val="00590A4F"/>
    <w:rsid w:val="00591491"/>
    <w:rsid w:val="005918DE"/>
    <w:rsid w:val="005920B3"/>
    <w:rsid w:val="0059240F"/>
    <w:rsid w:val="00593B97"/>
    <w:rsid w:val="00594706"/>
    <w:rsid w:val="005947F6"/>
    <w:rsid w:val="00594B99"/>
    <w:rsid w:val="00595360"/>
    <w:rsid w:val="00595976"/>
    <w:rsid w:val="00595E35"/>
    <w:rsid w:val="005976CE"/>
    <w:rsid w:val="005A0E8B"/>
    <w:rsid w:val="005A1748"/>
    <w:rsid w:val="005A18CF"/>
    <w:rsid w:val="005A1AA7"/>
    <w:rsid w:val="005A26A8"/>
    <w:rsid w:val="005A298F"/>
    <w:rsid w:val="005A55C0"/>
    <w:rsid w:val="005A5BEA"/>
    <w:rsid w:val="005A7E7F"/>
    <w:rsid w:val="005B0A69"/>
    <w:rsid w:val="005B11FE"/>
    <w:rsid w:val="005B155A"/>
    <w:rsid w:val="005B196D"/>
    <w:rsid w:val="005B2381"/>
    <w:rsid w:val="005B3747"/>
    <w:rsid w:val="005B3BE8"/>
    <w:rsid w:val="005B52C5"/>
    <w:rsid w:val="005B5A90"/>
    <w:rsid w:val="005B5DE7"/>
    <w:rsid w:val="005B682A"/>
    <w:rsid w:val="005B7AE0"/>
    <w:rsid w:val="005B7D1A"/>
    <w:rsid w:val="005C0926"/>
    <w:rsid w:val="005C0A33"/>
    <w:rsid w:val="005C1170"/>
    <w:rsid w:val="005C11E2"/>
    <w:rsid w:val="005C1232"/>
    <w:rsid w:val="005C1F4E"/>
    <w:rsid w:val="005C2CAC"/>
    <w:rsid w:val="005C2FD6"/>
    <w:rsid w:val="005C3CD9"/>
    <w:rsid w:val="005C4605"/>
    <w:rsid w:val="005C4719"/>
    <w:rsid w:val="005C4CFB"/>
    <w:rsid w:val="005C61BE"/>
    <w:rsid w:val="005C7226"/>
    <w:rsid w:val="005C74B3"/>
    <w:rsid w:val="005C79CF"/>
    <w:rsid w:val="005D0FD7"/>
    <w:rsid w:val="005D1B34"/>
    <w:rsid w:val="005D1E32"/>
    <w:rsid w:val="005D1FA7"/>
    <w:rsid w:val="005D2861"/>
    <w:rsid w:val="005D28A5"/>
    <w:rsid w:val="005D35A3"/>
    <w:rsid w:val="005D3999"/>
    <w:rsid w:val="005D68FB"/>
    <w:rsid w:val="005D73FB"/>
    <w:rsid w:val="005E2446"/>
    <w:rsid w:val="005E291F"/>
    <w:rsid w:val="005E433A"/>
    <w:rsid w:val="005E436B"/>
    <w:rsid w:val="005E456A"/>
    <w:rsid w:val="005E4B52"/>
    <w:rsid w:val="005E66DB"/>
    <w:rsid w:val="005E66DD"/>
    <w:rsid w:val="005E689E"/>
    <w:rsid w:val="005E6A56"/>
    <w:rsid w:val="005E6F3B"/>
    <w:rsid w:val="005E7C8A"/>
    <w:rsid w:val="005E7E95"/>
    <w:rsid w:val="005F03CB"/>
    <w:rsid w:val="005F24E3"/>
    <w:rsid w:val="005F3261"/>
    <w:rsid w:val="005F38D8"/>
    <w:rsid w:val="005F3D99"/>
    <w:rsid w:val="005F6D44"/>
    <w:rsid w:val="005F7628"/>
    <w:rsid w:val="005F7812"/>
    <w:rsid w:val="0060029A"/>
    <w:rsid w:val="00600371"/>
    <w:rsid w:val="00600418"/>
    <w:rsid w:val="00600BC3"/>
    <w:rsid w:val="00600F88"/>
    <w:rsid w:val="006015A9"/>
    <w:rsid w:val="00601E19"/>
    <w:rsid w:val="00602D5B"/>
    <w:rsid w:val="006034F7"/>
    <w:rsid w:val="00603A6D"/>
    <w:rsid w:val="00604842"/>
    <w:rsid w:val="006061DE"/>
    <w:rsid w:val="006068D5"/>
    <w:rsid w:val="00606B44"/>
    <w:rsid w:val="00607CCD"/>
    <w:rsid w:val="006102EE"/>
    <w:rsid w:val="00610650"/>
    <w:rsid w:val="006119BD"/>
    <w:rsid w:val="00611EE0"/>
    <w:rsid w:val="0061262A"/>
    <w:rsid w:val="00612AE1"/>
    <w:rsid w:val="0061330B"/>
    <w:rsid w:val="006152B3"/>
    <w:rsid w:val="00616786"/>
    <w:rsid w:val="006174CB"/>
    <w:rsid w:val="00617531"/>
    <w:rsid w:val="00617F41"/>
    <w:rsid w:val="006204E6"/>
    <w:rsid w:val="00621468"/>
    <w:rsid w:val="0062151D"/>
    <w:rsid w:val="006221B4"/>
    <w:rsid w:val="00622F39"/>
    <w:rsid w:val="006234E8"/>
    <w:rsid w:val="00623958"/>
    <w:rsid w:val="00624718"/>
    <w:rsid w:val="0062597D"/>
    <w:rsid w:val="00626266"/>
    <w:rsid w:val="0062644E"/>
    <w:rsid w:val="00626EDA"/>
    <w:rsid w:val="00627B24"/>
    <w:rsid w:val="00630775"/>
    <w:rsid w:val="0063083C"/>
    <w:rsid w:val="006312A7"/>
    <w:rsid w:val="00631823"/>
    <w:rsid w:val="0063213E"/>
    <w:rsid w:val="006327E1"/>
    <w:rsid w:val="00632B49"/>
    <w:rsid w:val="00632CC3"/>
    <w:rsid w:val="00632E4E"/>
    <w:rsid w:val="0063328F"/>
    <w:rsid w:val="00635BEB"/>
    <w:rsid w:val="00636DD7"/>
    <w:rsid w:val="006378CF"/>
    <w:rsid w:val="00637B97"/>
    <w:rsid w:val="006403BF"/>
    <w:rsid w:val="0064082A"/>
    <w:rsid w:val="0064174C"/>
    <w:rsid w:val="006442F3"/>
    <w:rsid w:val="0064509D"/>
    <w:rsid w:val="00645860"/>
    <w:rsid w:val="00646375"/>
    <w:rsid w:val="00646768"/>
    <w:rsid w:val="00646C33"/>
    <w:rsid w:val="00647ADE"/>
    <w:rsid w:val="006508AE"/>
    <w:rsid w:val="006517F5"/>
    <w:rsid w:val="006527D4"/>
    <w:rsid w:val="0065305F"/>
    <w:rsid w:val="00653244"/>
    <w:rsid w:val="00653B86"/>
    <w:rsid w:val="006547BA"/>
    <w:rsid w:val="00654BD1"/>
    <w:rsid w:val="00655A83"/>
    <w:rsid w:val="00657982"/>
    <w:rsid w:val="00657A41"/>
    <w:rsid w:val="00660936"/>
    <w:rsid w:val="00660BCE"/>
    <w:rsid w:val="00661279"/>
    <w:rsid w:val="006619BB"/>
    <w:rsid w:val="00661AF6"/>
    <w:rsid w:val="00661C39"/>
    <w:rsid w:val="00661CB5"/>
    <w:rsid w:val="0066290E"/>
    <w:rsid w:val="00663416"/>
    <w:rsid w:val="0066341F"/>
    <w:rsid w:val="00663944"/>
    <w:rsid w:val="00664199"/>
    <w:rsid w:val="006647E5"/>
    <w:rsid w:val="00664DBB"/>
    <w:rsid w:val="006653FA"/>
    <w:rsid w:val="006671EE"/>
    <w:rsid w:val="00667A38"/>
    <w:rsid w:val="00667EAA"/>
    <w:rsid w:val="0067048D"/>
    <w:rsid w:val="00670668"/>
    <w:rsid w:val="00671852"/>
    <w:rsid w:val="0067346A"/>
    <w:rsid w:val="00674135"/>
    <w:rsid w:val="00674FDD"/>
    <w:rsid w:val="006754E0"/>
    <w:rsid w:val="00675B06"/>
    <w:rsid w:val="00677C13"/>
    <w:rsid w:val="00680067"/>
    <w:rsid w:val="006806DF"/>
    <w:rsid w:val="0068479F"/>
    <w:rsid w:val="00684DED"/>
    <w:rsid w:val="00684E02"/>
    <w:rsid w:val="0069052D"/>
    <w:rsid w:val="00690A32"/>
    <w:rsid w:val="0069117E"/>
    <w:rsid w:val="0069167D"/>
    <w:rsid w:val="00691C2B"/>
    <w:rsid w:val="00691DF5"/>
    <w:rsid w:val="00693847"/>
    <w:rsid w:val="00693BC3"/>
    <w:rsid w:val="0069444A"/>
    <w:rsid w:val="00694F9D"/>
    <w:rsid w:val="00695073"/>
    <w:rsid w:val="00695399"/>
    <w:rsid w:val="006967D1"/>
    <w:rsid w:val="00696D1A"/>
    <w:rsid w:val="00697757"/>
    <w:rsid w:val="006A06E0"/>
    <w:rsid w:val="006A0888"/>
    <w:rsid w:val="006A3184"/>
    <w:rsid w:val="006A372C"/>
    <w:rsid w:val="006A38AC"/>
    <w:rsid w:val="006A3D91"/>
    <w:rsid w:val="006A4C70"/>
    <w:rsid w:val="006A69DD"/>
    <w:rsid w:val="006A6D2C"/>
    <w:rsid w:val="006A706E"/>
    <w:rsid w:val="006A70C8"/>
    <w:rsid w:val="006A7722"/>
    <w:rsid w:val="006A7DA1"/>
    <w:rsid w:val="006B00CB"/>
    <w:rsid w:val="006B01FA"/>
    <w:rsid w:val="006B0F6D"/>
    <w:rsid w:val="006B35E3"/>
    <w:rsid w:val="006B441D"/>
    <w:rsid w:val="006B479A"/>
    <w:rsid w:val="006B5661"/>
    <w:rsid w:val="006B5EB0"/>
    <w:rsid w:val="006B62D9"/>
    <w:rsid w:val="006B6AE8"/>
    <w:rsid w:val="006B6B23"/>
    <w:rsid w:val="006B7F33"/>
    <w:rsid w:val="006B7FFC"/>
    <w:rsid w:val="006C280F"/>
    <w:rsid w:val="006C2EBA"/>
    <w:rsid w:val="006C4198"/>
    <w:rsid w:val="006C50F3"/>
    <w:rsid w:val="006C5551"/>
    <w:rsid w:val="006C5820"/>
    <w:rsid w:val="006C6502"/>
    <w:rsid w:val="006C7577"/>
    <w:rsid w:val="006D016F"/>
    <w:rsid w:val="006D379B"/>
    <w:rsid w:val="006D51E9"/>
    <w:rsid w:val="006D6B04"/>
    <w:rsid w:val="006D78CD"/>
    <w:rsid w:val="006E047C"/>
    <w:rsid w:val="006E0900"/>
    <w:rsid w:val="006E0D54"/>
    <w:rsid w:val="006E11F7"/>
    <w:rsid w:val="006E1799"/>
    <w:rsid w:val="006E2532"/>
    <w:rsid w:val="006E5EA0"/>
    <w:rsid w:val="006E5F6F"/>
    <w:rsid w:val="006E664E"/>
    <w:rsid w:val="006E6CCD"/>
    <w:rsid w:val="006E7A3C"/>
    <w:rsid w:val="006F1617"/>
    <w:rsid w:val="006F1711"/>
    <w:rsid w:val="006F223B"/>
    <w:rsid w:val="006F2673"/>
    <w:rsid w:val="006F2DE7"/>
    <w:rsid w:val="006F47BF"/>
    <w:rsid w:val="006F5B7F"/>
    <w:rsid w:val="006F5F0E"/>
    <w:rsid w:val="007007AB"/>
    <w:rsid w:val="00700880"/>
    <w:rsid w:val="007014C3"/>
    <w:rsid w:val="00701C67"/>
    <w:rsid w:val="0070287E"/>
    <w:rsid w:val="0070592F"/>
    <w:rsid w:val="00705A8A"/>
    <w:rsid w:val="00707A74"/>
    <w:rsid w:val="00711914"/>
    <w:rsid w:val="007126AC"/>
    <w:rsid w:val="007132A2"/>
    <w:rsid w:val="0071383A"/>
    <w:rsid w:val="00714396"/>
    <w:rsid w:val="00714727"/>
    <w:rsid w:val="007156EE"/>
    <w:rsid w:val="007172A8"/>
    <w:rsid w:val="00717953"/>
    <w:rsid w:val="00717E2C"/>
    <w:rsid w:val="00717E65"/>
    <w:rsid w:val="00717E70"/>
    <w:rsid w:val="007209FC"/>
    <w:rsid w:val="007216F3"/>
    <w:rsid w:val="00723C90"/>
    <w:rsid w:val="0072529D"/>
    <w:rsid w:val="007256D4"/>
    <w:rsid w:val="00727BE0"/>
    <w:rsid w:val="00730B34"/>
    <w:rsid w:val="007313B1"/>
    <w:rsid w:val="00731737"/>
    <w:rsid w:val="00732240"/>
    <w:rsid w:val="00734103"/>
    <w:rsid w:val="00734E3D"/>
    <w:rsid w:val="00735981"/>
    <w:rsid w:val="00736230"/>
    <w:rsid w:val="00736EC0"/>
    <w:rsid w:val="00737FC9"/>
    <w:rsid w:val="007413BC"/>
    <w:rsid w:val="00741981"/>
    <w:rsid w:val="0074214A"/>
    <w:rsid w:val="00742F33"/>
    <w:rsid w:val="00743727"/>
    <w:rsid w:val="00743983"/>
    <w:rsid w:val="00744684"/>
    <w:rsid w:val="00745839"/>
    <w:rsid w:val="00745B3E"/>
    <w:rsid w:val="00752353"/>
    <w:rsid w:val="00752B83"/>
    <w:rsid w:val="00752BA8"/>
    <w:rsid w:val="00753814"/>
    <w:rsid w:val="00754184"/>
    <w:rsid w:val="00755514"/>
    <w:rsid w:val="00756BB4"/>
    <w:rsid w:val="00756FCA"/>
    <w:rsid w:val="00757171"/>
    <w:rsid w:val="00760D4F"/>
    <w:rsid w:val="007700A0"/>
    <w:rsid w:val="0077087D"/>
    <w:rsid w:val="0077248D"/>
    <w:rsid w:val="00772D27"/>
    <w:rsid w:val="0077411F"/>
    <w:rsid w:val="007742A2"/>
    <w:rsid w:val="00774703"/>
    <w:rsid w:val="00774ECE"/>
    <w:rsid w:val="00775785"/>
    <w:rsid w:val="007763A0"/>
    <w:rsid w:val="00776C71"/>
    <w:rsid w:val="00777108"/>
    <w:rsid w:val="0077742B"/>
    <w:rsid w:val="007805CB"/>
    <w:rsid w:val="007808F1"/>
    <w:rsid w:val="007810F4"/>
    <w:rsid w:val="007814FA"/>
    <w:rsid w:val="00781BC0"/>
    <w:rsid w:val="00782698"/>
    <w:rsid w:val="00782754"/>
    <w:rsid w:val="00782FAE"/>
    <w:rsid w:val="0078403F"/>
    <w:rsid w:val="00784087"/>
    <w:rsid w:val="0078415D"/>
    <w:rsid w:val="00785671"/>
    <w:rsid w:val="00785D07"/>
    <w:rsid w:val="00786556"/>
    <w:rsid w:val="00786EEC"/>
    <w:rsid w:val="007873DD"/>
    <w:rsid w:val="007874FE"/>
    <w:rsid w:val="00790A2F"/>
    <w:rsid w:val="00790D80"/>
    <w:rsid w:val="0079168F"/>
    <w:rsid w:val="00793935"/>
    <w:rsid w:val="00793A7E"/>
    <w:rsid w:val="00794120"/>
    <w:rsid w:val="00794915"/>
    <w:rsid w:val="00796DF4"/>
    <w:rsid w:val="00796FC4"/>
    <w:rsid w:val="0079734B"/>
    <w:rsid w:val="007A0698"/>
    <w:rsid w:val="007A2E67"/>
    <w:rsid w:val="007A3CDE"/>
    <w:rsid w:val="007A49BD"/>
    <w:rsid w:val="007A52C2"/>
    <w:rsid w:val="007A610B"/>
    <w:rsid w:val="007A723F"/>
    <w:rsid w:val="007A727A"/>
    <w:rsid w:val="007B05D7"/>
    <w:rsid w:val="007B11CC"/>
    <w:rsid w:val="007B1284"/>
    <w:rsid w:val="007B16E0"/>
    <w:rsid w:val="007B1DD8"/>
    <w:rsid w:val="007B2A62"/>
    <w:rsid w:val="007B32A1"/>
    <w:rsid w:val="007B455D"/>
    <w:rsid w:val="007B4BD3"/>
    <w:rsid w:val="007B4D42"/>
    <w:rsid w:val="007B5B04"/>
    <w:rsid w:val="007B6461"/>
    <w:rsid w:val="007B67C8"/>
    <w:rsid w:val="007B6CCC"/>
    <w:rsid w:val="007B73A4"/>
    <w:rsid w:val="007B7EF1"/>
    <w:rsid w:val="007C0E09"/>
    <w:rsid w:val="007C1062"/>
    <w:rsid w:val="007C1ADB"/>
    <w:rsid w:val="007C2FA1"/>
    <w:rsid w:val="007C3687"/>
    <w:rsid w:val="007C36E2"/>
    <w:rsid w:val="007C3722"/>
    <w:rsid w:val="007C390A"/>
    <w:rsid w:val="007C4245"/>
    <w:rsid w:val="007C5EB7"/>
    <w:rsid w:val="007C7EF0"/>
    <w:rsid w:val="007D0206"/>
    <w:rsid w:val="007D1024"/>
    <w:rsid w:val="007D1CBD"/>
    <w:rsid w:val="007D1FCA"/>
    <w:rsid w:val="007D2249"/>
    <w:rsid w:val="007D28A0"/>
    <w:rsid w:val="007D2C89"/>
    <w:rsid w:val="007D363D"/>
    <w:rsid w:val="007D3CC1"/>
    <w:rsid w:val="007D3E14"/>
    <w:rsid w:val="007D46AA"/>
    <w:rsid w:val="007D4C1A"/>
    <w:rsid w:val="007D509B"/>
    <w:rsid w:val="007D5B38"/>
    <w:rsid w:val="007D600D"/>
    <w:rsid w:val="007D710C"/>
    <w:rsid w:val="007E0698"/>
    <w:rsid w:val="007E1376"/>
    <w:rsid w:val="007E18E7"/>
    <w:rsid w:val="007E1ACA"/>
    <w:rsid w:val="007E1F76"/>
    <w:rsid w:val="007E2435"/>
    <w:rsid w:val="007E2836"/>
    <w:rsid w:val="007E29C9"/>
    <w:rsid w:val="007E46A9"/>
    <w:rsid w:val="007E6CF0"/>
    <w:rsid w:val="007E767A"/>
    <w:rsid w:val="007E7F6E"/>
    <w:rsid w:val="007F3CB5"/>
    <w:rsid w:val="007F42F6"/>
    <w:rsid w:val="007F4944"/>
    <w:rsid w:val="007F51F6"/>
    <w:rsid w:val="007F5976"/>
    <w:rsid w:val="007F5C59"/>
    <w:rsid w:val="007F5CBE"/>
    <w:rsid w:val="007F5D0D"/>
    <w:rsid w:val="007F6251"/>
    <w:rsid w:val="007F716A"/>
    <w:rsid w:val="007F7866"/>
    <w:rsid w:val="00800F00"/>
    <w:rsid w:val="00802D9D"/>
    <w:rsid w:val="00804110"/>
    <w:rsid w:val="0080576B"/>
    <w:rsid w:val="00805BE0"/>
    <w:rsid w:val="00806CFF"/>
    <w:rsid w:val="00807513"/>
    <w:rsid w:val="00810307"/>
    <w:rsid w:val="008105C6"/>
    <w:rsid w:val="00810CB8"/>
    <w:rsid w:val="008115F6"/>
    <w:rsid w:val="00813550"/>
    <w:rsid w:val="0081533E"/>
    <w:rsid w:val="00820473"/>
    <w:rsid w:val="008208F1"/>
    <w:rsid w:val="00823762"/>
    <w:rsid w:val="00825CAE"/>
    <w:rsid w:val="008275C9"/>
    <w:rsid w:val="00827D11"/>
    <w:rsid w:val="00827FDE"/>
    <w:rsid w:val="00831801"/>
    <w:rsid w:val="00832062"/>
    <w:rsid w:val="00834134"/>
    <w:rsid w:val="00834183"/>
    <w:rsid w:val="008342DA"/>
    <w:rsid w:val="008351FC"/>
    <w:rsid w:val="008359D0"/>
    <w:rsid w:val="00836313"/>
    <w:rsid w:val="00836E43"/>
    <w:rsid w:val="00836E59"/>
    <w:rsid w:val="00840CBA"/>
    <w:rsid w:val="00842455"/>
    <w:rsid w:val="008453F4"/>
    <w:rsid w:val="00845591"/>
    <w:rsid w:val="00845A0A"/>
    <w:rsid w:val="008462A2"/>
    <w:rsid w:val="00846AFE"/>
    <w:rsid w:val="00850522"/>
    <w:rsid w:val="008513DC"/>
    <w:rsid w:val="0085206E"/>
    <w:rsid w:val="00852A22"/>
    <w:rsid w:val="00852BDD"/>
    <w:rsid w:val="00852DC8"/>
    <w:rsid w:val="008546B3"/>
    <w:rsid w:val="00854EA1"/>
    <w:rsid w:val="00855F80"/>
    <w:rsid w:val="0085658A"/>
    <w:rsid w:val="0085797F"/>
    <w:rsid w:val="00860778"/>
    <w:rsid w:val="00861899"/>
    <w:rsid w:val="00862E37"/>
    <w:rsid w:val="008630C9"/>
    <w:rsid w:val="00863272"/>
    <w:rsid w:val="00863C79"/>
    <w:rsid w:val="00863FDB"/>
    <w:rsid w:val="00864F52"/>
    <w:rsid w:val="00865437"/>
    <w:rsid w:val="008658AD"/>
    <w:rsid w:val="00865D75"/>
    <w:rsid w:val="00865F43"/>
    <w:rsid w:val="0086624F"/>
    <w:rsid w:val="00866CB4"/>
    <w:rsid w:val="00866E46"/>
    <w:rsid w:val="008671C6"/>
    <w:rsid w:val="00870214"/>
    <w:rsid w:val="0087127D"/>
    <w:rsid w:val="00871A81"/>
    <w:rsid w:val="00871DEC"/>
    <w:rsid w:val="00872343"/>
    <w:rsid w:val="00873241"/>
    <w:rsid w:val="008735E6"/>
    <w:rsid w:val="00874A48"/>
    <w:rsid w:val="008758D5"/>
    <w:rsid w:val="00875F55"/>
    <w:rsid w:val="00876445"/>
    <w:rsid w:val="00876548"/>
    <w:rsid w:val="0087673D"/>
    <w:rsid w:val="008770FA"/>
    <w:rsid w:val="00877901"/>
    <w:rsid w:val="00881921"/>
    <w:rsid w:val="00882601"/>
    <w:rsid w:val="00882D76"/>
    <w:rsid w:val="00885211"/>
    <w:rsid w:val="008862FE"/>
    <w:rsid w:val="0089134F"/>
    <w:rsid w:val="008915A3"/>
    <w:rsid w:val="0089190D"/>
    <w:rsid w:val="00891981"/>
    <w:rsid w:val="00894B38"/>
    <w:rsid w:val="008A13CB"/>
    <w:rsid w:val="008A1969"/>
    <w:rsid w:val="008A1F12"/>
    <w:rsid w:val="008A2528"/>
    <w:rsid w:val="008A339E"/>
    <w:rsid w:val="008A3E47"/>
    <w:rsid w:val="008A5C74"/>
    <w:rsid w:val="008A5C9C"/>
    <w:rsid w:val="008A6277"/>
    <w:rsid w:val="008A639E"/>
    <w:rsid w:val="008A6500"/>
    <w:rsid w:val="008A65B3"/>
    <w:rsid w:val="008A66BE"/>
    <w:rsid w:val="008A6B1C"/>
    <w:rsid w:val="008A72AF"/>
    <w:rsid w:val="008B08F0"/>
    <w:rsid w:val="008B13DF"/>
    <w:rsid w:val="008B1FE3"/>
    <w:rsid w:val="008B2B80"/>
    <w:rsid w:val="008B2C1B"/>
    <w:rsid w:val="008B2FF8"/>
    <w:rsid w:val="008B3889"/>
    <w:rsid w:val="008B4FDA"/>
    <w:rsid w:val="008B5788"/>
    <w:rsid w:val="008B6565"/>
    <w:rsid w:val="008B7CA1"/>
    <w:rsid w:val="008C05E8"/>
    <w:rsid w:val="008C0CD2"/>
    <w:rsid w:val="008C1091"/>
    <w:rsid w:val="008C2257"/>
    <w:rsid w:val="008C2EEF"/>
    <w:rsid w:val="008C2F70"/>
    <w:rsid w:val="008C35D6"/>
    <w:rsid w:val="008C3715"/>
    <w:rsid w:val="008C4B5F"/>
    <w:rsid w:val="008C5D93"/>
    <w:rsid w:val="008C678E"/>
    <w:rsid w:val="008C6E49"/>
    <w:rsid w:val="008C765F"/>
    <w:rsid w:val="008C798E"/>
    <w:rsid w:val="008C7F77"/>
    <w:rsid w:val="008D0551"/>
    <w:rsid w:val="008D2C9B"/>
    <w:rsid w:val="008D3237"/>
    <w:rsid w:val="008D42C0"/>
    <w:rsid w:val="008D48BE"/>
    <w:rsid w:val="008D5AF3"/>
    <w:rsid w:val="008E0BBE"/>
    <w:rsid w:val="008E2099"/>
    <w:rsid w:val="008E3468"/>
    <w:rsid w:val="008E34B7"/>
    <w:rsid w:val="008E3512"/>
    <w:rsid w:val="008E35EB"/>
    <w:rsid w:val="008E3999"/>
    <w:rsid w:val="008E763D"/>
    <w:rsid w:val="008F07EC"/>
    <w:rsid w:val="008F0DE6"/>
    <w:rsid w:val="008F0EFD"/>
    <w:rsid w:val="008F102F"/>
    <w:rsid w:val="008F17BF"/>
    <w:rsid w:val="008F23AF"/>
    <w:rsid w:val="008F2F8B"/>
    <w:rsid w:val="008F4AD3"/>
    <w:rsid w:val="008F4AEA"/>
    <w:rsid w:val="008F50A7"/>
    <w:rsid w:val="008F5E8A"/>
    <w:rsid w:val="008F5F09"/>
    <w:rsid w:val="008F5F39"/>
    <w:rsid w:val="008F6004"/>
    <w:rsid w:val="008F7251"/>
    <w:rsid w:val="008F7FFE"/>
    <w:rsid w:val="0090197C"/>
    <w:rsid w:val="00901F29"/>
    <w:rsid w:val="0090209D"/>
    <w:rsid w:val="00902185"/>
    <w:rsid w:val="009021D3"/>
    <w:rsid w:val="0090280B"/>
    <w:rsid w:val="00902A8A"/>
    <w:rsid w:val="00902DB0"/>
    <w:rsid w:val="009031F1"/>
    <w:rsid w:val="00903CBE"/>
    <w:rsid w:val="00904369"/>
    <w:rsid w:val="00904892"/>
    <w:rsid w:val="00904A9A"/>
    <w:rsid w:val="00904D90"/>
    <w:rsid w:val="009064BC"/>
    <w:rsid w:val="00906D53"/>
    <w:rsid w:val="00907EA5"/>
    <w:rsid w:val="00911454"/>
    <w:rsid w:val="009131B2"/>
    <w:rsid w:val="00914104"/>
    <w:rsid w:val="009159A3"/>
    <w:rsid w:val="00915E71"/>
    <w:rsid w:val="009167DD"/>
    <w:rsid w:val="00916885"/>
    <w:rsid w:val="009176AC"/>
    <w:rsid w:val="009217B0"/>
    <w:rsid w:val="00921B67"/>
    <w:rsid w:val="00922091"/>
    <w:rsid w:val="00922349"/>
    <w:rsid w:val="00922BCB"/>
    <w:rsid w:val="0092321E"/>
    <w:rsid w:val="009238A0"/>
    <w:rsid w:val="00923AA7"/>
    <w:rsid w:val="00924C78"/>
    <w:rsid w:val="00927773"/>
    <w:rsid w:val="0093122E"/>
    <w:rsid w:val="009318E9"/>
    <w:rsid w:val="00931A5C"/>
    <w:rsid w:val="0093212B"/>
    <w:rsid w:val="00932AED"/>
    <w:rsid w:val="00932F0A"/>
    <w:rsid w:val="009341AC"/>
    <w:rsid w:val="00934F04"/>
    <w:rsid w:val="00935059"/>
    <w:rsid w:val="009350EB"/>
    <w:rsid w:val="00935A11"/>
    <w:rsid w:val="009366A9"/>
    <w:rsid w:val="009403D9"/>
    <w:rsid w:val="009405BE"/>
    <w:rsid w:val="0094097C"/>
    <w:rsid w:val="00941632"/>
    <w:rsid w:val="009419D9"/>
    <w:rsid w:val="0094225F"/>
    <w:rsid w:val="00942439"/>
    <w:rsid w:val="00942BDB"/>
    <w:rsid w:val="009432A3"/>
    <w:rsid w:val="00943D1A"/>
    <w:rsid w:val="00946396"/>
    <w:rsid w:val="0094645D"/>
    <w:rsid w:val="00946C61"/>
    <w:rsid w:val="00947781"/>
    <w:rsid w:val="00947988"/>
    <w:rsid w:val="009502B8"/>
    <w:rsid w:val="00950964"/>
    <w:rsid w:val="00950A3D"/>
    <w:rsid w:val="009511D6"/>
    <w:rsid w:val="0095132C"/>
    <w:rsid w:val="0095293E"/>
    <w:rsid w:val="00954A7D"/>
    <w:rsid w:val="0095534B"/>
    <w:rsid w:val="00955797"/>
    <w:rsid w:val="00955FAE"/>
    <w:rsid w:val="00956C89"/>
    <w:rsid w:val="00956E5F"/>
    <w:rsid w:val="00957876"/>
    <w:rsid w:val="00957BD3"/>
    <w:rsid w:val="00960430"/>
    <w:rsid w:val="009615C3"/>
    <w:rsid w:val="00961861"/>
    <w:rsid w:val="00963783"/>
    <w:rsid w:val="0096386E"/>
    <w:rsid w:val="0096425E"/>
    <w:rsid w:val="00964E2A"/>
    <w:rsid w:val="00964F70"/>
    <w:rsid w:val="009655A1"/>
    <w:rsid w:val="0096669B"/>
    <w:rsid w:val="00967926"/>
    <w:rsid w:val="009704A9"/>
    <w:rsid w:val="00971546"/>
    <w:rsid w:val="00971DBC"/>
    <w:rsid w:val="00972385"/>
    <w:rsid w:val="00972788"/>
    <w:rsid w:val="00972B1D"/>
    <w:rsid w:val="0097331A"/>
    <w:rsid w:val="00973BE2"/>
    <w:rsid w:val="00973E68"/>
    <w:rsid w:val="00975207"/>
    <w:rsid w:val="009752A5"/>
    <w:rsid w:val="00975D10"/>
    <w:rsid w:val="00975E41"/>
    <w:rsid w:val="00975F0E"/>
    <w:rsid w:val="00976ADC"/>
    <w:rsid w:val="00977839"/>
    <w:rsid w:val="00977ECC"/>
    <w:rsid w:val="00980AD8"/>
    <w:rsid w:val="00981C1C"/>
    <w:rsid w:val="00981DA3"/>
    <w:rsid w:val="00981E80"/>
    <w:rsid w:val="00982708"/>
    <w:rsid w:val="00983153"/>
    <w:rsid w:val="00983BFE"/>
    <w:rsid w:val="00983DD2"/>
    <w:rsid w:val="00984E2F"/>
    <w:rsid w:val="0098532B"/>
    <w:rsid w:val="00985545"/>
    <w:rsid w:val="009861BE"/>
    <w:rsid w:val="00986BB2"/>
    <w:rsid w:val="00987658"/>
    <w:rsid w:val="00990975"/>
    <w:rsid w:val="00990BA7"/>
    <w:rsid w:val="00990CB1"/>
    <w:rsid w:val="0099182D"/>
    <w:rsid w:val="0099223C"/>
    <w:rsid w:val="00992B82"/>
    <w:rsid w:val="00992C12"/>
    <w:rsid w:val="0099304B"/>
    <w:rsid w:val="00994D7B"/>
    <w:rsid w:val="009967F9"/>
    <w:rsid w:val="00996D95"/>
    <w:rsid w:val="00997C71"/>
    <w:rsid w:val="009A1948"/>
    <w:rsid w:val="009A1B29"/>
    <w:rsid w:val="009A1F7B"/>
    <w:rsid w:val="009A200E"/>
    <w:rsid w:val="009A21A1"/>
    <w:rsid w:val="009A2583"/>
    <w:rsid w:val="009A2C7D"/>
    <w:rsid w:val="009A3F71"/>
    <w:rsid w:val="009A44E2"/>
    <w:rsid w:val="009A49FD"/>
    <w:rsid w:val="009A4ED8"/>
    <w:rsid w:val="009A5C69"/>
    <w:rsid w:val="009A7C61"/>
    <w:rsid w:val="009B2060"/>
    <w:rsid w:val="009B532E"/>
    <w:rsid w:val="009B534B"/>
    <w:rsid w:val="009B5C9C"/>
    <w:rsid w:val="009B5E4B"/>
    <w:rsid w:val="009B61A3"/>
    <w:rsid w:val="009B7C59"/>
    <w:rsid w:val="009C0D5A"/>
    <w:rsid w:val="009C2450"/>
    <w:rsid w:val="009C37C4"/>
    <w:rsid w:val="009C3F1B"/>
    <w:rsid w:val="009C431D"/>
    <w:rsid w:val="009C4401"/>
    <w:rsid w:val="009C49B5"/>
    <w:rsid w:val="009C4E55"/>
    <w:rsid w:val="009C4F6C"/>
    <w:rsid w:val="009C51BD"/>
    <w:rsid w:val="009C61F2"/>
    <w:rsid w:val="009C627A"/>
    <w:rsid w:val="009C6CCF"/>
    <w:rsid w:val="009C7806"/>
    <w:rsid w:val="009D078E"/>
    <w:rsid w:val="009D0C63"/>
    <w:rsid w:val="009D1384"/>
    <w:rsid w:val="009D34B0"/>
    <w:rsid w:val="009D35E9"/>
    <w:rsid w:val="009D4EDB"/>
    <w:rsid w:val="009D50AE"/>
    <w:rsid w:val="009D54C8"/>
    <w:rsid w:val="009D5B9F"/>
    <w:rsid w:val="009D5E38"/>
    <w:rsid w:val="009D62C3"/>
    <w:rsid w:val="009D6702"/>
    <w:rsid w:val="009D7F5B"/>
    <w:rsid w:val="009E04E3"/>
    <w:rsid w:val="009E28FB"/>
    <w:rsid w:val="009E2FA6"/>
    <w:rsid w:val="009E4782"/>
    <w:rsid w:val="009E5840"/>
    <w:rsid w:val="009E5F80"/>
    <w:rsid w:val="009E6387"/>
    <w:rsid w:val="009E73B6"/>
    <w:rsid w:val="009F04BD"/>
    <w:rsid w:val="009F144D"/>
    <w:rsid w:val="009F1B9C"/>
    <w:rsid w:val="009F6C8C"/>
    <w:rsid w:val="009F701A"/>
    <w:rsid w:val="009F7B9B"/>
    <w:rsid w:val="009F7E5A"/>
    <w:rsid w:val="009F7E5B"/>
    <w:rsid w:val="00A0134F"/>
    <w:rsid w:val="00A013E9"/>
    <w:rsid w:val="00A02D49"/>
    <w:rsid w:val="00A03107"/>
    <w:rsid w:val="00A04143"/>
    <w:rsid w:val="00A04563"/>
    <w:rsid w:val="00A05A10"/>
    <w:rsid w:val="00A06A28"/>
    <w:rsid w:val="00A074D6"/>
    <w:rsid w:val="00A07673"/>
    <w:rsid w:val="00A07830"/>
    <w:rsid w:val="00A07E30"/>
    <w:rsid w:val="00A103D2"/>
    <w:rsid w:val="00A10636"/>
    <w:rsid w:val="00A116B6"/>
    <w:rsid w:val="00A1182E"/>
    <w:rsid w:val="00A124A9"/>
    <w:rsid w:val="00A132BF"/>
    <w:rsid w:val="00A1476B"/>
    <w:rsid w:val="00A1604E"/>
    <w:rsid w:val="00A16864"/>
    <w:rsid w:val="00A17546"/>
    <w:rsid w:val="00A2034C"/>
    <w:rsid w:val="00A2091B"/>
    <w:rsid w:val="00A20B1E"/>
    <w:rsid w:val="00A21C08"/>
    <w:rsid w:val="00A21DB9"/>
    <w:rsid w:val="00A2305D"/>
    <w:rsid w:val="00A23064"/>
    <w:rsid w:val="00A237EA"/>
    <w:rsid w:val="00A24D94"/>
    <w:rsid w:val="00A256C1"/>
    <w:rsid w:val="00A26035"/>
    <w:rsid w:val="00A27392"/>
    <w:rsid w:val="00A27545"/>
    <w:rsid w:val="00A27954"/>
    <w:rsid w:val="00A30901"/>
    <w:rsid w:val="00A32576"/>
    <w:rsid w:val="00A32A22"/>
    <w:rsid w:val="00A32A31"/>
    <w:rsid w:val="00A33A9B"/>
    <w:rsid w:val="00A34190"/>
    <w:rsid w:val="00A3528B"/>
    <w:rsid w:val="00A3539A"/>
    <w:rsid w:val="00A40DA5"/>
    <w:rsid w:val="00A40E97"/>
    <w:rsid w:val="00A416D8"/>
    <w:rsid w:val="00A422D6"/>
    <w:rsid w:val="00A42597"/>
    <w:rsid w:val="00A431CC"/>
    <w:rsid w:val="00A434E8"/>
    <w:rsid w:val="00A439D9"/>
    <w:rsid w:val="00A4455D"/>
    <w:rsid w:val="00A45E56"/>
    <w:rsid w:val="00A462A0"/>
    <w:rsid w:val="00A469B1"/>
    <w:rsid w:val="00A46F05"/>
    <w:rsid w:val="00A475F9"/>
    <w:rsid w:val="00A505D1"/>
    <w:rsid w:val="00A5171B"/>
    <w:rsid w:val="00A53220"/>
    <w:rsid w:val="00A55B4E"/>
    <w:rsid w:val="00A567B2"/>
    <w:rsid w:val="00A6053B"/>
    <w:rsid w:val="00A61816"/>
    <w:rsid w:val="00A6295C"/>
    <w:rsid w:val="00A62BDD"/>
    <w:rsid w:val="00A632DB"/>
    <w:rsid w:val="00A65697"/>
    <w:rsid w:val="00A66C00"/>
    <w:rsid w:val="00A677C5"/>
    <w:rsid w:val="00A70010"/>
    <w:rsid w:val="00A708CC"/>
    <w:rsid w:val="00A72029"/>
    <w:rsid w:val="00A723BC"/>
    <w:rsid w:val="00A7395C"/>
    <w:rsid w:val="00A7596D"/>
    <w:rsid w:val="00A767A5"/>
    <w:rsid w:val="00A77008"/>
    <w:rsid w:val="00A776EE"/>
    <w:rsid w:val="00A814A7"/>
    <w:rsid w:val="00A81CC7"/>
    <w:rsid w:val="00A83670"/>
    <w:rsid w:val="00A8445E"/>
    <w:rsid w:val="00A84607"/>
    <w:rsid w:val="00A86D7A"/>
    <w:rsid w:val="00A8785C"/>
    <w:rsid w:val="00A9010D"/>
    <w:rsid w:val="00A905A6"/>
    <w:rsid w:val="00A90D2E"/>
    <w:rsid w:val="00A91310"/>
    <w:rsid w:val="00A91A03"/>
    <w:rsid w:val="00A91E50"/>
    <w:rsid w:val="00A930EC"/>
    <w:rsid w:val="00A93FAF"/>
    <w:rsid w:val="00A94459"/>
    <w:rsid w:val="00A977B9"/>
    <w:rsid w:val="00A97B5E"/>
    <w:rsid w:val="00AA1BCA"/>
    <w:rsid w:val="00AA1F55"/>
    <w:rsid w:val="00AA24CD"/>
    <w:rsid w:val="00AA4F56"/>
    <w:rsid w:val="00AA7743"/>
    <w:rsid w:val="00AA77E0"/>
    <w:rsid w:val="00AA7BC4"/>
    <w:rsid w:val="00AB0058"/>
    <w:rsid w:val="00AB015C"/>
    <w:rsid w:val="00AB0DF1"/>
    <w:rsid w:val="00AB113C"/>
    <w:rsid w:val="00AB154B"/>
    <w:rsid w:val="00AB1953"/>
    <w:rsid w:val="00AB2484"/>
    <w:rsid w:val="00AB24B3"/>
    <w:rsid w:val="00AB287C"/>
    <w:rsid w:val="00AB5516"/>
    <w:rsid w:val="00AB583D"/>
    <w:rsid w:val="00AB59AA"/>
    <w:rsid w:val="00AB616A"/>
    <w:rsid w:val="00AB65B7"/>
    <w:rsid w:val="00AB7366"/>
    <w:rsid w:val="00AB7534"/>
    <w:rsid w:val="00AC07FC"/>
    <w:rsid w:val="00AC15CC"/>
    <w:rsid w:val="00AC1C86"/>
    <w:rsid w:val="00AC2D49"/>
    <w:rsid w:val="00AC350A"/>
    <w:rsid w:val="00AC3A51"/>
    <w:rsid w:val="00AC3D47"/>
    <w:rsid w:val="00AC3F94"/>
    <w:rsid w:val="00AC684C"/>
    <w:rsid w:val="00AC70C8"/>
    <w:rsid w:val="00AC71CD"/>
    <w:rsid w:val="00AC7DD1"/>
    <w:rsid w:val="00AC7EF3"/>
    <w:rsid w:val="00AD0389"/>
    <w:rsid w:val="00AD217D"/>
    <w:rsid w:val="00AD2470"/>
    <w:rsid w:val="00AD312C"/>
    <w:rsid w:val="00AD4063"/>
    <w:rsid w:val="00AD67F5"/>
    <w:rsid w:val="00AD7C63"/>
    <w:rsid w:val="00AE02B6"/>
    <w:rsid w:val="00AE1991"/>
    <w:rsid w:val="00AE1E72"/>
    <w:rsid w:val="00AE22EB"/>
    <w:rsid w:val="00AE26B8"/>
    <w:rsid w:val="00AE2E3D"/>
    <w:rsid w:val="00AE431D"/>
    <w:rsid w:val="00AE48AF"/>
    <w:rsid w:val="00AE4E31"/>
    <w:rsid w:val="00AE6590"/>
    <w:rsid w:val="00AE71C7"/>
    <w:rsid w:val="00AE7B83"/>
    <w:rsid w:val="00AF0023"/>
    <w:rsid w:val="00AF2D78"/>
    <w:rsid w:val="00AF3995"/>
    <w:rsid w:val="00AF52B1"/>
    <w:rsid w:val="00AF5777"/>
    <w:rsid w:val="00AF6949"/>
    <w:rsid w:val="00AF6D6C"/>
    <w:rsid w:val="00AF702F"/>
    <w:rsid w:val="00AF7EBE"/>
    <w:rsid w:val="00B00ACC"/>
    <w:rsid w:val="00B00D99"/>
    <w:rsid w:val="00B01524"/>
    <w:rsid w:val="00B01D28"/>
    <w:rsid w:val="00B020B4"/>
    <w:rsid w:val="00B0343F"/>
    <w:rsid w:val="00B0365C"/>
    <w:rsid w:val="00B058A0"/>
    <w:rsid w:val="00B07B21"/>
    <w:rsid w:val="00B11086"/>
    <w:rsid w:val="00B1153D"/>
    <w:rsid w:val="00B11723"/>
    <w:rsid w:val="00B12064"/>
    <w:rsid w:val="00B12207"/>
    <w:rsid w:val="00B12304"/>
    <w:rsid w:val="00B1279E"/>
    <w:rsid w:val="00B12808"/>
    <w:rsid w:val="00B12B80"/>
    <w:rsid w:val="00B12E81"/>
    <w:rsid w:val="00B1364A"/>
    <w:rsid w:val="00B15367"/>
    <w:rsid w:val="00B177E1"/>
    <w:rsid w:val="00B210A7"/>
    <w:rsid w:val="00B224B2"/>
    <w:rsid w:val="00B268DA"/>
    <w:rsid w:val="00B3011D"/>
    <w:rsid w:val="00B302F1"/>
    <w:rsid w:val="00B302FD"/>
    <w:rsid w:val="00B31141"/>
    <w:rsid w:val="00B31ADB"/>
    <w:rsid w:val="00B31E7B"/>
    <w:rsid w:val="00B3424A"/>
    <w:rsid w:val="00B34253"/>
    <w:rsid w:val="00B35557"/>
    <w:rsid w:val="00B35620"/>
    <w:rsid w:val="00B3568D"/>
    <w:rsid w:val="00B37FB7"/>
    <w:rsid w:val="00B406ED"/>
    <w:rsid w:val="00B40B58"/>
    <w:rsid w:val="00B40C24"/>
    <w:rsid w:val="00B40D52"/>
    <w:rsid w:val="00B41FAE"/>
    <w:rsid w:val="00B423E1"/>
    <w:rsid w:val="00B4348C"/>
    <w:rsid w:val="00B43D92"/>
    <w:rsid w:val="00B44015"/>
    <w:rsid w:val="00B440C2"/>
    <w:rsid w:val="00B45E52"/>
    <w:rsid w:val="00B46F37"/>
    <w:rsid w:val="00B502F1"/>
    <w:rsid w:val="00B5206F"/>
    <w:rsid w:val="00B52F34"/>
    <w:rsid w:val="00B537F2"/>
    <w:rsid w:val="00B53B83"/>
    <w:rsid w:val="00B53EF1"/>
    <w:rsid w:val="00B548A4"/>
    <w:rsid w:val="00B54BC0"/>
    <w:rsid w:val="00B55130"/>
    <w:rsid w:val="00B57EC6"/>
    <w:rsid w:val="00B60EE6"/>
    <w:rsid w:val="00B6125B"/>
    <w:rsid w:val="00B62E74"/>
    <w:rsid w:val="00B63023"/>
    <w:rsid w:val="00B632C7"/>
    <w:rsid w:val="00B63DFC"/>
    <w:rsid w:val="00B649B8"/>
    <w:rsid w:val="00B654D4"/>
    <w:rsid w:val="00B65A21"/>
    <w:rsid w:val="00B66342"/>
    <w:rsid w:val="00B676A7"/>
    <w:rsid w:val="00B67879"/>
    <w:rsid w:val="00B679E1"/>
    <w:rsid w:val="00B70FBC"/>
    <w:rsid w:val="00B72370"/>
    <w:rsid w:val="00B7255D"/>
    <w:rsid w:val="00B7388D"/>
    <w:rsid w:val="00B7624E"/>
    <w:rsid w:val="00B80776"/>
    <w:rsid w:val="00B82CB0"/>
    <w:rsid w:val="00B82EC6"/>
    <w:rsid w:val="00B833AF"/>
    <w:rsid w:val="00B83C3A"/>
    <w:rsid w:val="00B83C4C"/>
    <w:rsid w:val="00B8498F"/>
    <w:rsid w:val="00B84C1C"/>
    <w:rsid w:val="00B84D46"/>
    <w:rsid w:val="00B85359"/>
    <w:rsid w:val="00B853DB"/>
    <w:rsid w:val="00B87434"/>
    <w:rsid w:val="00B91EE3"/>
    <w:rsid w:val="00B92ED9"/>
    <w:rsid w:val="00B9397B"/>
    <w:rsid w:val="00B93DC1"/>
    <w:rsid w:val="00B93F46"/>
    <w:rsid w:val="00B94199"/>
    <w:rsid w:val="00B9590F"/>
    <w:rsid w:val="00B96ABA"/>
    <w:rsid w:val="00B96E50"/>
    <w:rsid w:val="00B9728D"/>
    <w:rsid w:val="00BA094C"/>
    <w:rsid w:val="00BA1257"/>
    <w:rsid w:val="00BA1F1F"/>
    <w:rsid w:val="00BA2105"/>
    <w:rsid w:val="00BA344E"/>
    <w:rsid w:val="00BA35DB"/>
    <w:rsid w:val="00BA3D8C"/>
    <w:rsid w:val="00BA3FD4"/>
    <w:rsid w:val="00BA7B77"/>
    <w:rsid w:val="00BB040B"/>
    <w:rsid w:val="00BB099D"/>
    <w:rsid w:val="00BB0BDB"/>
    <w:rsid w:val="00BB23B0"/>
    <w:rsid w:val="00BB3A59"/>
    <w:rsid w:val="00BB468C"/>
    <w:rsid w:val="00BB5449"/>
    <w:rsid w:val="00BB66EB"/>
    <w:rsid w:val="00BB6729"/>
    <w:rsid w:val="00BB7260"/>
    <w:rsid w:val="00BB72AB"/>
    <w:rsid w:val="00BB7A59"/>
    <w:rsid w:val="00BC1BA3"/>
    <w:rsid w:val="00BC21E9"/>
    <w:rsid w:val="00BC3140"/>
    <w:rsid w:val="00BC3F8C"/>
    <w:rsid w:val="00BC4957"/>
    <w:rsid w:val="00BC50AC"/>
    <w:rsid w:val="00BC5D6F"/>
    <w:rsid w:val="00BC5EC4"/>
    <w:rsid w:val="00BC682B"/>
    <w:rsid w:val="00BC7711"/>
    <w:rsid w:val="00BD0432"/>
    <w:rsid w:val="00BD1507"/>
    <w:rsid w:val="00BD211A"/>
    <w:rsid w:val="00BD24DD"/>
    <w:rsid w:val="00BD2AB0"/>
    <w:rsid w:val="00BD2EF3"/>
    <w:rsid w:val="00BD6162"/>
    <w:rsid w:val="00BD7028"/>
    <w:rsid w:val="00BD7667"/>
    <w:rsid w:val="00BD77BD"/>
    <w:rsid w:val="00BD782E"/>
    <w:rsid w:val="00BD7C03"/>
    <w:rsid w:val="00BD7D8D"/>
    <w:rsid w:val="00BE0105"/>
    <w:rsid w:val="00BE0F61"/>
    <w:rsid w:val="00BE3E25"/>
    <w:rsid w:val="00BE40A4"/>
    <w:rsid w:val="00BE50A1"/>
    <w:rsid w:val="00BE61AD"/>
    <w:rsid w:val="00BE70A9"/>
    <w:rsid w:val="00BE7349"/>
    <w:rsid w:val="00BE73D9"/>
    <w:rsid w:val="00BE75FC"/>
    <w:rsid w:val="00BE7C1C"/>
    <w:rsid w:val="00BE7F28"/>
    <w:rsid w:val="00BF017C"/>
    <w:rsid w:val="00BF08A2"/>
    <w:rsid w:val="00BF1A4B"/>
    <w:rsid w:val="00BF1A55"/>
    <w:rsid w:val="00BF205C"/>
    <w:rsid w:val="00BF28D0"/>
    <w:rsid w:val="00BF2CE6"/>
    <w:rsid w:val="00BF32AE"/>
    <w:rsid w:val="00BF331E"/>
    <w:rsid w:val="00BF5132"/>
    <w:rsid w:val="00BF51F6"/>
    <w:rsid w:val="00BF7125"/>
    <w:rsid w:val="00BF7D80"/>
    <w:rsid w:val="00C000C9"/>
    <w:rsid w:val="00C01D81"/>
    <w:rsid w:val="00C01ECD"/>
    <w:rsid w:val="00C020CB"/>
    <w:rsid w:val="00C03A44"/>
    <w:rsid w:val="00C03D44"/>
    <w:rsid w:val="00C0407B"/>
    <w:rsid w:val="00C04602"/>
    <w:rsid w:val="00C07088"/>
    <w:rsid w:val="00C0737C"/>
    <w:rsid w:val="00C10AD3"/>
    <w:rsid w:val="00C10C5F"/>
    <w:rsid w:val="00C112B1"/>
    <w:rsid w:val="00C12305"/>
    <w:rsid w:val="00C12AF7"/>
    <w:rsid w:val="00C14103"/>
    <w:rsid w:val="00C15B3E"/>
    <w:rsid w:val="00C169E8"/>
    <w:rsid w:val="00C17A18"/>
    <w:rsid w:val="00C2026D"/>
    <w:rsid w:val="00C20CD9"/>
    <w:rsid w:val="00C22195"/>
    <w:rsid w:val="00C245CA"/>
    <w:rsid w:val="00C24D90"/>
    <w:rsid w:val="00C24EA4"/>
    <w:rsid w:val="00C266F0"/>
    <w:rsid w:val="00C26738"/>
    <w:rsid w:val="00C3018C"/>
    <w:rsid w:val="00C3068F"/>
    <w:rsid w:val="00C3331B"/>
    <w:rsid w:val="00C3389F"/>
    <w:rsid w:val="00C35171"/>
    <w:rsid w:val="00C3767C"/>
    <w:rsid w:val="00C377FE"/>
    <w:rsid w:val="00C40BF8"/>
    <w:rsid w:val="00C42A16"/>
    <w:rsid w:val="00C4424C"/>
    <w:rsid w:val="00C44728"/>
    <w:rsid w:val="00C44AE5"/>
    <w:rsid w:val="00C462CA"/>
    <w:rsid w:val="00C46AF9"/>
    <w:rsid w:val="00C47658"/>
    <w:rsid w:val="00C47798"/>
    <w:rsid w:val="00C503E0"/>
    <w:rsid w:val="00C50510"/>
    <w:rsid w:val="00C51D70"/>
    <w:rsid w:val="00C52A5C"/>
    <w:rsid w:val="00C53032"/>
    <w:rsid w:val="00C53519"/>
    <w:rsid w:val="00C53972"/>
    <w:rsid w:val="00C53F08"/>
    <w:rsid w:val="00C56494"/>
    <w:rsid w:val="00C57B27"/>
    <w:rsid w:val="00C6046D"/>
    <w:rsid w:val="00C612AB"/>
    <w:rsid w:val="00C63974"/>
    <w:rsid w:val="00C63C23"/>
    <w:rsid w:val="00C64582"/>
    <w:rsid w:val="00C70290"/>
    <w:rsid w:val="00C71478"/>
    <w:rsid w:val="00C71C07"/>
    <w:rsid w:val="00C71ED8"/>
    <w:rsid w:val="00C71F91"/>
    <w:rsid w:val="00C72759"/>
    <w:rsid w:val="00C7277A"/>
    <w:rsid w:val="00C72C3A"/>
    <w:rsid w:val="00C73BC9"/>
    <w:rsid w:val="00C73EED"/>
    <w:rsid w:val="00C74CAC"/>
    <w:rsid w:val="00C75906"/>
    <w:rsid w:val="00C75DA2"/>
    <w:rsid w:val="00C76A6F"/>
    <w:rsid w:val="00C77D9D"/>
    <w:rsid w:val="00C806AA"/>
    <w:rsid w:val="00C80803"/>
    <w:rsid w:val="00C80FCE"/>
    <w:rsid w:val="00C81BE6"/>
    <w:rsid w:val="00C828EE"/>
    <w:rsid w:val="00C84A07"/>
    <w:rsid w:val="00C854CE"/>
    <w:rsid w:val="00C8694C"/>
    <w:rsid w:val="00C87FE6"/>
    <w:rsid w:val="00C9000E"/>
    <w:rsid w:val="00C90131"/>
    <w:rsid w:val="00C9027B"/>
    <w:rsid w:val="00C91D90"/>
    <w:rsid w:val="00C9205B"/>
    <w:rsid w:val="00C92551"/>
    <w:rsid w:val="00C93127"/>
    <w:rsid w:val="00C93B42"/>
    <w:rsid w:val="00C93B7D"/>
    <w:rsid w:val="00C94ECE"/>
    <w:rsid w:val="00C95708"/>
    <w:rsid w:val="00C959FB"/>
    <w:rsid w:val="00C964E2"/>
    <w:rsid w:val="00C9657D"/>
    <w:rsid w:val="00C97D7F"/>
    <w:rsid w:val="00CA0DBA"/>
    <w:rsid w:val="00CA2DC4"/>
    <w:rsid w:val="00CA3C3B"/>
    <w:rsid w:val="00CA4081"/>
    <w:rsid w:val="00CA5C26"/>
    <w:rsid w:val="00CA67C1"/>
    <w:rsid w:val="00CA7F8B"/>
    <w:rsid w:val="00CB0195"/>
    <w:rsid w:val="00CB1679"/>
    <w:rsid w:val="00CB16D8"/>
    <w:rsid w:val="00CB22E6"/>
    <w:rsid w:val="00CB24A6"/>
    <w:rsid w:val="00CB2A18"/>
    <w:rsid w:val="00CB40AC"/>
    <w:rsid w:val="00CC071A"/>
    <w:rsid w:val="00CC0B01"/>
    <w:rsid w:val="00CC1E1D"/>
    <w:rsid w:val="00CC1ECD"/>
    <w:rsid w:val="00CC3AD5"/>
    <w:rsid w:val="00CC3E7A"/>
    <w:rsid w:val="00CC5C3F"/>
    <w:rsid w:val="00CC71B5"/>
    <w:rsid w:val="00CD107F"/>
    <w:rsid w:val="00CD1088"/>
    <w:rsid w:val="00CD4E45"/>
    <w:rsid w:val="00CD593B"/>
    <w:rsid w:val="00CD5BF3"/>
    <w:rsid w:val="00CD6338"/>
    <w:rsid w:val="00CD72D1"/>
    <w:rsid w:val="00CD74CD"/>
    <w:rsid w:val="00CD7C03"/>
    <w:rsid w:val="00CE11CE"/>
    <w:rsid w:val="00CE1DC2"/>
    <w:rsid w:val="00CE2204"/>
    <w:rsid w:val="00CE23E8"/>
    <w:rsid w:val="00CE299A"/>
    <w:rsid w:val="00CE3801"/>
    <w:rsid w:val="00CE4B5E"/>
    <w:rsid w:val="00CE5245"/>
    <w:rsid w:val="00CE57E1"/>
    <w:rsid w:val="00CE5EAC"/>
    <w:rsid w:val="00CE6045"/>
    <w:rsid w:val="00CE695E"/>
    <w:rsid w:val="00CE751E"/>
    <w:rsid w:val="00CF08DE"/>
    <w:rsid w:val="00CF10CB"/>
    <w:rsid w:val="00CF1600"/>
    <w:rsid w:val="00CF1A79"/>
    <w:rsid w:val="00CF20A7"/>
    <w:rsid w:val="00CF20F8"/>
    <w:rsid w:val="00CF3BB2"/>
    <w:rsid w:val="00CF4F2D"/>
    <w:rsid w:val="00CF65C0"/>
    <w:rsid w:val="00CF736E"/>
    <w:rsid w:val="00D006CE"/>
    <w:rsid w:val="00D013D8"/>
    <w:rsid w:val="00D03486"/>
    <w:rsid w:val="00D036B5"/>
    <w:rsid w:val="00D03929"/>
    <w:rsid w:val="00D04FF3"/>
    <w:rsid w:val="00D0513B"/>
    <w:rsid w:val="00D05512"/>
    <w:rsid w:val="00D06378"/>
    <w:rsid w:val="00D069E1"/>
    <w:rsid w:val="00D06B9A"/>
    <w:rsid w:val="00D06F40"/>
    <w:rsid w:val="00D10716"/>
    <w:rsid w:val="00D12106"/>
    <w:rsid w:val="00D1340B"/>
    <w:rsid w:val="00D13C91"/>
    <w:rsid w:val="00D17339"/>
    <w:rsid w:val="00D201AD"/>
    <w:rsid w:val="00D201CA"/>
    <w:rsid w:val="00D20B04"/>
    <w:rsid w:val="00D228EF"/>
    <w:rsid w:val="00D23181"/>
    <w:rsid w:val="00D23FA7"/>
    <w:rsid w:val="00D25E28"/>
    <w:rsid w:val="00D26B79"/>
    <w:rsid w:val="00D272E4"/>
    <w:rsid w:val="00D275DD"/>
    <w:rsid w:val="00D30325"/>
    <w:rsid w:val="00D30F80"/>
    <w:rsid w:val="00D30F9F"/>
    <w:rsid w:val="00D319DA"/>
    <w:rsid w:val="00D330AD"/>
    <w:rsid w:val="00D335C5"/>
    <w:rsid w:val="00D337B7"/>
    <w:rsid w:val="00D3416B"/>
    <w:rsid w:val="00D35CA6"/>
    <w:rsid w:val="00D3600D"/>
    <w:rsid w:val="00D40601"/>
    <w:rsid w:val="00D4064F"/>
    <w:rsid w:val="00D41323"/>
    <w:rsid w:val="00D4185E"/>
    <w:rsid w:val="00D41AA0"/>
    <w:rsid w:val="00D42E0A"/>
    <w:rsid w:val="00D43728"/>
    <w:rsid w:val="00D453F9"/>
    <w:rsid w:val="00D45705"/>
    <w:rsid w:val="00D46E07"/>
    <w:rsid w:val="00D50736"/>
    <w:rsid w:val="00D50781"/>
    <w:rsid w:val="00D51CC5"/>
    <w:rsid w:val="00D51D96"/>
    <w:rsid w:val="00D5398E"/>
    <w:rsid w:val="00D5495C"/>
    <w:rsid w:val="00D54B62"/>
    <w:rsid w:val="00D54D30"/>
    <w:rsid w:val="00D600D5"/>
    <w:rsid w:val="00D6036E"/>
    <w:rsid w:val="00D60A34"/>
    <w:rsid w:val="00D610F1"/>
    <w:rsid w:val="00D62FA8"/>
    <w:rsid w:val="00D65AE0"/>
    <w:rsid w:val="00D67A89"/>
    <w:rsid w:val="00D71044"/>
    <w:rsid w:val="00D71146"/>
    <w:rsid w:val="00D71456"/>
    <w:rsid w:val="00D71F30"/>
    <w:rsid w:val="00D7249E"/>
    <w:rsid w:val="00D7288A"/>
    <w:rsid w:val="00D72F7D"/>
    <w:rsid w:val="00D73468"/>
    <w:rsid w:val="00D7351C"/>
    <w:rsid w:val="00D73719"/>
    <w:rsid w:val="00D74181"/>
    <w:rsid w:val="00D7430D"/>
    <w:rsid w:val="00D747FC"/>
    <w:rsid w:val="00D75261"/>
    <w:rsid w:val="00D75343"/>
    <w:rsid w:val="00D75B64"/>
    <w:rsid w:val="00D763D1"/>
    <w:rsid w:val="00D8011F"/>
    <w:rsid w:val="00D802BE"/>
    <w:rsid w:val="00D83206"/>
    <w:rsid w:val="00D84EA3"/>
    <w:rsid w:val="00D85C2C"/>
    <w:rsid w:val="00D85F2C"/>
    <w:rsid w:val="00D86197"/>
    <w:rsid w:val="00D86A71"/>
    <w:rsid w:val="00D90EFC"/>
    <w:rsid w:val="00D91434"/>
    <w:rsid w:val="00D91C8E"/>
    <w:rsid w:val="00D93088"/>
    <w:rsid w:val="00D93344"/>
    <w:rsid w:val="00D93946"/>
    <w:rsid w:val="00D93E95"/>
    <w:rsid w:val="00D9522B"/>
    <w:rsid w:val="00D95E66"/>
    <w:rsid w:val="00D95F6E"/>
    <w:rsid w:val="00D96E54"/>
    <w:rsid w:val="00D97C9C"/>
    <w:rsid w:val="00DA01D4"/>
    <w:rsid w:val="00DA0A36"/>
    <w:rsid w:val="00DA1017"/>
    <w:rsid w:val="00DA21B5"/>
    <w:rsid w:val="00DA22A7"/>
    <w:rsid w:val="00DA24C3"/>
    <w:rsid w:val="00DA26FD"/>
    <w:rsid w:val="00DA655E"/>
    <w:rsid w:val="00DA6D38"/>
    <w:rsid w:val="00DA7872"/>
    <w:rsid w:val="00DB0484"/>
    <w:rsid w:val="00DB1BAF"/>
    <w:rsid w:val="00DB1D58"/>
    <w:rsid w:val="00DB249E"/>
    <w:rsid w:val="00DB3F0B"/>
    <w:rsid w:val="00DB6354"/>
    <w:rsid w:val="00DB6384"/>
    <w:rsid w:val="00DB646A"/>
    <w:rsid w:val="00DB6F2C"/>
    <w:rsid w:val="00DB7558"/>
    <w:rsid w:val="00DB79BE"/>
    <w:rsid w:val="00DC20D6"/>
    <w:rsid w:val="00DC3CDB"/>
    <w:rsid w:val="00DC4003"/>
    <w:rsid w:val="00DC4ADA"/>
    <w:rsid w:val="00DC50D1"/>
    <w:rsid w:val="00DC5EF0"/>
    <w:rsid w:val="00DC602B"/>
    <w:rsid w:val="00DC7E3A"/>
    <w:rsid w:val="00DD0C49"/>
    <w:rsid w:val="00DD0DF3"/>
    <w:rsid w:val="00DD0F0A"/>
    <w:rsid w:val="00DD1B5C"/>
    <w:rsid w:val="00DD21E4"/>
    <w:rsid w:val="00DD3634"/>
    <w:rsid w:val="00DD4440"/>
    <w:rsid w:val="00DD572E"/>
    <w:rsid w:val="00DD6798"/>
    <w:rsid w:val="00DD6806"/>
    <w:rsid w:val="00DD6B3A"/>
    <w:rsid w:val="00DD71D8"/>
    <w:rsid w:val="00DD726D"/>
    <w:rsid w:val="00DE115E"/>
    <w:rsid w:val="00DE17D7"/>
    <w:rsid w:val="00DE1F1E"/>
    <w:rsid w:val="00DE4108"/>
    <w:rsid w:val="00DE4372"/>
    <w:rsid w:val="00DE45E7"/>
    <w:rsid w:val="00DE4C77"/>
    <w:rsid w:val="00DE4EC2"/>
    <w:rsid w:val="00DE5973"/>
    <w:rsid w:val="00DE68EE"/>
    <w:rsid w:val="00DE6EB4"/>
    <w:rsid w:val="00DE757F"/>
    <w:rsid w:val="00DE7ECB"/>
    <w:rsid w:val="00DF0E61"/>
    <w:rsid w:val="00DF0EE0"/>
    <w:rsid w:val="00DF1504"/>
    <w:rsid w:val="00DF3760"/>
    <w:rsid w:val="00DF413F"/>
    <w:rsid w:val="00DF5248"/>
    <w:rsid w:val="00DF5AB1"/>
    <w:rsid w:val="00DF6BA0"/>
    <w:rsid w:val="00DF6FE0"/>
    <w:rsid w:val="00DF7187"/>
    <w:rsid w:val="00DF732E"/>
    <w:rsid w:val="00DF74F9"/>
    <w:rsid w:val="00DF775C"/>
    <w:rsid w:val="00DF7887"/>
    <w:rsid w:val="00E003BE"/>
    <w:rsid w:val="00E005E1"/>
    <w:rsid w:val="00E010F1"/>
    <w:rsid w:val="00E01DFE"/>
    <w:rsid w:val="00E02CB0"/>
    <w:rsid w:val="00E02CB1"/>
    <w:rsid w:val="00E02CCA"/>
    <w:rsid w:val="00E02DEE"/>
    <w:rsid w:val="00E044EA"/>
    <w:rsid w:val="00E04EB8"/>
    <w:rsid w:val="00E05084"/>
    <w:rsid w:val="00E052EE"/>
    <w:rsid w:val="00E05C5C"/>
    <w:rsid w:val="00E067FF"/>
    <w:rsid w:val="00E070A7"/>
    <w:rsid w:val="00E07CDE"/>
    <w:rsid w:val="00E12077"/>
    <w:rsid w:val="00E12D67"/>
    <w:rsid w:val="00E13C8A"/>
    <w:rsid w:val="00E140E8"/>
    <w:rsid w:val="00E147A0"/>
    <w:rsid w:val="00E14E75"/>
    <w:rsid w:val="00E15309"/>
    <w:rsid w:val="00E15D6D"/>
    <w:rsid w:val="00E16A23"/>
    <w:rsid w:val="00E1728E"/>
    <w:rsid w:val="00E178CC"/>
    <w:rsid w:val="00E20BD0"/>
    <w:rsid w:val="00E21700"/>
    <w:rsid w:val="00E21970"/>
    <w:rsid w:val="00E21D6D"/>
    <w:rsid w:val="00E22CFE"/>
    <w:rsid w:val="00E22D67"/>
    <w:rsid w:val="00E22E8D"/>
    <w:rsid w:val="00E22ECD"/>
    <w:rsid w:val="00E24326"/>
    <w:rsid w:val="00E248EE"/>
    <w:rsid w:val="00E24A73"/>
    <w:rsid w:val="00E24F1F"/>
    <w:rsid w:val="00E251E2"/>
    <w:rsid w:val="00E257B4"/>
    <w:rsid w:val="00E25DE7"/>
    <w:rsid w:val="00E264BF"/>
    <w:rsid w:val="00E2660E"/>
    <w:rsid w:val="00E2744B"/>
    <w:rsid w:val="00E27E9D"/>
    <w:rsid w:val="00E31111"/>
    <w:rsid w:val="00E311BC"/>
    <w:rsid w:val="00E31258"/>
    <w:rsid w:val="00E31E3C"/>
    <w:rsid w:val="00E330D1"/>
    <w:rsid w:val="00E3360B"/>
    <w:rsid w:val="00E33759"/>
    <w:rsid w:val="00E33DE7"/>
    <w:rsid w:val="00E33F05"/>
    <w:rsid w:val="00E33F9B"/>
    <w:rsid w:val="00E3406C"/>
    <w:rsid w:val="00E35DB6"/>
    <w:rsid w:val="00E35FA6"/>
    <w:rsid w:val="00E360D5"/>
    <w:rsid w:val="00E361C2"/>
    <w:rsid w:val="00E42D59"/>
    <w:rsid w:val="00E432D1"/>
    <w:rsid w:val="00E4466A"/>
    <w:rsid w:val="00E446EE"/>
    <w:rsid w:val="00E453BA"/>
    <w:rsid w:val="00E45568"/>
    <w:rsid w:val="00E4716F"/>
    <w:rsid w:val="00E501AE"/>
    <w:rsid w:val="00E5083F"/>
    <w:rsid w:val="00E508CA"/>
    <w:rsid w:val="00E51E79"/>
    <w:rsid w:val="00E528D6"/>
    <w:rsid w:val="00E52F30"/>
    <w:rsid w:val="00E53F75"/>
    <w:rsid w:val="00E555B5"/>
    <w:rsid w:val="00E55A74"/>
    <w:rsid w:val="00E5604B"/>
    <w:rsid w:val="00E56B0C"/>
    <w:rsid w:val="00E56C00"/>
    <w:rsid w:val="00E57D0C"/>
    <w:rsid w:val="00E619C8"/>
    <w:rsid w:val="00E61C75"/>
    <w:rsid w:val="00E61D2D"/>
    <w:rsid w:val="00E63CE0"/>
    <w:rsid w:val="00E63F0B"/>
    <w:rsid w:val="00E63F28"/>
    <w:rsid w:val="00E650BD"/>
    <w:rsid w:val="00E65194"/>
    <w:rsid w:val="00E652B4"/>
    <w:rsid w:val="00E66116"/>
    <w:rsid w:val="00E67E23"/>
    <w:rsid w:val="00E704BD"/>
    <w:rsid w:val="00E70D0B"/>
    <w:rsid w:val="00E711F8"/>
    <w:rsid w:val="00E73071"/>
    <w:rsid w:val="00E738C4"/>
    <w:rsid w:val="00E741B9"/>
    <w:rsid w:val="00E743E8"/>
    <w:rsid w:val="00E7493A"/>
    <w:rsid w:val="00E74DEC"/>
    <w:rsid w:val="00E752EE"/>
    <w:rsid w:val="00E756D5"/>
    <w:rsid w:val="00E76E8C"/>
    <w:rsid w:val="00E8175C"/>
    <w:rsid w:val="00E81785"/>
    <w:rsid w:val="00E8201F"/>
    <w:rsid w:val="00E82436"/>
    <w:rsid w:val="00E82F3C"/>
    <w:rsid w:val="00E83A9E"/>
    <w:rsid w:val="00E84FA8"/>
    <w:rsid w:val="00E862D1"/>
    <w:rsid w:val="00E86FC1"/>
    <w:rsid w:val="00E90962"/>
    <w:rsid w:val="00E92259"/>
    <w:rsid w:val="00E93593"/>
    <w:rsid w:val="00E939FA"/>
    <w:rsid w:val="00E940A1"/>
    <w:rsid w:val="00E9576B"/>
    <w:rsid w:val="00E95977"/>
    <w:rsid w:val="00E95F6F"/>
    <w:rsid w:val="00EA0091"/>
    <w:rsid w:val="00EA0432"/>
    <w:rsid w:val="00EA128E"/>
    <w:rsid w:val="00EA1BF1"/>
    <w:rsid w:val="00EA1D6B"/>
    <w:rsid w:val="00EA1EFB"/>
    <w:rsid w:val="00EA2FCE"/>
    <w:rsid w:val="00EA38EA"/>
    <w:rsid w:val="00EA3EB8"/>
    <w:rsid w:val="00EA4128"/>
    <w:rsid w:val="00EA4142"/>
    <w:rsid w:val="00EA421D"/>
    <w:rsid w:val="00EA4310"/>
    <w:rsid w:val="00EA5C11"/>
    <w:rsid w:val="00EA691A"/>
    <w:rsid w:val="00EA7077"/>
    <w:rsid w:val="00EA7D33"/>
    <w:rsid w:val="00EA7E00"/>
    <w:rsid w:val="00EB0D7D"/>
    <w:rsid w:val="00EB0DB8"/>
    <w:rsid w:val="00EB1B53"/>
    <w:rsid w:val="00EB24A1"/>
    <w:rsid w:val="00EB264F"/>
    <w:rsid w:val="00EB39BD"/>
    <w:rsid w:val="00EB6E95"/>
    <w:rsid w:val="00EB73A5"/>
    <w:rsid w:val="00EB793D"/>
    <w:rsid w:val="00EC0241"/>
    <w:rsid w:val="00EC058A"/>
    <w:rsid w:val="00EC0C32"/>
    <w:rsid w:val="00EC1CD9"/>
    <w:rsid w:val="00EC1D47"/>
    <w:rsid w:val="00EC3D1D"/>
    <w:rsid w:val="00EC4F27"/>
    <w:rsid w:val="00EC5F3F"/>
    <w:rsid w:val="00EC71AB"/>
    <w:rsid w:val="00ED0930"/>
    <w:rsid w:val="00ED25A8"/>
    <w:rsid w:val="00ED2B96"/>
    <w:rsid w:val="00ED3FF9"/>
    <w:rsid w:val="00ED46F9"/>
    <w:rsid w:val="00ED53AA"/>
    <w:rsid w:val="00ED61BB"/>
    <w:rsid w:val="00ED6B49"/>
    <w:rsid w:val="00ED6D3E"/>
    <w:rsid w:val="00ED73D2"/>
    <w:rsid w:val="00ED77F7"/>
    <w:rsid w:val="00ED7AC8"/>
    <w:rsid w:val="00ED7C59"/>
    <w:rsid w:val="00EE03B8"/>
    <w:rsid w:val="00EE147C"/>
    <w:rsid w:val="00EE277A"/>
    <w:rsid w:val="00EE51A4"/>
    <w:rsid w:val="00EE6670"/>
    <w:rsid w:val="00EE6A85"/>
    <w:rsid w:val="00EE6F32"/>
    <w:rsid w:val="00EE6FC0"/>
    <w:rsid w:val="00EE760F"/>
    <w:rsid w:val="00EE7C2E"/>
    <w:rsid w:val="00EF0050"/>
    <w:rsid w:val="00EF064B"/>
    <w:rsid w:val="00EF24A8"/>
    <w:rsid w:val="00EF2AEE"/>
    <w:rsid w:val="00EF343A"/>
    <w:rsid w:val="00EF35BA"/>
    <w:rsid w:val="00EF3986"/>
    <w:rsid w:val="00EF3EBE"/>
    <w:rsid w:val="00EF3F46"/>
    <w:rsid w:val="00EF4D5D"/>
    <w:rsid w:val="00F0278B"/>
    <w:rsid w:val="00F02899"/>
    <w:rsid w:val="00F04549"/>
    <w:rsid w:val="00F05248"/>
    <w:rsid w:val="00F06E42"/>
    <w:rsid w:val="00F0785E"/>
    <w:rsid w:val="00F07DB0"/>
    <w:rsid w:val="00F10646"/>
    <w:rsid w:val="00F114CF"/>
    <w:rsid w:val="00F11BFF"/>
    <w:rsid w:val="00F11F99"/>
    <w:rsid w:val="00F12746"/>
    <w:rsid w:val="00F14197"/>
    <w:rsid w:val="00F143F4"/>
    <w:rsid w:val="00F14C3D"/>
    <w:rsid w:val="00F14E92"/>
    <w:rsid w:val="00F179C6"/>
    <w:rsid w:val="00F17CE4"/>
    <w:rsid w:val="00F17E4D"/>
    <w:rsid w:val="00F2088D"/>
    <w:rsid w:val="00F2236D"/>
    <w:rsid w:val="00F22B84"/>
    <w:rsid w:val="00F22BC6"/>
    <w:rsid w:val="00F22ED4"/>
    <w:rsid w:val="00F22FB9"/>
    <w:rsid w:val="00F249E0"/>
    <w:rsid w:val="00F24CB7"/>
    <w:rsid w:val="00F24F95"/>
    <w:rsid w:val="00F250B5"/>
    <w:rsid w:val="00F2600C"/>
    <w:rsid w:val="00F2639E"/>
    <w:rsid w:val="00F2683B"/>
    <w:rsid w:val="00F270E4"/>
    <w:rsid w:val="00F305DD"/>
    <w:rsid w:val="00F32606"/>
    <w:rsid w:val="00F3310A"/>
    <w:rsid w:val="00F331C3"/>
    <w:rsid w:val="00F331D7"/>
    <w:rsid w:val="00F33714"/>
    <w:rsid w:val="00F341FE"/>
    <w:rsid w:val="00F34573"/>
    <w:rsid w:val="00F34CBB"/>
    <w:rsid w:val="00F35FCB"/>
    <w:rsid w:val="00F36771"/>
    <w:rsid w:val="00F4181E"/>
    <w:rsid w:val="00F4219B"/>
    <w:rsid w:val="00F42998"/>
    <w:rsid w:val="00F43026"/>
    <w:rsid w:val="00F43B4C"/>
    <w:rsid w:val="00F477B6"/>
    <w:rsid w:val="00F4B988"/>
    <w:rsid w:val="00F51D0D"/>
    <w:rsid w:val="00F5289E"/>
    <w:rsid w:val="00F535CD"/>
    <w:rsid w:val="00F53950"/>
    <w:rsid w:val="00F54472"/>
    <w:rsid w:val="00F54D21"/>
    <w:rsid w:val="00F54ECF"/>
    <w:rsid w:val="00F55DFE"/>
    <w:rsid w:val="00F5666A"/>
    <w:rsid w:val="00F568AB"/>
    <w:rsid w:val="00F5746F"/>
    <w:rsid w:val="00F60044"/>
    <w:rsid w:val="00F6106D"/>
    <w:rsid w:val="00F6126F"/>
    <w:rsid w:val="00F615BD"/>
    <w:rsid w:val="00F62492"/>
    <w:rsid w:val="00F67543"/>
    <w:rsid w:val="00F6772D"/>
    <w:rsid w:val="00F707BB"/>
    <w:rsid w:val="00F70CB2"/>
    <w:rsid w:val="00F72211"/>
    <w:rsid w:val="00F7227E"/>
    <w:rsid w:val="00F724F1"/>
    <w:rsid w:val="00F72C42"/>
    <w:rsid w:val="00F7342C"/>
    <w:rsid w:val="00F74164"/>
    <w:rsid w:val="00F74315"/>
    <w:rsid w:val="00F7557A"/>
    <w:rsid w:val="00F774CE"/>
    <w:rsid w:val="00F77582"/>
    <w:rsid w:val="00F7782F"/>
    <w:rsid w:val="00F80044"/>
    <w:rsid w:val="00F811FE"/>
    <w:rsid w:val="00F81BE5"/>
    <w:rsid w:val="00F81F29"/>
    <w:rsid w:val="00F82056"/>
    <w:rsid w:val="00F8237E"/>
    <w:rsid w:val="00F8499B"/>
    <w:rsid w:val="00F84ED3"/>
    <w:rsid w:val="00F8538C"/>
    <w:rsid w:val="00F86C6E"/>
    <w:rsid w:val="00F86FAC"/>
    <w:rsid w:val="00F87C8E"/>
    <w:rsid w:val="00F90C2D"/>
    <w:rsid w:val="00F916AC"/>
    <w:rsid w:val="00F918A4"/>
    <w:rsid w:val="00F91E6A"/>
    <w:rsid w:val="00F92DDC"/>
    <w:rsid w:val="00F93B1E"/>
    <w:rsid w:val="00F95F2A"/>
    <w:rsid w:val="00F97CF0"/>
    <w:rsid w:val="00F97F68"/>
    <w:rsid w:val="00FA0239"/>
    <w:rsid w:val="00FA2924"/>
    <w:rsid w:val="00FA34E5"/>
    <w:rsid w:val="00FA3855"/>
    <w:rsid w:val="00FA3CF5"/>
    <w:rsid w:val="00FA3EFE"/>
    <w:rsid w:val="00FA58D7"/>
    <w:rsid w:val="00FA5A7D"/>
    <w:rsid w:val="00FA65F1"/>
    <w:rsid w:val="00FA6C7D"/>
    <w:rsid w:val="00FA7555"/>
    <w:rsid w:val="00FA794C"/>
    <w:rsid w:val="00FA7D99"/>
    <w:rsid w:val="00FB1111"/>
    <w:rsid w:val="00FB1E36"/>
    <w:rsid w:val="00FB2460"/>
    <w:rsid w:val="00FB2A23"/>
    <w:rsid w:val="00FB3D65"/>
    <w:rsid w:val="00FB3DAA"/>
    <w:rsid w:val="00FB3E8B"/>
    <w:rsid w:val="00FB4B4A"/>
    <w:rsid w:val="00FB59D0"/>
    <w:rsid w:val="00FB6750"/>
    <w:rsid w:val="00FB768C"/>
    <w:rsid w:val="00FB7F3E"/>
    <w:rsid w:val="00FC1130"/>
    <w:rsid w:val="00FC126E"/>
    <w:rsid w:val="00FC1A98"/>
    <w:rsid w:val="00FC1E1E"/>
    <w:rsid w:val="00FC1E85"/>
    <w:rsid w:val="00FC459B"/>
    <w:rsid w:val="00FC485C"/>
    <w:rsid w:val="00FC6175"/>
    <w:rsid w:val="00FC732D"/>
    <w:rsid w:val="00FC7569"/>
    <w:rsid w:val="00FD06E7"/>
    <w:rsid w:val="00FD1286"/>
    <w:rsid w:val="00FD14CE"/>
    <w:rsid w:val="00FD1E93"/>
    <w:rsid w:val="00FD35FD"/>
    <w:rsid w:val="00FD3FA0"/>
    <w:rsid w:val="00FD63BF"/>
    <w:rsid w:val="00FD6CDD"/>
    <w:rsid w:val="00FE0015"/>
    <w:rsid w:val="00FE0095"/>
    <w:rsid w:val="00FE0756"/>
    <w:rsid w:val="00FE2126"/>
    <w:rsid w:val="00FE2495"/>
    <w:rsid w:val="00FE321A"/>
    <w:rsid w:val="00FE4E9C"/>
    <w:rsid w:val="00FE518F"/>
    <w:rsid w:val="00FE7D15"/>
    <w:rsid w:val="00FE7E7B"/>
    <w:rsid w:val="00FE7ED8"/>
    <w:rsid w:val="00FF048D"/>
    <w:rsid w:val="00FF243F"/>
    <w:rsid w:val="00FF320A"/>
    <w:rsid w:val="00FF3F0A"/>
    <w:rsid w:val="00FF4819"/>
    <w:rsid w:val="00FF4B2B"/>
    <w:rsid w:val="00FF5400"/>
    <w:rsid w:val="00FF630E"/>
    <w:rsid w:val="016EBA24"/>
    <w:rsid w:val="017427E6"/>
    <w:rsid w:val="01909C9F"/>
    <w:rsid w:val="01BB1957"/>
    <w:rsid w:val="01FDAA22"/>
    <w:rsid w:val="0242046F"/>
    <w:rsid w:val="028E515D"/>
    <w:rsid w:val="0317B45E"/>
    <w:rsid w:val="0325C84A"/>
    <w:rsid w:val="0341E186"/>
    <w:rsid w:val="03427D1B"/>
    <w:rsid w:val="037298E5"/>
    <w:rsid w:val="039C5E70"/>
    <w:rsid w:val="03C8643D"/>
    <w:rsid w:val="03D69E2E"/>
    <w:rsid w:val="0406984C"/>
    <w:rsid w:val="0444A2CE"/>
    <w:rsid w:val="04AE8C34"/>
    <w:rsid w:val="04B953C4"/>
    <w:rsid w:val="04F584AD"/>
    <w:rsid w:val="054B9D76"/>
    <w:rsid w:val="05A632C7"/>
    <w:rsid w:val="06162CA5"/>
    <w:rsid w:val="061E47E3"/>
    <w:rsid w:val="06992E7D"/>
    <w:rsid w:val="06D247E6"/>
    <w:rsid w:val="06DD3D37"/>
    <w:rsid w:val="06DE9C98"/>
    <w:rsid w:val="070B02A2"/>
    <w:rsid w:val="0714CCBE"/>
    <w:rsid w:val="07311FBD"/>
    <w:rsid w:val="0731A21F"/>
    <w:rsid w:val="07567EDB"/>
    <w:rsid w:val="07602EF2"/>
    <w:rsid w:val="07723CD1"/>
    <w:rsid w:val="07ACF53A"/>
    <w:rsid w:val="07CAB5F0"/>
    <w:rsid w:val="0813D018"/>
    <w:rsid w:val="082A1AD0"/>
    <w:rsid w:val="084AC9DC"/>
    <w:rsid w:val="088A72CB"/>
    <w:rsid w:val="08A89CE9"/>
    <w:rsid w:val="08C2DC1E"/>
    <w:rsid w:val="08C61A69"/>
    <w:rsid w:val="08ECDC82"/>
    <w:rsid w:val="09344B15"/>
    <w:rsid w:val="093AACDD"/>
    <w:rsid w:val="096DBA51"/>
    <w:rsid w:val="09706A97"/>
    <w:rsid w:val="09AEBB81"/>
    <w:rsid w:val="09E07129"/>
    <w:rsid w:val="09F96357"/>
    <w:rsid w:val="0A0AE518"/>
    <w:rsid w:val="0A6E6B7B"/>
    <w:rsid w:val="0A98F533"/>
    <w:rsid w:val="0AA5E639"/>
    <w:rsid w:val="0AB1A9D9"/>
    <w:rsid w:val="0B3530EC"/>
    <w:rsid w:val="0B6B2BAE"/>
    <w:rsid w:val="0BAF39DB"/>
    <w:rsid w:val="0BE2C104"/>
    <w:rsid w:val="0C10E223"/>
    <w:rsid w:val="0C5064BE"/>
    <w:rsid w:val="0C6D2700"/>
    <w:rsid w:val="0C7B1402"/>
    <w:rsid w:val="0CB86D28"/>
    <w:rsid w:val="0CBA9853"/>
    <w:rsid w:val="0D25C61B"/>
    <w:rsid w:val="0D7E1CBE"/>
    <w:rsid w:val="0D7FC856"/>
    <w:rsid w:val="0E16DA44"/>
    <w:rsid w:val="0E4CBF60"/>
    <w:rsid w:val="0E511CCD"/>
    <w:rsid w:val="0E631007"/>
    <w:rsid w:val="0E6E5DDA"/>
    <w:rsid w:val="0EE5102A"/>
    <w:rsid w:val="0F0E5B91"/>
    <w:rsid w:val="0F22612B"/>
    <w:rsid w:val="0F270EA9"/>
    <w:rsid w:val="0F37F854"/>
    <w:rsid w:val="0F4D0C5F"/>
    <w:rsid w:val="0FAEBA31"/>
    <w:rsid w:val="0FE88FC1"/>
    <w:rsid w:val="10365742"/>
    <w:rsid w:val="107B7411"/>
    <w:rsid w:val="107F23A3"/>
    <w:rsid w:val="10955E83"/>
    <w:rsid w:val="10CC6DAE"/>
    <w:rsid w:val="11004802"/>
    <w:rsid w:val="11B186BC"/>
    <w:rsid w:val="11C87DAC"/>
    <w:rsid w:val="11DA0581"/>
    <w:rsid w:val="11F09317"/>
    <w:rsid w:val="11F1AB80"/>
    <w:rsid w:val="1222B47E"/>
    <w:rsid w:val="1235C3B2"/>
    <w:rsid w:val="123C100B"/>
    <w:rsid w:val="123FD378"/>
    <w:rsid w:val="1269A07B"/>
    <w:rsid w:val="128F4F1E"/>
    <w:rsid w:val="12A35143"/>
    <w:rsid w:val="12AFBD2B"/>
    <w:rsid w:val="12D8C9CB"/>
    <w:rsid w:val="12DD13DD"/>
    <w:rsid w:val="12FE169D"/>
    <w:rsid w:val="13293328"/>
    <w:rsid w:val="13468C15"/>
    <w:rsid w:val="1346CE96"/>
    <w:rsid w:val="135C66DF"/>
    <w:rsid w:val="13D7519E"/>
    <w:rsid w:val="1430DDB4"/>
    <w:rsid w:val="1460C230"/>
    <w:rsid w:val="147F22D6"/>
    <w:rsid w:val="14992B54"/>
    <w:rsid w:val="14A39C55"/>
    <w:rsid w:val="14CAA58A"/>
    <w:rsid w:val="14F5BD31"/>
    <w:rsid w:val="15052EF3"/>
    <w:rsid w:val="156568F4"/>
    <w:rsid w:val="1579AADA"/>
    <w:rsid w:val="15B45461"/>
    <w:rsid w:val="15B4F570"/>
    <w:rsid w:val="15B83F47"/>
    <w:rsid w:val="16252296"/>
    <w:rsid w:val="1684D4A5"/>
    <w:rsid w:val="1696A58F"/>
    <w:rsid w:val="16D03486"/>
    <w:rsid w:val="171364E3"/>
    <w:rsid w:val="17C7019E"/>
    <w:rsid w:val="17D03C1C"/>
    <w:rsid w:val="17D8ACC2"/>
    <w:rsid w:val="18157144"/>
    <w:rsid w:val="1848F38C"/>
    <w:rsid w:val="1859D43A"/>
    <w:rsid w:val="187A7A08"/>
    <w:rsid w:val="188E32E3"/>
    <w:rsid w:val="18E11CDB"/>
    <w:rsid w:val="18E265F0"/>
    <w:rsid w:val="18E63950"/>
    <w:rsid w:val="1934CD88"/>
    <w:rsid w:val="19612781"/>
    <w:rsid w:val="196F1E5B"/>
    <w:rsid w:val="196F72BD"/>
    <w:rsid w:val="1971706B"/>
    <w:rsid w:val="19A170AC"/>
    <w:rsid w:val="19A277BF"/>
    <w:rsid w:val="19E2DACB"/>
    <w:rsid w:val="1A071A8B"/>
    <w:rsid w:val="1A3A20E3"/>
    <w:rsid w:val="1A6281AC"/>
    <w:rsid w:val="1A72F286"/>
    <w:rsid w:val="1AB53DF1"/>
    <w:rsid w:val="1AB93D67"/>
    <w:rsid w:val="1AC0AA1D"/>
    <w:rsid w:val="1AC3CEB1"/>
    <w:rsid w:val="1AD4F914"/>
    <w:rsid w:val="1AE56E75"/>
    <w:rsid w:val="1AFDFA2B"/>
    <w:rsid w:val="1B098912"/>
    <w:rsid w:val="1B651E28"/>
    <w:rsid w:val="1B65F0DA"/>
    <w:rsid w:val="1B76BEA1"/>
    <w:rsid w:val="1B904BA5"/>
    <w:rsid w:val="1BBF7436"/>
    <w:rsid w:val="1BCA1176"/>
    <w:rsid w:val="1C44FC46"/>
    <w:rsid w:val="1C99BB1B"/>
    <w:rsid w:val="1C9D2D17"/>
    <w:rsid w:val="1CB47012"/>
    <w:rsid w:val="1CC11801"/>
    <w:rsid w:val="1D831776"/>
    <w:rsid w:val="1D83BFEB"/>
    <w:rsid w:val="1DC12835"/>
    <w:rsid w:val="1DDAF41E"/>
    <w:rsid w:val="1E1B2339"/>
    <w:rsid w:val="1E1E7D38"/>
    <w:rsid w:val="1E675592"/>
    <w:rsid w:val="1E89411A"/>
    <w:rsid w:val="1E91EDB2"/>
    <w:rsid w:val="1EE0CDDD"/>
    <w:rsid w:val="1F157444"/>
    <w:rsid w:val="1F8BF966"/>
    <w:rsid w:val="1F9EF3A1"/>
    <w:rsid w:val="1FD46209"/>
    <w:rsid w:val="2011C54C"/>
    <w:rsid w:val="201DC9BA"/>
    <w:rsid w:val="2025A8B1"/>
    <w:rsid w:val="203C80C2"/>
    <w:rsid w:val="207B16CE"/>
    <w:rsid w:val="208BA5B5"/>
    <w:rsid w:val="20B58774"/>
    <w:rsid w:val="20C05276"/>
    <w:rsid w:val="20CA3223"/>
    <w:rsid w:val="20E7E810"/>
    <w:rsid w:val="20F2C93E"/>
    <w:rsid w:val="212E39CA"/>
    <w:rsid w:val="212F70B1"/>
    <w:rsid w:val="215544FC"/>
    <w:rsid w:val="215BDF76"/>
    <w:rsid w:val="21629107"/>
    <w:rsid w:val="218036F2"/>
    <w:rsid w:val="21C48646"/>
    <w:rsid w:val="21EAC9FB"/>
    <w:rsid w:val="227908C3"/>
    <w:rsid w:val="228128DA"/>
    <w:rsid w:val="2294F63A"/>
    <w:rsid w:val="22B20EF8"/>
    <w:rsid w:val="22CC26AB"/>
    <w:rsid w:val="22EF4642"/>
    <w:rsid w:val="23174D32"/>
    <w:rsid w:val="233E73A9"/>
    <w:rsid w:val="238C6788"/>
    <w:rsid w:val="23FD6860"/>
    <w:rsid w:val="241CB759"/>
    <w:rsid w:val="24501FE9"/>
    <w:rsid w:val="24502CBB"/>
    <w:rsid w:val="245AF147"/>
    <w:rsid w:val="24E6471F"/>
    <w:rsid w:val="2505A77A"/>
    <w:rsid w:val="2506AC8E"/>
    <w:rsid w:val="25072959"/>
    <w:rsid w:val="2538D1D4"/>
    <w:rsid w:val="25474C69"/>
    <w:rsid w:val="25688C23"/>
    <w:rsid w:val="256E4481"/>
    <w:rsid w:val="25723D56"/>
    <w:rsid w:val="25B97618"/>
    <w:rsid w:val="25BE9147"/>
    <w:rsid w:val="26101C94"/>
    <w:rsid w:val="2643734C"/>
    <w:rsid w:val="26DC2A10"/>
    <w:rsid w:val="26F30596"/>
    <w:rsid w:val="272B5FAE"/>
    <w:rsid w:val="27366A61"/>
    <w:rsid w:val="27418F94"/>
    <w:rsid w:val="27569D2F"/>
    <w:rsid w:val="2760AC08"/>
    <w:rsid w:val="276F2DB8"/>
    <w:rsid w:val="27A8DD7E"/>
    <w:rsid w:val="28341D11"/>
    <w:rsid w:val="28902F10"/>
    <w:rsid w:val="2895578F"/>
    <w:rsid w:val="28DB373E"/>
    <w:rsid w:val="28F5190B"/>
    <w:rsid w:val="29DD9A49"/>
    <w:rsid w:val="2A118F7A"/>
    <w:rsid w:val="2A46B44A"/>
    <w:rsid w:val="2A6B13DA"/>
    <w:rsid w:val="2A7356F3"/>
    <w:rsid w:val="2A80CBDC"/>
    <w:rsid w:val="2A86742B"/>
    <w:rsid w:val="2A9DBA53"/>
    <w:rsid w:val="2AA510B4"/>
    <w:rsid w:val="2ACE65E1"/>
    <w:rsid w:val="2BECC411"/>
    <w:rsid w:val="2C0B4417"/>
    <w:rsid w:val="2C2D4868"/>
    <w:rsid w:val="2C4EC55F"/>
    <w:rsid w:val="2C73C5A3"/>
    <w:rsid w:val="2CD28D61"/>
    <w:rsid w:val="2CDDFBED"/>
    <w:rsid w:val="2D0DFD53"/>
    <w:rsid w:val="2D789219"/>
    <w:rsid w:val="2D8C0812"/>
    <w:rsid w:val="2DF283AC"/>
    <w:rsid w:val="2E0EC67C"/>
    <w:rsid w:val="2E392D94"/>
    <w:rsid w:val="2E4DBE28"/>
    <w:rsid w:val="2E4E16C2"/>
    <w:rsid w:val="2ED4234D"/>
    <w:rsid w:val="2ED65458"/>
    <w:rsid w:val="2F2F280B"/>
    <w:rsid w:val="2F303B1A"/>
    <w:rsid w:val="2F7FE19A"/>
    <w:rsid w:val="2F802178"/>
    <w:rsid w:val="2F986F46"/>
    <w:rsid w:val="2FCB2A06"/>
    <w:rsid w:val="301D54A6"/>
    <w:rsid w:val="303ECB39"/>
    <w:rsid w:val="304D8C27"/>
    <w:rsid w:val="3058D5EF"/>
    <w:rsid w:val="30A8E563"/>
    <w:rsid w:val="31228FD2"/>
    <w:rsid w:val="31302238"/>
    <w:rsid w:val="3149536F"/>
    <w:rsid w:val="31659EA2"/>
    <w:rsid w:val="3175186A"/>
    <w:rsid w:val="31B95E87"/>
    <w:rsid w:val="31E7C568"/>
    <w:rsid w:val="321C4333"/>
    <w:rsid w:val="323DAF85"/>
    <w:rsid w:val="32514B1F"/>
    <w:rsid w:val="32976E96"/>
    <w:rsid w:val="329FF91D"/>
    <w:rsid w:val="32E56A02"/>
    <w:rsid w:val="333B01DC"/>
    <w:rsid w:val="333DFBE6"/>
    <w:rsid w:val="334B66FD"/>
    <w:rsid w:val="3386B979"/>
    <w:rsid w:val="33D3D66C"/>
    <w:rsid w:val="33E2D46B"/>
    <w:rsid w:val="33E5949F"/>
    <w:rsid w:val="33FEE6EC"/>
    <w:rsid w:val="34191BAA"/>
    <w:rsid w:val="343BABFC"/>
    <w:rsid w:val="345ED17E"/>
    <w:rsid w:val="34778317"/>
    <w:rsid w:val="34C0B238"/>
    <w:rsid w:val="34DA941A"/>
    <w:rsid w:val="355B5E37"/>
    <w:rsid w:val="356B297C"/>
    <w:rsid w:val="35FD9195"/>
    <w:rsid w:val="36051157"/>
    <w:rsid w:val="3613291D"/>
    <w:rsid w:val="365AC0BC"/>
    <w:rsid w:val="365E3E94"/>
    <w:rsid w:val="36733956"/>
    <w:rsid w:val="36B568B5"/>
    <w:rsid w:val="36C7134E"/>
    <w:rsid w:val="36C87F24"/>
    <w:rsid w:val="36E1A91B"/>
    <w:rsid w:val="36F4F1D7"/>
    <w:rsid w:val="372E55CF"/>
    <w:rsid w:val="3750110B"/>
    <w:rsid w:val="37541A88"/>
    <w:rsid w:val="375DA88B"/>
    <w:rsid w:val="375F01D7"/>
    <w:rsid w:val="376F5598"/>
    <w:rsid w:val="379EB220"/>
    <w:rsid w:val="37A04E82"/>
    <w:rsid w:val="37CB1398"/>
    <w:rsid w:val="37F4E813"/>
    <w:rsid w:val="37F85C5D"/>
    <w:rsid w:val="37FC8AB4"/>
    <w:rsid w:val="381E81F9"/>
    <w:rsid w:val="383A42F9"/>
    <w:rsid w:val="38481EBC"/>
    <w:rsid w:val="3896FD21"/>
    <w:rsid w:val="38D694A7"/>
    <w:rsid w:val="3904ECF9"/>
    <w:rsid w:val="39505A1A"/>
    <w:rsid w:val="396F70DA"/>
    <w:rsid w:val="39914FEC"/>
    <w:rsid w:val="3998D811"/>
    <w:rsid w:val="399ADB38"/>
    <w:rsid w:val="39C27FE1"/>
    <w:rsid w:val="39C7D8F5"/>
    <w:rsid w:val="39CCC258"/>
    <w:rsid w:val="39D558A1"/>
    <w:rsid w:val="39E18948"/>
    <w:rsid w:val="3A3A50DB"/>
    <w:rsid w:val="3A81AC48"/>
    <w:rsid w:val="3AB4A017"/>
    <w:rsid w:val="3B01F36C"/>
    <w:rsid w:val="3B3910A4"/>
    <w:rsid w:val="3B4F1FDF"/>
    <w:rsid w:val="3B87EAD6"/>
    <w:rsid w:val="3BA20A16"/>
    <w:rsid w:val="3BADA0EC"/>
    <w:rsid w:val="3BC94B9C"/>
    <w:rsid w:val="3BCF73FB"/>
    <w:rsid w:val="3BEA8B24"/>
    <w:rsid w:val="3C042264"/>
    <w:rsid w:val="3C17F9F7"/>
    <w:rsid w:val="3C1842A7"/>
    <w:rsid w:val="3C52AEEB"/>
    <w:rsid w:val="3CE5C5DC"/>
    <w:rsid w:val="3D081A15"/>
    <w:rsid w:val="3D7814C9"/>
    <w:rsid w:val="3D92E3C8"/>
    <w:rsid w:val="3D96345A"/>
    <w:rsid w:val="3DEA489B"/>
    <w:rsid w:val="3DFDD2DB"/>
    <w:rsid w:val="3DFEC72B"/>
    <w:rsid w:val="3E16864A"/>
    <w:rsid w:val="3E306E7A"/>
    <w:rsid w:val="3E4ED8C7"/>
    <w:rsid w:val="3EBB8EA6"/>
    <w:rsid w:val="3EE284CD"/>
    <w:rsid w:val="3EFB8A1E"/>
    <w:rsid w:val="3F15537B"/>
    <w:rsid w:val="3F839F86"/>
    <w:rsid w:val="3FB63DAC"/>
    <w:rsid w:val="406937F1"/>
    <w:rsid w:val="407C6978"/>
    <w:rsid w:val="40886A09"/>
    <w:rsid w:val="40B8FEAE"/>
    <w:rsid w:val="4156F56C"/>
    <w:rsid w:val="41664930"/>
    <w:rsid w:val="41791742"/>
    <w:rsid w:val="418A8F53"/>
    <w:rsid w:val="41902E02"/>
    <w:rsid w:val="41DB6473"/>
    <w:rsid w:val="422BE5E6"/>
    <w:rsid w:val="422E6393"/>
    <w:rsid w:val="422E6F0B"/>
    <w:rsid w:val="42CA4911"/>
    <w:rsid w:val="4319201C"/>
    <w:rsid w:val="432DC595"/>
    <w:rsid w:val="434B2A92"/>
    <w:rsid w:val="43A56146"/>
    <w:rsid w:val="43BFAEB8"/>
    <w:rsid w:val="43D51ED8"/>
    <w:rsid w:val="43D885E6"/>
    <w:rsid w:val="43EAC06F"/>
    <w:rsid w:val="445EB47F"/>
    <w:rsid w:val="4462A59A"/>
    <w:rsid w:val="44982359"/>
    <w:rsid w:val="44998818"/>
    <w:rsid w:val="45030C1B"/>
    <w:rsid w:val="4504C268"/>
    <w:rsid w:val="453D777A"/>
    <w:rsid w:val="454983CE"/>
    <w:rsid w:val="45873C8D"/>
    <w:rsid w:val="459143CB"/>
    <w:rsid w:val="45C1CD1C"/>
    <w:rsid w:val="45FF23AB"/>
    <w:rsid w:val="461BFF0E"/>
    <w:rsid w:val="466B78B9"/>
    <w:rsid w:val="46C4150D"/>
    <w:rsid w:val="46D3968B"/>
    <w:rsid w:val="4731D983"/>
    <w:rsid w:val="4747D9B7"/>
    <w:rsid w:val="474E7ABD"/>
    <w:rsid w:val="4750C6DA"/>
    <w:rsid w:val="475A6C51"/>
    <w:rsid w:val="47A76845"/>
    <w:rsid w:val="47DDC1C3"/>
    <w:rsid w:val="47FE05AA"/>
    <w:rsid w:val="481EA51A"/>
    <w:rsid w:val="4829DC22"/>
    <w:rsid w:val="48392634"/>
    <w:rsid w:val="48A9D7C8"/>
    <w:rsid w:val="490D2EA0"/>
    <w:rsid w:val="49197C4D"/>
    <w:rsid w:val="49399A05"/>
    <w:rsid w:val="4968DB2F"/>
    <w:rsid w:val="496B666C"/>
    <w:rsid w:val="497DE339"/>
    <w:rsid w:val="49B4F453"/>
    <w:rsid w:val="49B978D6"/>
    <w:rsid w:val="49FA0930"/>
    <w:rsid w:val="4A06CDEC"/>
    <w:rsid w:val="4A0D11D7"/>
    <w:rsid w:val="4A3C07D1"/>
    <w:rsid w:val="4A7B1D91"/>
    <w:rsid w:val="4AAC7C51"/>
    <w:rsid w:val="4ACEEC00"/>
    <w:rsid w:val="4AD50C1E"/>
    <w:rsid w:val="4B1042C0"/>
    <w:rsid w:val="4B5B0AB3"/>
    <w:rsid w:val="4B748A94"/>
    <w:rsid w:val="4BAA682B"/>
    <w:rsid w:val="4BB6D016"/>
    <w:rsid w:val="4BD42A92"/>
    <w:rsid w:val="4C07546B"/>
    <w:rsid w:val="4C206F07"/>
    <w:rsid w:val="4C3F840C"/>
    <w:rsid w:val="4C84BB48"/>
    <w:rsid w:val="4C9185A8"/>
    <w:rsid w:val="4C9AD8A8"/>
    <w:rsid w:val="4CD56B83"/>
    <w:rsid w:val="4CDB235D"/>
    <w:rsid w:val="4CDC524D"/>
    <w:rsid w:val="4D019220"/>
    <w:rsid w:val="4D333C24"/>
    <w:rsid w:val="4D37AA9B"/>
    <w:rsid w:val="4D56FD1C"/>
    <w:rsid w:val="4D6F48F2"/>
    <w:rsid w:val="4D93BCB5"/>
    <w:rsid w:val="4DEF49BB"/>
    <w:rsid w:val="4E4391A8"/>
    <w:rsid w:val="4E4FADB8"/>
    <w:rsid w:val="4E5E2270"/>
    <w:rsid w:val="4E73BD7F"/>
    <w:rsid w:val="4E9A0B5A"/>
    <w:rsid w:val="4EA975F2"/>
    <w:rsid w:val="4EAB6A13"/>
    <w:rsid w:val="4EF7AFF6"/>
    <w:rsid w:val="4F024B47"/>
    <w:rsid w:val="4F4EB165"/>
    <w:rsid w:val="4F6E3585"/>
    <w:rsid w:val="4F6E73F3"/>
    <w:rsid w:val="4F8945A5"/>
    <w:rsid w:val="4FD94D80"/>
    <w:rsid w:val="4FE0550F"/>
    <w:rsid w:val="4FEF148D"/>
    <w:rsid w:val="5009BC60"/>
    <w:rsid w:val="5017D47A"/>
    <w:rsid w:val="50301674"/>
    <w:rsid w:val="50726720"/>
    <w:rsid w:val="507B9AD9"/>
    <w:rsid w:val="5096D5E7"/>
    <w:rsid w:val="50AA7121"/>
    <w:rsid w:val="50CDCC3E"/>
    <w:rsid w:val="5118A638"/>
    <w:rsid w:val="516282B3"/>
    <w:rsid w:val="517EEB34"/>
    <w:rsid w:val="51FA6D86"/>
    <w:rsid w:val="52134613"/>
    <w:rsid w:val="5213DB0E"/>
    <w:rsid w:val="52404332"/>
    <w:rsid w:val="52E85586"/>
    <w:rsid w:val="53477B70"/>
    <w:rsid w:val="5359B9B0"/>
    <w:rsid w:val="5366A4FF"/>
    <w:rsid w:val="53809CA9"/>
    <w:rsid w:val="53F72663"/>
    <w:rsid w:val="540539A9"/>
    <w:rsid w:val="541BAB20"/>
    <w:rsid w:val="541E3D63"/>
    <w:rsid w:val="544324BF"/>
    <w:rsid w:val="547DC192"/>
    <w:rsid w:val="54842000"/>
    <w:rsid w:val="548DC631"/>
    <w:rsid w:val="54AF4803"/>
    <w:rsid w:val="55001DB0"/>
    <w:rsid w:val="55125E82"/>
    <w:rsid w:val="55B7DE5F"/>
    <w:rsid w:val="55BA8FB0"/>
    <w:rsid w:val="563B7124"/>
    <w:rsid w:val="56412851"/>
    <w:rsid w:val="56475E37"/>
    <w:rsid w:val="5674C0B4"/>
    <w:rsid w:val="567B7B2A"/>
    <w:rsid w:val="567F4192"/>
    <w:rsid w:val="56F92C8B"/>
    <w:rsid w:val="574DBEC9"/>
    <w:rsid w:val="576D15DF"/>
    <w:rsid w:val="57E35732"/>
    <w:rsid w:val="587BFDAF"/>
    <w:rsid w:val="5893EE61"/>
    <w:rsid w:val="58B45469"/>
    <w:rsid w:val="58D4C164"/>
    <w:rsid w:val="58E2C03D"/>
    <w:rsid w:val="58E53291"/>
    <w:rsid w:val="58F201C8"/>
    <w:rsid w:val="58FEBF95"/>
    <w:rsid w:val="595AD6F3"/>
    <w:rsid w:val="59900901"/>
    <w:rsid w:val="59907716"/>
    <w:rsid w:val="59EA669B"/>
    <w:rsid w:val="5A3605CC"/>
    <w:rsid w:val="5A67075B"/>
    <w:rsid w:val="5AD78427"/>
    <w:rsid w:val="5AE21DBE"/>
    <w:rsid w:val="5B24DBEB"/>
    <w:rsid w:val="5B3776D4"/>
    <w:rsid w:val="5B602893"/>
    <w:rsid w:val="5BAD339D"/>
    <w:rsid w:val="5BB85B6F"/>
    <w:rsid w:val="5BD349D8"/>
    <w:rsid w:val="5BE2BF06"/>
    <w:rsid w:val="5C18274B"/>
    <w:rsid w:val="5C277818"/>
    <w:rsid w:val="5C3AAE18"/>
    <w:rsid w:val="5C3F7C09"/>
    <w:rsid w:val="5C83A131"/>
    <w:rsid w:val="5CE149F6"/>
    <w:rsid w:val="5CFC29A9"/>
    <w:rsid w:val="5CFF74BD"/>
    <w:rsid w:val="5D14DCB4"/>
    <w:rsid w:val="5D411F7D"/>
    <w:rsid w:val="5D6925EC"/>
    <w:rsid w:val="5D734750"/>
    <w:rsid w:val="5D851650"/>
    <w:rsid w:val="5D9E01BF"/>
    <w:rsid w:val="5DAAF4B2"/>
    <w:rsid w:val="5DB346DF"/>
    <w:rsid w:val="5DE0E569"/>
    <w:rsid w:val="5DFD531E"/>
    <w:rsid w:val="5E0E490F"/>
    <w:rsid w:val="5E7A0C50"/>
    <w:rsid w:val="5E976292"/>
    <w:rsid w:val="5EC4E5C7"/>
    <w:rsid w:val="5ED8E133"/>
    <w:rsid w:val="5EE6711B"/>
    <w:rsid w:val="5EFD2CDE"/>
    <w:rsid w:val="5F263409"/>
    <w:rsid w:val="5F44A47C"/>
    <w:rsid w:val="5F577010"/>
    <w:rsid w:val="5F6F3126"/>
    <w:rsid w:val="5FAFDA7B"/>
    <w:rsid w:val="5FE4D91C"/>
    <w:rsid w:val="60349A34"/>
    <w:rsid w:val="6143930A"/>
    <w:rsid w:val="61485ABF"/>
    <w:rsid w:val="616E578B"/>
    <w:rsid w:val="617604AD"/>
    <w:rsid w:val="61864D20"/>
    <w:rsid w:val="620F24DA"/>
    <w:rsid w:val="6252C333"/>
    <w:rsid w:val="62CECD57"/>
    <w:rsid w:val="62D79FA7"/>
    <w:rsid w:val="62DC0920"/>
    <w:rsid w:val="6341E757"/>
    <w:rsid w:val="63A8B927"/>
    <w:rsid w:val="63AE68E3"/>
    <w:rsid w:val="63E8CD6B"/>
    <w:rsid w:val="63E92541"/>
    <w:rsid w:val="649986B4"/>
    <w:rsid w:val="64A4BCD7"/>
    <w:rsid w:val="64C03891"/>
    <w:rsid w:val="64DA1FC2"/>
    <w:rsid w:val="64DF9E77"/>
    <w:rsid w:val="65251E9A"/>
    <w:rsid w:val="65279ABA"/>
    <w:rsid w:val="65541F08"/>
    <w:rsid w:val="6576D27B"/>
    <w:rsid w:val="657D119A"/>
    <w:rsid w:val="65AB1A78"/>
    <w:rsid w:val="65C9AD4A"/>
    <w:rsid w:val="65D286C3"/>
    <w:rsid w:val="666B9131"/>
    <w:rsid w:val="66A769AC"/>
    <w:rsid w:val="66DC1475"/>
    <w:rsid w:val="6724530D"/>
    <w:rsid w:val="672CF8D2"/>
    <w:rsid w:val="677A4869"/>
    <w:rsid w:val="680465BF"/>
    <w:rsid w:val="688C52A2"/>
    <w:rsid w:val="68C866F3"/>
    <w:rsid w:val="68E38FBF"/>
    <w:rsid w:val="69065C98"/>
    <w:rsid w:val="691910B2"/>
    <w:rsid w:val="6927A8A5"/>
    <w:rsid w:val="69587988"/>
    <w:rsid w:val="698100B2"/>
    <w:rsid w:val="69A2D3C7"/>
    <w:rsid w:val="69AA6B6F"/>
    <w:rsid w:val="69B5A235"/>
    <w:rsid w:val="69B5BE8F"/>
    <w:rsid w:val="69E2666B"/>
    <w:rsid w:val="6A4F0482"/>
    <w:rsid w:val="6B0378EE"/>
    <w:rsid w:val="6B7237B2"/>
    <w:rsid w:val="6B7521BF"/>
    <w:rsid w:val="6BD28A73"/>
    <w:rsid w:val="6BEA9C07"/>
    <w:rsid w:val="6BF3860D"/>
    <w:rsid w:val="6C77AAFA"/>
    <w:rsid w:val="6CF22066"/>
    <w:rsid w:val="6CFB99D1"/>
    <w:rsid w:val="6DAFDCE6"/>
    <w:rsid w:val="6DEE1CBB"/>
    <w:rsid w:val="6E68BE31"/>
    <w:rsid w:val="6E6E6931"/>
    <w:rsid w:val="6E849D16"/>
    <w:rsid w:val="6E984A5E"/>
    <w:rsid w:val="6EB00FB0"/>
    <w:rsid w:val="6EDC108A"/>
    <w:rsid w:val="6EE339DA"/>
    <w:rsid w:val="6EFAFCFC"/>
    <w:rsid w:val="6F5CCB8C"/>
    <w:rsid w:val="6F74B68C"/>
    <w:rsid w:val="6F7C3640"/>
    <w:rsid w:val="6F8ECF5B"/>
    <w:rsid w:val="6F94966C"/>
    <w:rsid w:val="6FC41D4A"/>
    <w:rsid w:val="6FF77C29"/>
    <w:rsid w:val="701E73FB"/>
    <w:rsid w:val="704CB1D5"/>
    <w:rsid w:val="70864D4F"/>
    <w:rsid w:val="70A51160"/>
    <w:rsid w:val="70C5D680"/>
    <w:rsid w:val="71885D35"/>
    <w:rsid w:val="71B0E645"/>
    <w:rsid w:val="71B9C72C"/>
    <w:rsid w:val="72004AA3"/>
    <w:rsid w:val="7217C772"/>
    <w:rsid w:val="7218B5C9"/>
    <w:rsid w:val="729C50FB"/>
    <w:rsid w:val="72C257E0"/>
    <w:rsid w:val="72ED93BA"/>
    <w:rsid w:val="72F067B9"/>
    <w:rsid w:val="72FAF5D7"/>
    <w:rsid w:val="733036AD"/>
    <w:rsid w:val="733C4C6D"/>
    <w:rsid w:val="73451A75"/>
    <w:rsid w:val="734C8F66"/>
    <w:rsid w:val="7358F86F"/>
    <w:rsid w:val="73913261"/>
    <w:rsid w:val="74533FE8"/>
    <w:rsid w:val="745C057F"/>
    <w:rsid w:val="746931C3"/>
    <w:rsid w:val="747E30FA"/>
    <w:rsid w:val="74C00CAA"/>
    <w:rsid w:val="74C5060E"/>
    <w:rsid w:val="74F1CC21"/>
    <w:rsid w:val="74F9C392"/>
    <w:rsid w:val="750A2BA4"/>
    <w:rsid w:val="755F60EF"/>
    <w:rsid w:val="7638C368"/>
    <w:rsid w:val="767DF523"/>
    <w:rsid w:val="77029F2A"/>
    <w:rsid w:val="776FBBF2"/>
    <w:rsid w:val="777BF0DC"/>
    <w:rsid w:val="77D0165C"/>
    <w:rsid w:val="786C4219"/>
    <w:rsid w:val="788150FD"/>
    <w:rsid w:val="78AB5462"/>
    <w:rsid w:val="78CBB9E8"/>
    <w:rsid w:val="78D17BC0"/>
    <w:rsid w:val="78DB373F"/>
    <w:rsid w:val="7917C13D"/>
    <w:rsid w:val="7980E359"/>
    <w:rsid w:val="79AF6FF9"/>
    <w:rsid w:val="79B96466"/>
    <w:rsid w:val="79CBC609"/>
    <w:rsid w:val="79E96675"/>
    <w:rsid w:val="79F57F18"/>
    <w:rsid w:val="7A00DE9F"/>
    <w:rsid w:val="7A1B6168"/>
    <w:rsid w:val="7A2C464D"/>
    <w:rsid w:val="7A434A16"/>
    <w:rsid w:val="7A5717A8"/>
    <w:rsid w:val="7A5996F5"/>
    <w:rsid w:val="7A8E58FB"/>
    <w:rsid w:val="7A905F5E"/>
    <w:rsid w:val="7AA59E97"/>
    <w:rsid w:val="7AB55907"/>
    <w:rsid w:val="7AC1297F"/>
    <w:rsid w:val="7ACC89F5"/>
    <w:rsid w:val="7AE39333"/>
    <w:rsid w:val="7B1AF405"/>
    <w:rsid w:val="7B3DB201"/>
    <w:rsid w:val="7B42020A"/>
    <w:rsid w:val="7B49FE48"/>
    <w:rsid w:val="7B855149"/>
    <w:rsid w:val="7B88E212"/>
    <w:rsid w:val="7B9DAD63"/>
    <w:rsid w:val="7BB7D7F6"/>
    <w:rsid w:val="7BE1FF0D"/>
    <w:rsid w:val="7C85F7CA"/>
    <w:rsid w:val="7C9FC9CA"/>
    <w:rsid w:val="7D926683"/>
    <w:rsid w:val="7DC71FB0"/>
    <w:rsid w:val="7DE7D673"/>
    <w:rsid w:val="7DF6EBAC"/>
    <w:rsid w:val="7E243409"/>
    <w:rsid w:val="7E3EDCF0"/>
    <w:rsid w:val="7ECA0547"/>
    <w:rsid w:val="7F092F89"/>
    <w:rsid w:val="7F365EFF"/>
    <w:rsid w:val="7F4AA4E9"/>
    <w:rsid w:val="7F5E0025"/>
    <w:rsid w:val="7F5E6925"/>
    <w:rsid w:val="7F74AB32"/>
    <w:rsid w:val="7FA7E5C4"/>
    <w:rsid w:val="7FB8FB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60C230"/>
  <w15:chartTrackingRefBased/>
  <w15:docId w15:val="{E6B904F4-33E8-4179-A309-909489BE71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52E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752E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7C7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107F5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ragraph">
    <w:name w:val="paragraph"/>
    <w:basedOn w:val="Normal"/>
    <w:rsid w:val="00107F5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run">
    <w:name w:val="textrun"/>
    <w:basedOn w:val="DefaultParagraphFont"/>
    <w:rsid w:val="00107F50"/>
  </w:style>
  <w:style w:type="character" w:customStyle="1" w:styleId="normaltextrun">
    <w:name w:val="normaltextrun"/>
    <w:basedOn w:val="DefaultParagraphFont"/>
    <w:rsid w:val="00107F50"/>
  </w:style>
  <w:style w:type="character" w:customStyle="1" w:styleId="eop">
    <w:name w:val="eop"/>
    <w:basedOn w:val="DefaultParagraphFont"/>
    <w:rsid w:val="00107F50"/>
  </w:style>
  <w:style w:type="character" w:styleId="Hyperlink">
    <w:name w:val="Hyperlink"/>
    <w:basedOn w:val="DefaultParagraphFont"/>
    <w:uiPriority w:val="99"/>
    <w:unhideWhenUsed/>
    <w:rsid w:val="00107F50"/>
    <w:rPr>
      <w:color w:val="0000FF"/>
      <w:u w:val="single"/>
    </w:rPr>
  </w:style>
  <w:style w:type="character" w:styleId="FollowedHyperlink">
    <w:name w:val="FollowedHyperlink"/>
    <w:basedOn w:val="DefaultParagraphFont"/>
    <w:uiPriority w:val="99"/>
    <w:semiHidden/>
    <w:unhideWhenUsed/>
    <w:rsid w:val="00107F50"/>
    <w:rPr>
      <w:color w:val="800080"/>
      <w:u w:val="single"/>
    </w:rPr>
  </w:style>
  <w:style w:type="character" w:customStyle="1" w:styleId="contentcontrolboundarysink">
    <w:name w:val="contentcontrolboundarysink"/>
    <w:basedOn w:val="DefaultParagraphFont"/>
    <w:rsid w:val="00107F50"/>
  </w:style>
  <w:style w:type="character" w:customStyle="1" w:styleId="contentcontrol">
    <w:name w:val="contentcontrol"/>
    <w:basedOn w:val="DefaultParagraphFont"/>
    <w:rsid w:val="00107F50"/>
  </w:style>
  <w:style w:type="character" w:customStyle="1" w:styleId="fieldrange">
    <w:name w:val="fieldrange"/>
    <w:basedOn w:val="DefaultParagraphFont"/>
    <w:rsid w:val="00107F50"/>
  </w:style>
  <w:style w:type="paragraph" w:customStyle="1" w:styleId="outlineelement">
    <w:name w:val="outlineelement"/>
    <w:basedOn w:val="Normal"/>
    <w:rsid w:val="00107F5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wacimagecontainer">
    <w:name w:val="wacimagecontainer"/>
    <w:basedOn w:val="DefaultParagraphFont"/>
    <w:rsid w:val="00107F50"/>
  </w:style>
  <w:style w:type="character" w:customStyle="1" w:styleId="linebreakblob">
    <w:name w:val="linebreakblob"/>
    <w:basedOn w:val="DefaultParagraphFont"/>
    <w:rsid w:val="00107F50"/>
  </w:style>
  <w:style w:type="character" w:customStyle="1" w:styleId="bcx9">
    <w:name w:val="bcx9"/>
    <w:basedOn w:val="DefaultParagraphFont"/>
    <w:rsid w:val="00107F50"/>
  </w:style>
  <w:style w:type="character" w:customStyle="1" w:styleId="pagebreakblob">
    <w:name w:val="pagebreakblob"/>
    <w:basedOn w:val="DefaultParagraphFont"/>
    <w:rsid w:val="00107F50"/>
  </w:style>
  <w:style w:type="character" w:customStyle="1" w:styleId="pagebreakborderspan">
    <w:name w:val="pagebreakborderspan"/>
    <w:basedOn w:val="DefaultParagraphFont"/>
    <w:rsid w:val="00107F50"/>
  </w:style>
  <w:style w:type="character" w:customStyle="1" w:styleId="pagebreaktextspan">
    <w:name w:val="pagebreaktextspan"/>
    <w:basedOn w:val="DefaultParagraphFont"/>
    <w:rsid w:val="00107F50"/>
  </w:style>
  <w:style w:type="character" w:customStyle="1" w:styleId="tabrun">
    <w:name w:val="tabrun"/>
    <w:basedOn w:val="DefaultParagraphFont"/>
    <w:rsid w:val="00107F50"/>
  </w:style>
  <w:style w:type="character" w:customStyle="1" w:styleId="tabchar">
    <w:name w:val="tabchar"/>
    <w:basedOn w:val="DefaultParagraphFont"/>
    <w:rsid w:val="00107F50"/>
  </w:style>
  <w:style w:type="character" w:customStyle="1" w:styleId="tableaderchars">
    <w:name w:val="tableaderchars"/>
    <w:basedOn w:val="DefaultParagraphFont"/>
    <w:rsid w:val="00107F50"/>
  </w:style>
  <w:style w:type="character" w:customStyle="1" w:styleId="mathequationcontainer">
    <w:name w:val="mathequationcontainer"/>
    <w:basedOn w:val="DefaultParagraphFont"/>
    <w:rsid w:val="00107F50"/>
  </w:style>
  <w:style w:type="character" w:customStyle="1" w:styleId="equationplaceholdertext">
    <w:name w:val="equationplaceholdertext"/>
    <w:basedOn w:val="DefaultParagraphFont"/>
    <w:rsid w:val="00107F50"/>
  </w:style>
  <w:style w:type="character" w:customStyle="1" w:styleId="spellingerror">
    <w:name w:val="spellingerror"/>
    <w:basedOn w:val="DefaultParagraphFont"/>
    <w:rsid w:val="001C1C7B"/>
  </w:style>
  <w:style w:type="character" w:customStyle="1" w:styleId="scxp119030122">
    <w:name w:val="scxp119030122"/>
    <w:basedOn w:val="DefaultParagraphFont"/>
    <w:rsid w:val="004F269D"/>
  </w:style>
  <w:style w:type="character" w:customStyle="1" w:styleId="Heading1Char">
    <w:name w:val="Heading 1 Char"/>
    <w:basedOn w:val="DefaultParagraphFont"/>
    <w:link w:val="Heading1"/>
    <w:uiPriority w:val="9"/>
    <w:rsid w:val="00E752E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752EE"/>
    <w:pPr>
      <w:outlineLvl w:val="9"/>
    </w:pPr>
  </w:style>
  <w:style w:type="character" w:customStyle="1" w:styleId="Heading2Char">
    <w:name w:val="Heading 2 Char"/>
    <w:basedOn w:val="DefaultParagraphFont"/>
    <w:link w:val="Heading2"/>
    <w:uiPriority w:val="9"/>
    <w:rsid w:val="00E752EE"/>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372E83"/>
    <w:pPr>
      <w:spacing w:after="100"/>
    </w:pPr>
  </w:style>
  <w:style w:type="paragraph" w:styleId="TOC2">
    <w:name w:val="toc 2"/>
    <w:basedOn w:val="Normal"/>
    <w:next w:val="Normal"/>
    <w:autoRedefine/>
    <w:uiPriority w:val="39"/>
    <w:unhideWhenUsed/>
    <w:rsid w:val="00372E83"/>
    <w:pPr>
      <w:spacing w:after="100"/>
      <w:ind w:left="220"/>
    </w:pPr>
  </w:style>
  <w:style w:type="paragraph" w:styleId="Caption">
    <w:name w:val="caption"/>
    <w:basedOn w:val="Normal"/>
    <w:next w:val="Normal"/>
    <w:uiPriority w:val="35"/>
    <w:unhideWhenUsed/>
    <w:qFormat/>
    <w:rsid w:val="0061262A"/>
    <w:pPr>
      <w:spacing w:after="200" w:line="240" w:lineRule="auto"/>
    </w:pPr>
    <w:rPr>
      <w:i/>
      <w:iCs/>
      <w:color w:val="44546A" w:themeColor="text2"/>
      <w:sz w:val="18"/>
      <w:szCs w:val="18"/>
    </w:rPr>
  </w:style>
  <w:style w:type="table" w:styleId="TableGrid">
    <w:name w:val="Table Grid"/>
    <w:basedOn w:val="TableNormal"/>
    <w:uiPriority w:val="59"/>
    <w:rsid w:val="00C2026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5328A2"/>
    <w:pPr>
      <w:ind w:left="720"/>
      <w:contextualSpacing/>
    </w:pPr>
  </w:style>
  <w:style w:type="paragraph" w:styleId="TableofFigures">
    <w:name w:val="table of figures"/>
    <w:basedOn w:val="Normal"/>
    <w:next w:val="Normal"/>
    <w:uiPriority w:val="99"/>
    <w:unhideWhenUsed/>
    <w:rsid w:val="003E72BC"/>
    <w:pPr>
      <w:spacing w:after="0"/>
    </w:pPr>
  </w:style>
  <w:style w:type="character" w:styleId="PlaceholderText">
    <w:name w:val="Placeholder Text"/>
    <w:basedOn w:val="DefaultParagraphFont"/>
    <w:uiPriority w:val="99"/>
    <w:semiHidden/>
    <w:rsid w:val="00111B05"/>
    <w:rPr>
      <w:color w:val="808080"/>
    </w:rPr>
  </w:style>
  <w:style w:type="paragraph" w:styleId="Header">
    <w:name w:val="header"/>
    <w:basedOn w:val="Normal"/>
    <w:link w:val="HeaderChar"/>
    <w:uiPriority w:val="99"/>
    <w:unhideWhenUsed/>
    <w:rsid w:val="00CD63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6338"/>
  </w:style>
  <w:style w:type="paragraph" w:styleId="Footer">
    <w:name w:val="footer"/>
    <w:basedOn w:val="Normal"/>
    <w:link w:val="FooterChar"/>
    <w:uiPriority w:val="99"/>
    <w:unhideWhenUsed/>
    <w:rsid w:val="00CD63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6338"/>
  </w:style>
  <w:style w:type="paragraph" w:styleId="NoSpacing">
    <w:name w:val="No Spacing"/>
    <w:uiPriority w:val="1"/>
    <w:qFormat/>
    <w:rsid w:val="002447EA"/>
    <w:pPr>
      <w:spacing w:after="0" w:line="240" w:lineRule="auto"/>
    </w:pPr>
  </w:style>
  <w:style w:type="character" w:customStyle="1" w:styleId="Heading3Char">
    <w:name w:val="Heading 3 Char"/>
    <w:basedOn w:val="DefaultParagraphFont"/>
    <w:link w:val="Heading3"/>
    <w:uiPriority w:val="9"/>
    <w:rsid w:val="00037C74"/>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607578">
      <w:bodyDiv w:val="1"/>
      <w:marLeft w:val="0"/>
      <w:marRight w:val="0"/>
      <w:marTop w:val="0"/>
      <w:marBottom w:val="0"/>
      <w:divBdr>
        <w:top w:val="none" w:sz="0" w:space="0" w:color="auto"/>
        <w:left w:val="none" w:sz="0" w:space="0" w:color="auto"/>
        <w:bottom w:val="none" w:sz="0" w:space="0" w:color="auto"/>
        <w:right w:val="none" w:sz="0" w:space="0" w:color="auto"/>
      </w:divBdr>
      <w:divsChild>
        <w:div w:id="35742898">
          <w:marLeft w:val="0"/>
          <w:marRight w:val="0"/>
          <w:marTop w:val="0"/>
          <w:marBottom w:val="0"/>
          <w:divBdr>
            <w:top w:val="none" w:sz="0" w:space="0" w:color="auto"/>
            <w:left w:val="none" w:sz="0" w:space="0" w:color="auto"/>
            <w:bottom w:val="none" w:sz="0" w:space="0" w:color="auto"/>
            <w:right w:val="none" w:sz="0" w:space="0" w:color="auto"/>
          </w:divBdr>
          <w:divsChild>
            <w:div w:id="942223709">
              <w:marLeft w:val="0"/>
              <w:marRight w:val="0"/>
              <w:marTop w:val="0"/>
              <w:marBottom w:val="0"/>
              <w:divBdr>
                <w:top w:val="none" w:sz="0" w:space="0" w:color="auto"/>
                <w:left w:val="none" w:sz="0" w:space="0" w:color="auto"/>
                <w:bottom w:val="none" w:sz="0" w:space="0" w:color="auto"/>
                <w:right w:val="none" w:sz="0" w:space="0" w:color="auto"/>
              </w:divBdr>
            </w:div>
            <w:div w:id="1621909451">
              <w:marLeft w:val="0"/>
              <w:marRight w:val="0"/>
              <w:marTop w:val="0"/>
              <w:marBottom w:val="0"/>
              <w:divBdr>
                <w:top w:val="none" w:sz="0" w:space="0" w:color="auto"/>
                <w:left w:val="none" w:sz="0" w:space="0" w:color="auto"/>
                <w:bottom w:val="none" w:sz="0" w:space="0" w:color="auto"/>
                <w:right w:val="none" w:sz="0" w:space="0" w:color="auto"/>
              </w:divBdr>
            </w:div>
          </w:divsChild>
        </w:div>
        <w:div w:id="105277957">
          <w:marLeft w:val="0"/>
          <w:marRight w:val="0"/>
          <w:marTop w:val="0"/>
          <w:marBottom w:val="0"/>
          <w:divBdr>
            <w:top w:val="none" w:sz="0" w:space="0" w:color="auto"/>
            <w:left w:val="none" w:sz="0" w:space="0" w:color="auto"/>
            <w:bottom w:val="none" w:sz="0" w:space="0" w:color="auto"/>
            <w:right w:val="none" w:sz="0" w:space="0" w:color="auto"/>
          </w:divBdr>
          <w:divsChild>
            <w:div w:id="1283460581">
              <w:marLeft w:val="0"/>
              <w:marRight w:val="0"/>
              <w:marTop w:val="0"/>
              <w:marBottom w:val="0"/>
              <w:divBdr>
                <w:top w:val="none" w:sz="0" w:space="0" w:color="auto"/>
                <w:left w:val="none" w:sz="0" w:space="0" w:color="auto"/>
                <w:bottom w:val="none" w:sz="0" w:space="0" w:color="auto"/>
                <w:right w:val="none" w:sz="0" w:space="0" w:color="auto"/>
              </w:divBdr>
            </w:div>
            <w:div w:id="1349261352">
              <w:marLeft w:val="0"/>
              <w:marRight w:val="0"/>
              <w:marTop w:val="0"/>
              <w:marBottom w:val="0"/>
              <w:divBdr>
                <w:top w:val="none" w:sz="0" w:space="0" w:color="auto"/>
                <w:left w:val="none" w:sz="0" w:space="0" w:color="auto"/>
                <w:bottom w:val="none" w:sz="0" w:space="0" w:color="auto"/>
                <w:right w:val="none" w:sz="0" w:space="0" w:color="auto"/>
              </w:divBdr>
            </w:div>
            <w:div w:id="1493909991">
              <w:marLeft w:val="0"/>
              <w:marRight w:val="0"/>
              <w:marTop w:val="0"/>
              <w:marBottom w:val="0"/>
              <w:divBdr>
                <w:top w:val="none" w:sz="0" w:space="0" w:color="auto"/>
                <w:left w:val="none" w:sz="0" w:space="0" w:color="auto"/>
                <w:bottom w:val="none" w:sz="0" w:space="0" w:color="auto"/>
                <w:right w:val="none" w:sz="0" w:space="0" w:color="auto"/>
              </w:divBdr>
            </w:div>
          </w:divsChild>
        </w:div>
        <w:div w:id="234439266">
          <w:marLeft w:val="0"/>
          <w:marRight w:val="0"/>
          <w:marTop w:val="0"/>
          <w:marBottom w:val="0"/>
          <w:divBdr>
            <w:top w:val="none" w:sz="0" w:space="0" w:color="auto"/>
            <w:left w:val="none" w:sz="0" w:space="0" w:color="auto"/>
            <w:bottom w:val="none" w:sz="0" w:space="0" w:color="auto"/>
            <w:right w:val="none" w:sz="0" w:space="0" w:color="auto"/>
          </w:divBdr>
          <w:divsChild>
            <w:div w:id="1453549505">
              <w:marLeft w:val="0"/>
              <w:marRight w:val="0"/>
              <w:marTop w:val="0"/>
              <w:marBottom w:val="0"/>
              <w:divBdr>
                <w:top w:val="none" w:sz="0" w:space="0" w:color="auto"/>
                <w:left w:val="none" w:sz="0" w:space="0" w:color="auto"/>
                <w:bottom w:val="none" w:sz="0" w:space="0" w:color="auto"/>
                <w:right w:val="none" w:sz="0" w:space="0" w:color="auto"/>
              </w:divBdr>
            </w:div>
          </w:divsChild>
        </w:div>
        <w:div w:id="280190463">
          <w:marLeft w:val="0"/>
          <w:marRight w:val="0"/>
          <w:marTop w:val="0"/>
          <w:marBottom w:val="0"/>
          <w:divBdr>
            <w:top w:val="none" w:sz="0" w:space="0" w:color="auto"/>
            <w:left w:val="none" w:sz="0" w:space="0" w:color="auto"/>
            <w:bottom w:val="none" w:sz="0" w:space="0" w:color="auto"/>
            <w:right w:val="none" w:sz="0" w:space="0" w:color="auto"/>
          </w:divBdr>
          <w:divsChild>
            <w:div w:id="1597250839">
              <w:marLeft w:val="0"/>
              <w:marRight w:val="0"/>
              <w:marTop w:val="0"/>
              <w:marBottom w:val="0"/>
              <w:divBdr>
                <w:top w:val="none" w:sz="0" w:space="0" w:color="auto"/>
                <w:left w:val="none" w:sz="0" w:space="0" w:color="auto"/>
                <w:bottom w:val="none" w:sz="0" w:space="0" w:color="auto"/>
                <w:right w:val="none" w:sz="0" w:space="0" w:color="auto"/>
              </w:divBdr>
            </w:div>
          </w:divsChild>
        </w:div>
        <w:div w:id="407306641">
          <w:marLeft w:val="0"/>
          <w:marRight w:val="0"/>
          <w:marTop w:val="0"/>
          <w:marBottom w:val="0"/>
          <w:divBdr>
            <w:top w:val="none" w:sz="0" w:space="0" w:color="auto"/>
            <w:left w:val="none" w:sz="0" w:space="0" w:color="auto"/>
            <w:bottom w:val="none" w:sz="0" w:space="0" w:color="auto"/>
            <w:right w:val="none" w:sz="0" w:space="0" w:color="auto"/>
          </w:divBdr>
          <w:divsChild>
            <w:div w:id="853032431">
              <w:marLeft w:val="0"/>
              <w:marRight w:val="0"/>
              <w:marTop w:val="0"/>
              <w:marBottom w:val="0"/>
              <w:divBdr>
                <w:top w:val="none" w:sz="0" w:space="0" w:color="auto"/>
                <w:left w:val="none" w:sz="0" w:space="0" w:color="auto"/>
                <w:bottom w:val="none" w:sz="0" w:space="0" w:color="auto"/>
                <w:right w:val="none" w:sz="0" w:space="0" w:color="auto"/>
              </w:divBdr>
            </w:div>
          </w:divsChild>
        </w:div>
        <w:div w:id="433944785">
          <w:marLeft w:val="0"/>
          <w:marRight w:val="0"/>
          <w:marTop w:val="0"/>
          <w:marBottom w:val="0"/>
          <w:divBdr>
            <w:top w:val="none" w:sz="0" w:space="0" w:color="auto"/>
            <w:left w:val="none" w:sz="0" w:space="0" w:color="auto"/>
            <w:bottom w:val="none" w:sz="0" w:space="0" w:color="auto"/>
            <w:right w:val="none" w:sz="0" w:space="0" w:color="auto"/>
          </w:divBdr>
          <w:divsChild>
            <w:div w:id="1963724541">
              <w:marLeft w:val="0"/>
              <w:marRight w:val="0"/>
              <w:marTop w:val="0"/>
              <w:marBottom w:val="0"/>
              <w:divBdr>
                <w:top w:val="none" w:sz="0" w:space="0" w:color="auto"/>
                <w:left w:val="none" w:sz="0" w:space="0" w:color="auto"/>
                <w:bottom w:val="none" w:sz="0" w:space="0" w:color="auto"/>
                <w:right w:val="none" w:sz="0" w:space="0" w:color="auto"/>
              </w:divBdr>
            </w:div>
          </w:divsChild>
        </w:div>
        <w:div w:id="443304210">
          <w:marLeft w:val="0"/>
          <w:marRight w:val="0"/>
          <w:marTop w:val="0"/>
          <w:marBottom w:val="0"/>
          <w:divBdr>
            <w:top w:val="none" w:sz="0" w:space="0" w:color="auto"/>
            <w:left w:val="none" w:sz="0" w:space="0" w:color="auto"/>
            <w:bottom w:val="none" w:sz="0" w:space="0" w:color="auto"/>
            <w:right w:val="none" w:sz="0" w:space="0" w:color="auto"/>
          </w:divBdr>
          <w:divsChild>
            <w:div w:id="312952557">
              <w:marLeft w:val="0"/>
              <w:marRight w:val="0"/>
              <w:marTop w:val="0"/>
              <w:marBottom w:val="0"/>
              <w:divBdr>
                <w:top w:val="none" w:sz="0" w:space="0" w:color="auto"/>
                <w:left w:val="none" w:sz="0" w:space="0" w:color="auto"/>
                <w:bottom w:val="none" w:sz="0" w:space="0" w:color="auto"/>
                <w:right w:val="none" w:sz="0" w:space="0" w:color="auto"/>
              </w:divBdr>
            </w:div>
          </w:divsChild>
        </w:div>
        <w:div w:id="524556837">
          <w:marLeft w:val="0"/>
          <w:marRight w:val="0"/>
          <w:marTop w:val="0"/>
          <w:marBottom w:val="0"/>
          <w:divBdr>
            <w:top w:val="none" w:sz="0" w:space="0" w:color="auto"/>
            <w:left w:val="none" w:sz="0" w:space="0" w:color="auto"/>
            <w:bottom w:val="none" w:sz="0" w:space="0" w:color="auto"/>
            <w:right w:val="none" w:sz="0" w:space="0" w:color="auto"/>
          </w:divBdr>
          <w:divsChild>
            <w:div w:id="473641561">
              <w:marLeft w:val="0"/>
              <w:marRight w:val="0"/>
              <w:marTop w:val="0"/>
              <w:marBottom w:val="0"/>
              <w:divBdr>
                <w:top w:val="none" w:sz="0" w:space="0" w:color="auto"/>
                <w:left w:val="none" w:sz="0" w:space="0" w:color="auto"/>
                <w:bottom w:val="none" w:sz="0" w:space="0" w:color="auto"/>
                <w:right w:val="none" w:sz="0" w:space="0" w:color="auto"/>
              </w:divBdr>
            </w:div>
          </w:divsChild>
        </w:div>
        <w:div w:id="599992536">
          <w:marLeft w:val="0"/>
          <w:marRight w:val="0"/>
          <w:marTop w:val="0"/>
          <w:marBottom w:val="0"/>
          <w:divBdr>
            <w:top w:val="none" w:sz="0" w:space="0" w:color="auto"/>
            <w:left w:val="none" w:sz="0" w:space="0" w:color="auto"/>
            <w:bottom w:val="none" w:sz="0" w:space="0" w:color="auto"/>
            <w:right w:val="none" w:sz="0" w:space="0" w:color="auto"/>
          </w:divBdr>
          <w:divsChild>
            <w:div w:id="405349306">
              <w:marLeft w:val="0"/>
              <w:marRight w:val="0"/>
              <w:marTop w:val="0"/>
              <w:marBottom w:val="0"/>
              <w:divBdr>
                <w:top w:val="none" w:sz="0" w:space="0" w:color="auto"/>
                <w:left w:val="none" w:sz="0" w:space="0" w:color="auto"/>
                <w:bottom w:val="none" w:sz="0" w:space="0" w:color="auto"/>
                <w:right w:val="none" w:sz="0" w:space="0" w:color="auto"/>
              </w:divBdr>
            </w:div>
          </w:divsChild>
        </w:div>
        <w:div w:id="725494717">
          <w:marLeft w:val="0"/>
          <w:marRight w:val="0"/>
          <w:marTop w:val="0"/>
          <w:marBottom w:val="0"/>
          <w:divBdr>
            <w:top w:val="none" w:sz="0" w:space="0" w:color="auto"/>
            <w:left w:val="none" w:sz="0" w:space="0" w:color="auto"/>
            <w:bottom w:val="none" w:sz="0" w:space="0" w:color="auto"/>
            <w:right w:val="none" w:sz="0" w:space="0" w:color="auto"/>
          </w:divBdr>
          <w:divsChild>
            <w:div w:id="627704676">
              <w:marLeft w:val="0"/>
              <w:marRight w:val="0"/>
              <w:marTop w:val="0"/>
              <w:marBottom w:val="0"/>
              <w:divBdr>
                <w:top w:val="none" w:sz="0" w:space="0" w:color="auto"/>
                <w:left w:val="none" w:sz="0" w:space="0" w:color="auto"/>
                <w:bottom w:val="none" w:sz="0" w:space="0" w:color="auto"/>
                <w:right w:val="none" w:sz="0" w:space="0" w:color="auto"/>
              </w:divBdr>
            </w:div>
          </w:divsChild>
        </w:div>
        <w:div w:id="749086145">
          <w:marLeft w:val="0"/>
          <w:marRight w:val="0"/>
          <w:marTop w:val="0"/>
          <w:marBottom w:val="0"/>
          <w:divBdr>
            <w:top w:val="none" w:sz="0" w:space="0" w:color="auto"/>
            <w:left w:val="none" w:sz="0" w:space="0" w:color="auto"/>
            <w:bottom w:val="none" w:sz="0" w:space="0" w:color="auto"/>
            <w:right w:val="none" w:sz="0" w:space="0" w:color="auto"/>
          </w:divBdr>
          <w:divsChild>
            <w:div w:id="1414358841">
              <w:marLeft w:val="0"/>
              <w:marRight w:val="0"/>
              <w:marTop w:val="0"/>
              <w:marBottom w:val="0"/>
              <w:divBdr>
                <w:top w:val="none" w:sz="0" w:space="0" w:color="auto"/>
                <w:left w:val="none" w:sz="0" w:space="0" w:color="auto"/>
                <w:bottom w:val="none" w:sz="0" w:space="0" w:color="auto"/>
                <w:right w:val="none" w:sz="0" w:space="0" w:color="auto"/>
              </w:divBdr>
            </w:div>
          </w:divsChild>
        </w:div>
        <w:div w:id="828713999">
          <w:marLeft w:val="0"/>
          <w:marRight w:val="0"/>
          <w:marTop w:val="0"/>
          <w:marBottom w:val="0"/>
          <w:divBdr>
            <w:top w:val="none" w:sz="0" w:space="0" w:color="auto"/>
            <w:left w:val="none" w:sz="0" w:space="0" w:color="auto"/>
            <w:bottom w:val="none" w:sz="0" w:space="0" w:color="auto"/>
            <w:right w:val="none" w:sz="0" w:space="0" w:color="auto"/>
          </w:divBdr>
          <w:divsChild>
            <w:div w:id="1213691166">
              <w:marLeft w:val="0"/>
              <w:marRight w:val="0"/>
              <w:marTop w:val="0"/>
              <w:marBottom w:val="0"/>
              <w:divBdr>
                <w:top w:val="none" w:sz="0" w:space="0" w:color="auto"/>
                <w:left w:val="none" w:sz="0" w:space="0" w:color="auto"/>
                <w:bottom w:val="none" w:sz="0" w:space="0" w:color="auto"/>
                <w:right w:val="none" w:sz="0" w:space="0" w:color="auto"/>
              </w:divBdr>
            </w:div>
          </w:divsChild>
        </w:div>
        <w:div w:id="842672499">
          <w:marLeft w:val="0"/>
          <w:marRight w:val="0"/>
          <w:marTop w:val="0"/>
          <w:marBottom w:val="0"/>
          <w:divBdr>
            <w:top w:val="none" w:sz="0" w:space="0" w:color="auto"/>
            <w:left w:val="none" w:sz="0" w:space="0" w:color="auto"/>
            <w:bottom w:val="none" w:sz="0" w:space="0" w:color="auto"/>
            <w:right w:val="none" w:sz="0" w:space="0" w:color="auto"/>
          </w:divBdr>
          <w:divsChild>
            <w:div w:id="1770201705">
              <w:marLeft w:val="0"/>
              <w:marRight w:val="0"/>
              <w:marTop w:val="0"/>
              <w:marBottom w:val="0"/>
              <w:divBdr>
                <w:top w:val="none" w:sz="0" w:space="0" w:color="auto"/>
                <w:left w:val="none" w:sz="0" w:space="0" w:color="auto"/>
                <w:bottom w:val="none" w:sz="0" w:space="0" w:color="auto"/>
                <w:right w:val="none" w:sz="0" w:space="0" w:color="auto"/>
              </w:divBdr>
            </w:div>
          </w:divsChild>
        </w:div>
        <w:div w:id="1074858574">
          <w:marLeft w:val="0"/>
          <w:marRight w:val="0"/>
          <w:marTop w:val="0"/>
          <w:marBottom w:val="0"/>
          <w:divBdr>
            <w:top w:val="none" w:sz="0" w:space="0" w:color="auto"/>
            <w:left w:val="none" w:sz="0" w:space="0" w:color="auto"/>
            <w:bottom w:val="none" w:sz="0" w:space="0" w:color="auto"/>
            <w:right w:val="none" w:sz="0" w:space="0" w:color="auto"/>
          </w:divBdr>
          <w:divsChild>
            <w:div w:id="230236878">
              <w:marLeft w:val="0"/>
              <w:marRight w:val="0"/>
              <w:marTop w:val="0"/>
              <w:marBottom w:val="0"/>
              <w:divBdr>
                <w:top w:val="none" w:sz="0" w:space="0" w:color="auto"/>
                <w:left w:val="none" w:sz="0" w:space="0" w:color="auto"/>
                <w:bottom w:val="none" w:sz="0" w:space="0" w:color="auto"/>
                <w:right w:val="none" w:sz="0" w:space="0" w:color="auto"/>
              </w:divBdr>
            </w:div>
            <w:div w:id="757285650">
              <w:marLeft w:val="0"/>
              <w:marRight w:val="0"/>
              <w:marTop w:val="0"/>
              <w:marBottom w:val="0"/>
              <w:divBdr>
                <w:top w:val="none" w:sz="0" w:space="0" w:color="auto"/>
                <w:left w:val="none" w:sz="0" w:space="0" w:color="auto"/>
                <w:bottom w:val="none" w:sz="0" w:space="0" w:color="auto"/>
                <w:right w:val="none" w:sz="0" w:space="0" w:color="auto"/>
              </w:divBdr>
            </w:div>
            <w:div w:id="857355218">
              <w:marLeft w:val="0"/>
              <w:marRight w:val="0"/>
              <w:marTop w:val="0"/>
              <w:marBottom w:val="0"/>
              <w:divBdr>
                <w:top w:val="none" w:sz="0" w:space="0" w:color="auto"/>
                <w:left w:val="none" w:sz="0" w:space="0" w:color="auto"/>
                <w:bottom w:val="none" w:sz="0" w:space="0" w:color="auto"/>
                <w:right w:val="none" w:sz="0" w:space="0" w:color="auto"/>
              </w:divBdr>
            </w:div>
          </w:divsChild>
        </w:div>
        <w:div w:id="1081487072">
          <w:marLeft w:val="0"/>
          <w:marRight w:val="0"/>
          <w:marTop w:val="0"/>
          <w:marBottom w:val="0"/>
          <w:divBdr>
            <w:top w:val="none" w:sz="0" w:space="0" w:color="auto"/>
            <w:left w:val="none" w:sz="0" w:space="0" w:color="auto"/>
            <w:bottom w:val="none" w:sz="0" w:space="0" w:color="auto"/>
            <w:right w:val="none" w:sz="0" w:space="0" w:color="auto"/>
          </w:divBdr>
          <w:divsChild>
            <w:div w:id="1240402392">
              <w:marLeft w:val="0"/>
              <w:marRight w:val="0"/>
              <w:marTop w:val="0"/>
              <w:marBottom w:val="0"/>
              <w:divBdr>
                <w:top w:val="none" w:sz="0" w:space="0" w:color="auto"/>
                <w:left w:val="none" w:sz="0" w:space="0" w:color="auto"/>
                <w:bottom w:val="none" w:sz="0" w:space="0" w:color="auto"/>
                <w:right w:val="none" w:sz="0" w:space="0" w:color="auto"/>
              </w:divBdr>
            </w:div>
          </w:divsChild>
        </w:div>
        <w:div w:id="1101411631">
          <w:marLeft w:val="0"/>
          <w:marRight w:val="0"/>
          <w:marTop w:val="0"/>
          <w:marBottom w:val="0"/>
          <w:divBdr>
            <w:top w:val="none" w:sz="0" w:space="0" w:color="auto"/>
            <w:left w:val="none" w:sz="0" w:space="0" w:color="auto"/>
            <w:bottom w:val="none" w:sz="0" w:space="0" w:color="auto"/>
            <w:right w:val="none" w:sz="0" w:space="0" w:color="auto"/>
          </w:divBdr>
          <w:divsChild>
            <w:div w:id="216279268">
              <w:marLeft w:val="0"/>
              <w:marRight w:val="0"/>
              <w:marTop w:val="0"/>
              <w:marBottom w:val="0"/>
              <w:divBdr>
                <w:top w:val="none" w:sz="0" w:space="0" w:color="auto"/>
                <w:left w:val="none" w:sz="0" w:space="0" w:color="auto"/>
                <w:bottom w:val="none" w:sz="0" w:space="0" w:color="auto"/>
                <w:right w:val="none" w:sz="0" w:space="0" w:color="auto"/>
              </w:divBdr>
            </w:div>
          </w:divsChild>
        </w:div>
        <w:div w:id="1137651605">
          <w:marLeft w:val="0"/>
          <w:marRight w:val="0"/>
          <w:marTop w:val="0"/>
          <w:marBottom w:val="0"/>
          <w:divBdr>
            <w:top w:val="none" w:sz="0" w:space="0" w:color="auto"/>
            <w:left w:val="none" w:sz="0" w:space="0" w:color="auto"/>
            <w:bottom w:val="none" w:sz="0" w:space="0" w:color="auto"/>
            <w:right w:val="none" w:sz="0" w:space="0" w:color="auto"/>
          </w:divBdr>
          <w:divsChild>
            <w:div w:id="1788431177">
              <w:marLeft w:val="0"/>
              <w:marRight w:val="0"/>
              <w:marTop w:val="0"/>
              <w:marBottom w:val="0"/>
              <w:divBdr>
                <w:top w:val="none" w:sz="0" w:space="0" w:color="auto"/>
                <w:left w:val="none" w:sz="0" w:space="0" w:color="auto"/>
                <w:bottom w:val="none" w:sz="0" w:space="0" w:color="auto"/>
                <w:right w:val="none" w:sz="0" w:space="0" w:color="auto"/>
              </w:divBdr>
            </w:div>
          </w:divsChild>
        </w:div>
        <w:div w:id="1317219825">
          <w:marLeft w:val="0"/>
          <w:marRight w:val="0"/>
          <w:marTop w:val="0"/>
          <w:marBottom w:val="0"/>
          <w:divBdr>
            <w:top w:val="none" w:sz="0" w:space="0" w:color="auto"/>
            <w:left w:val="none" w:sz="0" w:space="0" w:color="auto"/>
            <w:bottom w:val="none" w:sz="0" w:space="0" w:color="auto"/>
            <w:right w:val="none" w:sz="0" w:space="0" w:color="auto"/>
          </w:divBdr>
          <w:divsChild>
            <w:div w:id="2120488240">
              <w:marLeft w:val="0"/>
              <w:marRight w:val="0"/>
              <w:marTop w:val="0"/>
              <w:marBottom w:val="0"/>
              <w:divBdr>
                <w:top w:val="none" w:sz="0" w:space="0" w:color="auto"/>
                <w:left w:val="none" w:sz="0" w:space="0" w:color="auto"/>
                <w:bottom w:val="none" w:sz="0" w:space="0" w:color="auto"/>
                <w:right w:val="none" w:sz="0" w:space="0" w:color="auto"/>
              </w:divBdr>
            </w:div>
          </w:divsChild>
        </w:div>
        <w:div w:id="1321690700">
          <w:marLeft w:val="0"/>
          <w:marRight w:val="0"/>
          <w:marTop w:val="0"/>
          <w:marBottom w:val="0"/>
          <w:divBdr>
            <w:top w:val="none" w:sz="0" w:space="0" w:color="auto"/>
            <w:left w:val="none" w:sz="0" w:space="0" w:color="auto"/>
            <w:bottom w:val="none" w:sz="0" w:space="0" w:color="auto"/>
            <w:right w:val="none" w:sz="0" w:space="0" w:color="auto"/>
          </w:divBdr>
          <w:divsChild>
            <w:div w:id="1089890403">
              <w:marLeft w:val="0"/>
              <w:marRight w:val="0"/>
              <w:marTop w:val="0"/>
              <w:marBottom w:val="0"/>
              <w:divBdr>
                <w:top w:val="none" w:sz="0" w:space="0" w:color="auto"/>
                <w:left w:val="none" w:sz="0" w:space="0" w:color="auto"/>
                <w:bottom w:val="none" w:sz="0" w:space="0" w:color="auto"/>
                <w:right w:val="none" w:sz="0" w:space="0" w:color="auto"/>
              </w:divBdr>
            </w:div>
          </w:divsChild>
        </w:div>
        <w:div w:id="1366250620">
          <w:marLeft w:val="0"/>
          <w:marRight w:val="0"/>
          <w:marTop w:val="0"/>
          <w:marBottom w:val="0"/>
          <w:divBdr>
            <w:top w:val="none" w:sz="0" w:space="0" w:color="auto"/>
            <w:left w:val="none" w:sz="0" w:space="0" w:color="auto"/>
            <w:bottom w:val="none" w:sz="0" w:space="0" w:color="auto"/>
            <w:right w:val="none" w:sz="0" w:space="0" w:color="auto"/>
          </w:divBdr>
          <w:divsChild>
            <w:div w:id="1319378835">
              <w:marLeft w:val="0"/>
              <w:marRight w:val="0"/>
              <w:marTop w:val="0"/>
              <w:marBottom w:val="0"/>
              <w:divBdr>
                <w:top w:val="none" w:sz="0" w:space="0" w:color="auto"/>
                <w:left w:val="none" w:sz="0" w:space="0" w:color="auto"/>
                <w:bottom w:val="none" w:sz="0" w:space="0" w:color="auto"/>
                <w:right w:val="none" w:sz="0" w:space="0" w:color="auto"/>
              </w:divBdr>
            </w:div>
          </w:divsChild>
        </w:div>
        <w:div w:id="1566336921">
          <w:marLeft w:val="0"/>
          <w:marRight w:val="0"/>
          <w:marTop w:val="0"/>
          <w:marBottom w:val="0"/>
          <w:divBdr>
            <w:top w:val="none" w:sz="0" w:space="0" w:color="auto"/>
            <w:left w:val="none" w:sz="0" w:space="0" w:color="auto"/>
            <w:bottom w:val="none" w:sz="0" w:space="0" w:color="auto"/>
            <w:right w:val="none" w:sz="0" w:space="0" w:color="auto"/>
          </w:divBdr>
          <w:divsChild>
            <w:div w:id="168104423">
              <w:marLeft w:val="0"/>
              <w:marRight w:val="0"/>
              <w:marTop w:val="0"/>
              <w:marBottom w:val="0"/>
              <w:divBdr>
                <w:top w:val="none" w:sz="0" w:space="0" w:color="auto"/>
                <w:left w:val="none" w:sz="0" w:space="0" w:color="auto"/>
                <w:bottom w:val="none" w:sz="0" w:space="0" w:color="auto"/>
                <w:right w:val="none" w:sz="0" w:space="0" w:color="auto"/>
              </w:divBdr>
            </w:div>
          </w:divsChild>
        </w:div>
        <w:div w:id="1696954778">
          <w:marLeft w:val="0"/>
          <w:marRight w:val="0"/>
          <w:marTop w:val="0"/>
          <w:marBottom w:val="0"/>
          <w:divBdr>
            <w:top w:val="none" w:sz="0" w:space="0" w:color="auto"/>
            <w:left w:val="none" w:sz="0" w:space="0" w:color="auto"/>
            <w:bottom w:val="none" w:sz="0" w:space="0" w:color="auto"/>
            <w:right w:val="none" w:sz="0" w:space="0" w:color="auto"/>
          </w:divBdr>
          <w:divsChild>
            <w:div w:id="1423258093">
              <w:marLeft w:val="0"/>
              <w:marRight w:val="0"/>
              <w:marTop w:val="0"/>
              <w:marBottom w:val="0"/>
              <w:divBdr>
                <w:top w:val="none" w:sz="0" w:space="0" w:color="auto"/>
                <w:left w:val="none" w:sz="0" w:space="0" w:color="auto"/>
                <w:bottom w:val="none" w:sz="0" w:space="0" w:color="auto"/>
                <w:right w:val="none" w:sz="0" w:space="0" w:color="auto"/>
              </w:divBdr>
            </w:div>
          </w:divsChild>
        </w:div>
        <w:div w:id="1739936907">
          <w:marLeft w:val="0"/>
          <w:marRight w:val="0"/>
          <w:marTop w:val="0"/>
          <w:marBottom w:val="0"/>
          <w:divBdr>
            <w:top w:val="none" w:sz="0" w:space="0" w:color="auto"/>
            <w:left w:val="none" w:sz="0" w:space="0" w:color="auto"/>
            <w:bottom w:val="none" w:sz="0" w:space="0" w:color="auto"/>
            <w:right w:val="none" w:sz="0" w:space="0" w:color="auto"/>
          </w:divBdr>
          <w:divsChild>
            <w:div w:id="1191335211">
              <w:marLeft w:val="0"/>
              <w:marRight w:val="0"/>
              <w:marTop w:val="0"/>
              <w:marBottom w:val="0"/>
              <w:divBdr>
                <w:top w:val="none" w:sz="0" w:space="0" w:color="auto"/>
                <w:left w:val="none" w:sz="0" w:space="0" w:color="auto"/>
                <w:bottom w:val="none" w:sz="0" w:space="0" w:color="auto"/>
                <w:right w:val="none" w:sz="0" w:space="0" w:color="auto"/>
              </w:divBdr>
            </w:div>
          </w:divsChild>
        </w:div>
        <w:div w:id="1873767921">
          <w:marLeft w:val="0"/>
          <w:marRight w:val="0"/>
          <w:marTop w:val="0"/>
          <w:marBottom w:val="0"/>
          <w:divBdr>
            <w:top w:val="none" w:sz="0" w:space="0" w:color="auto"/>
            <w:left w:val="none" w:sz="0" w:space="0" w:color="auto"/>
            <w:bottom w:val="none" w:sz="0" w:space="0" w:color="auto"/>
            <w:right w:val="none" w:sz="0" w:space="0" w:color="auto"/>
          </w:divBdr>
          <w:divsChild>
            <w:div w:id="1589927755">
              <w:marLeft w:val="0"/>
              <w:marRight w:val="0"/>
              <w:marTop w:val="0"/>
              <w:marBottom w:val="0"/>
              <w:divBdr>
                <w:top w:val="none" w:sz="0" w:space="0" w:color="auto"/>
                <w:left w:val="none" w:sz="0" w:space="0" w:color="auto"/>
                <w:bottom w:val="none" w:sz="0" w:space="0" w:color="auto"/>
                <w:right w:val="none" w:sz="0" w:space="0" w:color="auto"/>
              </w:divBdr>
            </w:div>
          </w:divsChild>
        </w:div>
        <w:div w:id="1911454898">
          <w:marLeft w:val="0"/>
          <w:marRight w:val="0"/>
          <w:marTop w:val="0"/>
          <w:marBottom w:val="0"/>
          <w:divBdr>
            <w:top w:val="none" w:sz="0" w:space="0" w:color="auto"/>
            <w:left w:val="none" w:sz="0" w:space="0" w:color="auto"/>
            <w:bottom w:val="none" w:sz="0" w:space="0" w:color="auto"/>
            <w:right w:val="none" w:sz="0" w:space="0" w:color="auto"/>
          </w:divBdr>
          <w:divsChild>
            <w:div w:id="253588151">
              <w:marLeft w:val="0"/>
              <w:marRight w:val="0"/>
              <w:marTop w:val="0"/>
              <w:marBottom w:val="0"/>
              <w:divBdr>
                <w:top w:val="none" w:sz="0" w:space="0" w:color="auto"/>
                <w:left w:val="none" w:sz="0" w:space="0" w:color="auto"/>
                <w:bottom w:val="none" w:sz="0" w:space="0" w:color="auto"/>
                <w:right w:val="none" w:sz="0" w:space="0" w:color="auto"/>
              </w:divBdr>
            </w:div>
            <w:div w:id="1946577333">
              <w:marLeft w:val="0"/>
              <w:marRight w:val="0"/>
              <w:marTop w:val="0"/>
              <w:marBottom w:val="0"/>
              <w:divBdr>
                <w:top w:val="none" w:sz="0" w:space="0" w:color="auto"/>
                <w:left w:val="none" w:sz="0" w:space="0" w:color="auto"/>
                <w:bottom w:val="none" w:sz="0" w:space="0" w:color="auto"/>
                <w:right w:val="none" w:sz="0" w:space="0" w:color="auto"/>
              </w:divBdr>
            </w:div>
          </w:divsChild>
        </w:div>
        <w:div w:id="1929458916">
          <w:marLeft w:val="0"/>
          <w:marRight w:val="0"/>
          <w:marTop w:val="0"/>
          <w:marBottom w:val="0"/>
          <w:divBdr>
            <w:top w:val="none" w:sz="0" w:space="0" w:color="auto"/>
            <w:left w:val="none" w:sz="0" w:space="0" w:color="auto"/>
            <w:bottom w:val="none" w:sz="0" w:space="0" w:color="auto"/>
            <w:right w:val="none" w:sz="0" w:space="0" w:color="auto"/>
          </w:divBdr>
          <w:divsChild>
            <w:div w:id="1774982629">
              <w:marLeft w:val="0"/>
              <w:marRight w:val="0"/>
              <w:marTop w:val="0"/>
              <w:marBottom w:val="0"/>
              <w:divBdr>
                <w:top w:val="none" w:sz="0" w:space="0" w:color="auto"/>
                <w:left w:val="none" w:sz="0" w:space="0" w:color="auto"/>
                <w:bottom w:val="none" w:sz="0" w:space="0" w:color="auto"/>
                <w:right w:val="none" w:sz="0" w:space="0" w:color="auto"/>
              </w:divBdr>
            </w:div>
          </w:divsChild>
        </w:div>
        <w:div w:id="2054304421">
          <w:marLeft w:val="0"/>
          <w:marRight w:val="0"/>
          <w:marTop w:val="0"/>
          <w:marBottom w:val="0"/>
          <w:divBdr>
            <w:top w:val="none" w:sz="0" w:space="0" w:color="auto"/>
            <w:left w:val="none" w:sz="0" w:space="0" w:color="auto"/>
            <w:bottom w:val="none" w:sz="0" w:space="0" w:color="auto"/>
            <w:right w:val="none" w:sz="0" w:space="0" w:color="auto"/>
          </w:divBdr>
          <w:divsChild>
            <w:div w:id="2006783481">
              <w:marLeft w:val="0"/>
              <w:marRight w:val="0"/>
              <w:marTop w:val="0"/>
              <w:marBottom w:val="0"/>
              <w:divBdr>
                <w:top w:val="none" w:sz="0" w:space="0" w:color="auto"/>
                <w:left w:val="none" w:sz="0" w:space="0" w:color="auto"/>
                <w:bottom w:val="none" w:sz="0" w:space="0" w:color="auto"/>
                <w:right w:val="none" w:sz="0" w:space="0" w:color="auto"/>
              </w:divBdr>
            </w:div>
          </w:divsChild>
        </w:div>
        <w:div w:id="2129273033">
          <w:marLeft w:val="0"/>
          <w:marRight w:val="0"/>
          <w:marTop w:val="0"/>
          <w:marBottom w:val="0"/>
          <w:divBdr>
            <w:top w:val="none" w:sz="0" w:space="0" w:color="auto"/>
            <w:left w:val="none" w:sz="0" w:space="0" w:color="auto"/>
            <w:bottom w:val="none" w:sz="0" w:space="0" w:color="auto"/>
            <w:right w:val="none" w:sz="0" w:space="0" w:color="auto"/>
          </w:divBdr>
          <w:divsChild>
            <w:div w:id="176471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62038">
      <w:bodyDiv w:val="1"/>
      <w:marLeft w:val="0"/>
      <w:marRight w:val="0"/>
      <w:marTop w:val="0"/>
      <w:marBottom w:val="0"/>
      <w:divBdr>
        <w:top w:val="none" w:sz="0" w:space="0" w:color="auto"/>
        <w:left w:val="none" w:sz="0" w:space="0" w:color="auto"/>
        <w:bottom w:val="none" w:sz="0" w:space="0" w:color="auto"/>
        <w:right w:val="none" w:sz="0" w:space="0" w:color="auto"/>
      </w:divBdr>
      <w:divsChild>
        <w:div w:id="6762398">
          <w:marLeft w:val="0"/>
          <w:marRight w:val="0"/>
          <w:marTop w:val="0"/>
          <w:marBottom w:val="0"/>
          <w:divBdr>
            <w:top w:val="none" w:sz="0" w:space="0" w:color="auto"/>
            <w:left w:val="none" w:sz="0" w:space="0" w:color="auto"/>
            <w:bottom w:val="none" w:sz="0" w:space="0" w:color="auto"/>
            <w:right w:val="none" w:sz="0" w:space="0" w:color="auto"/>
          </w:divBdr>
          <w:divsChild>
            <w:div w:id="298270775">
              <w:marLeft w:val="0"/>
              <w:marRight w:val="0"/>
              <w:marTop w:val="0"/>
              <w:marBottom w:val="0"/>
              <w:divBdr>
                <w:top w:val="none" w:sz="0" w:space="0" w:color="auto"/>
                <w:left w:val="none" w:sz="0" w:space="0" w:color="auto"/>
                <w:bottom w:val="none" w:sz="0" w:space="0" w:color="auto"/>
                <w:right w:val="none" w:sz="0" w:space="0" w:color="auto"/>
              </w:divBdr>
            </w:div>
            <w:div w:id="733625021">
              <w:marLeft w:val="0"/>
              <w:marRight w:val="0"/>
              <w:marTop w:val="0"/>
              <w:marBottom w:val="0"/>
              <w:divBdr>
                <w:top w:val="none" w:sz="0" w:space="0" w:color="auto"/>
                <w:left w:val="none" w:sz="0" w:space="0" w:color="auto"/>
                <w:bottom w:val="none" w:sz="0" w:space="0" w:color="auto"/>
                <w:right w:val="none" w:sz="0" w:space="0" w:color="auto"/>
              </w:divBdr>
            </w:div>
            <w:div w:id="1317494561">
              <w:marLeft w:val="0"/>
              <w:marRight w:val="0"/>
              <w:marTop w:val="0"/>
              <w:marBottom w:val="0"/>
              <w:divBdr>
                <w:top w:val="none" w:sz="0" w:space="0" w:color="auto"/>
                <w:left w:val="none" w:sz="0" w:space="0" w:color="auto"/>
                <w:bottom w:val="none" w:sz="0" w:space="0" w:color="auto"/>
                <w:right w:val="none" w:sz="0" w:space="0" w:color="auto"/>
              </w:divBdr>
            </w:div>
            <w:div w:id="1976526390">
              <w:marLeft w:val="0"/>
              <w:marRight w:val="0"/>
              <w:marTop w:val="0"/>
              <w:marBottom w:val="0"/>
              <w:divBdr>
                <w:top w:val="none" w:sz="0" w:space="0" w:color="auto"/>
                <w:left w:val="none" w:sz="0" w:space="0" w:color="auto"/>
                <w:bottom w:val="none" w:sz="0" w:space="0" w:color="auto"/>
                <w:right w:val="none" w:sz="0" w:space="0" w:color="auto"/>
              </w:divBdr>
            </w:div>
            <w:div w:id="2147310992">
              <w:marLeft w:val="0"/>
              <w:marRight w:val="0"/>
              <w:marTop w:val="0"/>
              <w:marBottom w:val="0"/>
              <w:divBdr>
                <w:top w:val="none" w:sz="0" w:space="0" w:color="auto"/>
                <w:left w:val="none" w:sz="0" w:space="0" w:color="auto"/>
                <w:bottom w:val="none" w:sz="0" w:space="0" w:color="auto"/>
                <w:right w:val="none" w:sz="0" w:space="0" w:color="auto"/>
              </w:divBdr>
            </w:div>
          </w:divsChild>
        </w:div>
        <w:div w:id="15887511">
          <w:marLeft w:val="0"/>
          <w:marRight w:val="0"/>
          <w:marTop w:val="0"/>
          <w:marBottom w:val="0"/>
          <w:divBdr>
            <w:top w:val="none" w:sz="0" w:space="0" w:color="auto"/>
            <w:left w:val="none" w:sz="0" w:space="0" w:color="auto"/>
            <w:bottom w:val="none" w:sz="0" w:space="0" w:color="auto"/>
            <w:right w:val="none" w:sz="0" w:space="0" w:color="auto"/>
          </w:divBdr>
        </w:div>
        <w:div w:id="26613636">
          <w:marLeft w:val="0"/>
          <w:marRight w:val="0"/>
          <w:marTop w:val="0"/>
          <w:marBottom w:val="0"/>
          <w:divBdr>
            <w:top w:val="none" w:sz="0" w:space="0" w:color="auto"/>
            <w:left w:val="none" w:sz="0" w:space="0" w:color="auto"/>
            <w:bottom w:val="none" w:sz="0" w:space="0" w:color="auto"/>
            <w:right w:val="none" w:sz="0" w:space="0" w:color="auto"/>
          </w:divBdr>
          <w:divsChild>
            <w:div w:id="2710572">
              <w:marLeft w:val="0"/>
              <w:marRight w:val="0"/>
              <w:marTop w:val="0"/>
              <w:marBottom w:val="0"/>
              <w:divBdr>
                <w:top w:val="none" w:sz="0" w:space="0" w:color="auto"/>
                <w:left w:val="none" w:sz="0" w:space="0" w:color="auto"/>
                <w:bottom w:val="none" w:sz="0" w:space="0" w:color="auto"/>
                <w:right w:val="none" w:sz="0" w:space="0" w:color="auto"/>
              </w:divBdr>
            </w:div>
            <w:div w:id="320735926">
              <w:marLeft w:val="0"/>
              <w:marRight w:val="0"/>
              <w:marTop w:val="0"/>
              <w:marBottom w:val="0"/>
              <w:divBdr>
                <w:top w:val="none" w:sz="0" w:space="0" w:color="auto"/>
                <w:left w:val="none" w:sz="0" w:space="0" w:color="auto"/>
                <w:bottom w:val="none" w:sz="0" w:space="0" w:color="auto"/>
                <w:right w:val="none" w:sz="0" w:space="0" w:color="auto"/>
              </w:divBdr>
            </w:div>
            <w:div w:id="671420317">
              <w:marLeft w:val="0"/>
              <w:marRight w:val="0"/>
              <w:marTop w:val="0"/>
              <w:marBottom w:val="0"/>
              <w:divBdr>
                <w:top w:val="none" w:sz="0" w:space="0" w:color="auto"/>
                <w:left w:val="none" w:sz="0" w:space="0" w:color="auto"/>
                <w:bottom w:val="none" w:sz="0" w:space="0" w:color="auto"/>
                <w:right w:val="none" w:sz="0" w:space="0" w:color="auto"/>
              </w:divBdr>
            </w:div>
            <w:div w:id="1013649006">
              <w:marLeft w:val="0"/>
              <w:marRight w:val="0"/>
              <w:marTop w:val="0"/>
              <w:marBottom w:val="0"/>
              <w:divBdr>
                <w:top w:val="none" w:sz="0" w:space="0" w:color="auto"/>
                <w:left w:val="none" w:sz="0" w:space="0" w:color="auto"/>
                <w:bottom w:val="none" w:sz="0" w:space="0" w:color="auto"/>
                <w:right w:val="none" w:sz="0" w:space="0" w:color="auto"/>
              </w:divBdr>
            </w:div>
            <w:div w:id="1123620153">
              <w:marLeft w:val="0"/>
              <w:marRight w:val="0"/>
              <w:marTop w:val="0"/>
              <w:marBottom w:val="0"/>
              <w:divBdr>
                <w:top w:val="none" w:sz="0" w:space="0" w:color="auto"/>
                <w:left w:val="none" w:sz="0" w:space="0" w:color="auto"/>
                <w:bottom w:val="none" w:sz="0" w:space="0" w:color="auto"/>
                <w:right w:val="none" w:sz="0" w:space="0" w:color="auto"/>
              </w:divBdr>
            </w:div>
          </w:divsChild>
        </w:div>
        <w:div w:id="35200321">
          <w:marLeft w:val="0"/>
          <w:marRight w:val="0"/>
          <w:marTop w:val="0"/>
          <w:marBottom w:val="0"/>
          <w:divBdr>
            <w:top w:val="none" w:sz="0" w:space="0" w:color="auto"/>
            <w:left w:val="none" w:sz="0" w:space="0" w:color="auto"/>
            <w:bottom w:val="none" w:sz="0" w:space="0" w:color="auto"/>
            <w:right w:val="none" w:sz="0" w:space="0" w:color="auto"/>
          </w:divBdr>
        </w:div>
        <w:div w:id="50158310">
          <w:marLeft w:val="0"/>
          <w:marRight w:val="0"/>
          <w:marTop w:val="0"/>
          <w:marBottom w:val="0"/>
          <w:divBdr>
            <w:top w:val="none" w:sz="0" w:space="0" w:color="auto"/>
            <w:left w:val="none" w:sz="0" w:space="0" w:color="auto"/>
            <w:bottom w:val="none" w:sz="0" w:space="0" w:color="auto"/>
            <w:right w:val="none" w:sz="0" w:space="0" w:color="auto"/>
          </w:divBdr>
        </w:div>
        <w:div w:id="58213652">
          <w:marLeft w:val="0"/>
          <w:marRight w:val="0"/>
          <w:marTop w:val="0"/>
          <w:marBottom w:val="0"/>
          <w:divBdr>
            <w:top w:val="none" w:sz="0" w:space="0" w:color="auto"/>
            <w:left w:val="none" w:sz="0" w:space="0" w:color="auto"/>
            <w:bottom w:val="none" w:sz="0" w:space="0" w:color="auto"/>
            <w:right w:val="none" w:sz="0" w:space="0" w:color="auto"/>
          </w:divBdr>
          <w:divsChild>
            <w:div w:id="720981918">
              <w:marLeft w:val="-75"/>
              <w:marRight w:val="0"/>
              <w:marTop w:val="30"/>
              <w:marBottom w:val="30"/>
              <w:divBdr>
                <w:top w:val="none" w:sz="0" w:space="0" w:color="auto"/>
                <w:left w:val="none" w:sz="0" w:space="0" w:color="auto"/>
                <w:bottom w:val="none" w:sz="0" w:space="0" w:color="auto"/>
                <w:right w:val="none" w:sz="0" w:space="0" w:color="auto"/>
              </w:divBdr>
              <w:divsChild>
                <w:div w:id="19163782">
                  <w:marLeft w:val="0"/>
                  <w:marRight w:val="0"/>
                  <w:marTop w:val="0"/>
                  <w:marBottom w:val="0"/>
                  <w:divBdr>
                    <w:top w:val="none" w:sz="0" w:space="0" w:color="auto"/>
                    <w:left w:val="none" w:sz="0" w:space="0" w:color="auto"/>
                    <w:bottom w:val="none" w:sz="0" w:space="0" w:color="auto"/>
                    <w:right w:val="none" w:sz="0" w:space="0" w:color="auto"/>
                  </w:divBdr>
                  <w:divsChild>
                    <w:div w:id="1313218625">
                      <w:marLeft w:val="0"/>
                      <w:marRight w:val="0"/>
                      <w:marTop w:val="0"/>
                      <w:marBottom w:val="0"/>
                      <w:divBdr>
                        <w:top w:val="none" w:sz="0" w:space="0" w:color="auto"/>
                        <w:left w:val="none" w:sz="0" w:space="0" w:color="auto"/>
                        <w:bottom w:val="none" w:sz="0" w:space="0" w:color="auto"/>
                        <w:right w:val="none" w:sz="0" w:space="0" w:color="auto"/>
                      </w:divBdr>
                    </w:div>
                  </w:divsChild>
                </w:div>
                <w:div w:id="106314497">
                  <w:marLeft w:val="0"/>
                  <w:marRight w:val="0"/>
                  <w:marTop w:val="0"/>
                  <w:marBottom w:val="0"/>
                  <w:divBdr>
                    <w:top w:val="none" w:sz="0" w:space="0" w:color="auto"/>
                    <w:left w:val="none" w:sz="0" w:space="0" w:color="auto"/>
                    <w:bottom w:val="none" w:sz="0" w:space="0" w:color="auto"/>
                    <w:right w:val="none" w:sz="0" w:space="0" w:color="auto"/>
                  </w:divBdr>
                  <w:divsChild>
                    <w:div w:id="510028817">
                      <w:marLeft w:val="0"/>
                      <w:marRight w:val="0"/>
                      <w:marTop w:val="0"/>
                      <w:marBottom w:val="0"/>
                      <w:divBdr>
                        <w:top w:val="none" w:sz="0" w:space="0" w:color="auto"/>
                        <w:left w:val="none" w:sz="0" w:space="0" w:color="auto"/>
                        <w:bottom w:val="none" w:sz="0" w:space="0" w:color="auto"/>
                        <w:right w:val="none" w:sz="0" w:space="0" w:color="auto"/>
                      </w:divBdr>
                    </w:div>
                    <w:div w:id="1687101469">
                      <w:marLeft w:val="0"/>
                      <w:marRight w:val="0"/>
                      <w:marTop w:val="0"/>
                      <w:marBottom w:val="0"/>
                      <w:divBdr>
                        <w:top w:val="none" w:sz="0" w:space="0" w:color="auto"/>
                        <w:left w:val="none" w:sz="0" w:space="0" w:color="auto"/>
                        <w:bottom w:val="none" w:sz="0" w:space="0" w:color="auto"/>
                        <w:right w:val="none" w:sz="0" w:space="0" w:color="auto"/>
                      </w:divBdr>
                    </w:div>
                  </w:divsChild>
                </w:div>
                <w:div w:id="154499051">
                  <w:marLeft w:val="0"/>
                  <w:marRight w:val="0"/>
                  <w:marTop w:val="0"/>
                  <w:marBottom w:val="0"/>
                  <w:divBdr>
                    <w:top w:val="none" w:sz="0" w:space="0" w:color="auto"/>
                    <w:left w:val="none" w:sz="0" w:space="0" w:color="auto"/>
                    <w:bottom w:val="none" w:sz="0" w:space="0" w:color="auto"/>
                    <w:right w:val="none" w:sz="0" w:space="0" w:color="auto"/>
                  </w:divBdr>
                  <w:divsChild>
                    <w:div w:id="1337270388">
                      <w:marLeft w:val="0"/>
                      <w:marRight w:val="0"/>
                      <w:marTop w:val="0"/>
                      <w:marBottom w:val="0"/>
                      <w:divBdr>
                        <w:top w:val="none" w:sz="0" w:space="0" w:color="auto"/>
                        <w:left w:val="none" w:sz="0" w:space="0" w:color="auto"/>
                        <w:bottom w:val="none" w:sz="0" w:space="0" w:color="auto"/>
                        <w:right w:val="none" w:sz="0" w:space="0" w:color="auto"/>
                      </w:divBdr>
                    </w:div>
                  </w:divsChild>
                </w:div>
                <w:div w:id="254628411">
                  <w:marLeft w:val="0"/>
                  <w:marRight w:val="0"/>
                  <w:marTop w:val="0"/>
                  <w:marBottom w:val="0"/>
                  <w:divBdr>
                    <w:top w:val="none" w:sz="0" w:space="0" w:color="auto"/>
                    <w:left w:val="none" w:sz="0" w:space="0" w:color="auto"/>
                    <w:bottom w:val="none" w:sz="0" w:space="0" w:color="auto"/>
                    <w:right w:val="none" w:sz="0" w:space="0" w:color="auto"/>
                  </w:divBdr>
                  <w:divsChild>
                    <w:div w:id="1848668451">
                      <w:marLeft w:val="0"/>
                      <w:marRight w:val="0"/>
                      <w:marTop w:val="0"/>
                      <w:marBottom w:val="0"/>
                      <w:divBdr>
                        <w:top w:val="none" w:sz="0" w:space="0" w:color="auto"/>
                        <w:left w:val="none" w:sz="0" w:space="0" w:color="auto"/>
                        <w:bottom w:val="none" w:sz="0" w:space="0" w:color="auto"/>
                        <w:right w:val="none" w:sz="0" w:space="0" w:color="auto"/>
                      </w:divBdr>
                    </w:div>
                    <w:div w:id="1874422358">
                      <w:marLeft w:val="0"/>
                      <w:marRight w:val="0"/>
                      <w:marTop w:val="0"/>
                      <w:marBottom w:val="0"/>
                      <w:divBdr>
                        <w:top w:val="none" w:sz="0" w:space="0" w:color="auto"/>
                        <w:left w:val="none" w:sz="0" w:space="0" w:color="auto"/>
                        <w:bottom w:val="none" w:sz="0" w:space="0" w:color="auto"/>
                        <w:right w:val="none" w:sz="0" w:space="0" w:color="auto"/>
                      </w:divBdr>
                    </w:div>
                  </w:divsChild>
                </w:div>
                <w:div w:id="264273048">
                  <w:marLeft w:val="0"/>
                  <w:marRight w:val="0"/>
                  <w:marTop w:val="0"/>
                  <w:marBottom w:val="0"/>
                  <w:divBdr>
                    <w:top w:val="none" w:sz="0" w:space="0" w:color="auto"/>
                    <w:left w:val="none" w:sz="0" w:space="0" w:color="auto"/>
                    <w:bottom w:val="none" w:sz="0" w:space="0" w:color="auto"/>
                    <w:right w:val="none" w:sz="0" w:space="0" w:color="auto"/>
                  </w:divBdr>
                  <w:divsChild>
                    <w:div w:id="885026317">
                      <w:marLeft w:val="0"/>
                      <w:marRight w:val="0"/>
                      <w:marTop w:val="0"/>
                      <w:marBottom w:val="0"/>
                      <w:divBdr>
                        <w:top w:val="none" w:sz="0" w:space="0" w:color="auto"/>
                        <w:left w:val="none" w:sz="0" w:space="0" w:color="auto"/>
                        <w:bottom w:val="none" w:sz="0" w:space="0" w:color="auto"/>
                        <w:right w:val="none" w:sz="0" w:space="0" w:color="auto"/>
                      </w:divBdr>
                    </w:div>
                  </w:divsChild>
                </w:div>
                <w:div w:id="279727885">
                  <w:marLeft w:val="0"/>
                  <w:marRight w:val="0"/>
                  <w:marTop w:val="0"/>
                  <w:marBottom w:val="0"/>
                  <w:divBdr>
                    <w:top w:val="none" w:sz="0" w:space="0" w:color="auto"/>
                    <w:left w:val="none" w:sz="0" w:space="0" w:color="auto"/>
                    <w:bottom w:val="none" w:sz="0" w:space="0" w:color="auto"/>
                    <w:right w:val="none" w:sz="0" w:space="0" w:color="auto"/>
                  </w:divBdr>
                  <w:divsChild>
                    <w:div w:id="1706634130">
                      <w:marLeft w:val="0"/>
                      <w:marRight w:val="0"/>
                      <w:marTop w:val="0"/>
                      <w:marBottom w:val="0"/>
                      <w:divBdr>
                        <w:top w:val="none" w:sz="0" w:space="0" w:color="auto"/>
                        <w:left w:val="none" w:sz="0" w:space="0" w:color="auto"/>
                        <w:bottom w:val="none" w:sz="0" w:space="0" w:color="auto"/>
                        <w:right w:val="none" w:sz="0" w:space="0" w:color="auto"/>
                      </w:divBdr>
                    </w:div>
                  </w:divsChild>
                </w:div>
                <w:div w:id="330566893">
                  <w:marLeft w:val="0"/>
                  <w:marRight w:val="0"/>
                  <w:marTop w:val="0"/>
                  <w:marBottom w:val="0"/>
                  <w:divBdr>
                    <w:top w:val="none" w:sz="0" w:space="0" w:color="auto"/>
                    <w:left w:val="none" w:sz="0" w:space="0" w:color="auto"/>
                    <w:bottom w:val="none" w:sz="0" w:space="0" w:color="auto"/>
                    <w:right w:val="none" w:sz="0" w:space="0" w:color="auto"/>
                  </w:divBdr>
                  <w:divsChild>
                    <w:div w:id="1150440624">
                      <w:marLeft w:val="0"/>
                      <w:marRight w:val="0"/>
                      <w:marTop w:val="0"/>
                      <w:marBottom w:val="0"/>
                      <w:divBdr>
                        <w:top w:val="none" w:sz="0" w:space="0" w:color="auto"/>
                        <w:left w:val="none" w:sz="0" w:space="0" w:color="auto"/>
                        <w:bottom w:val="none" w:sz="0" w:space="0" w:color="auto"/>
                        <w:right w:val="none" w:sz="0" w:space="0" w:color="auto"/>
                      </w:divBdr>
                    </w:div>
                  </w:divsChild>
                </w:div>
                <w:div w:id="338585670">
                  <w:marLeft w:val="0"/>
                  <w:marRight w:val="0"/>
                  <w:marTop w:val="0"/>
                  <w:marBottom w:val="0"/>
                  <w:divBdr>
                    <w:top w:val="none" w:sz="0" w:space="0" w:color="auto"/>
                    <w:left w:val="none" w:sz="0" w:space="0" w:color="auto"/>
                    <w:bottom w:val="none" w:sz="0" w:space="0" w:color="auto"/>
                    <w:right w:val="none" w:sz="0" w:space="0" w:color="auto"/>
                  </w:divBdr>
                  <w:divsChild>
                    <w:div w:id="1289319022">
                      <w:marLeft w:val="0"/>
                      <w:marRight w:val="0"/>
                      <w:marTop w:val="0"/>
                      <w:marBottom w:val="0"/>
                      <w:divBdr>
                        <w:top w:val="none" w:sz="0" w:space="0" w:color="auto"/>
                        <w:left w:val="none" w:sz="0" w:space="0" w:color="auto"/>
                        <w:bottom w:val="none" w:sz="0" w:space="0" w:color="auto"/>
                        <w:right w:val="none" w:sz="0" w:space="0" w:color="auto"/>
                      </w:divBdr>
                    </w:div>
                  </w:divsChild>
                </w:div>
                <w:div w:id="371418241">
                  <w:marLeft w:val="0"/>
                  <w:marRight w:val="0"/>
                  <w:marTop w:val="0"/>
                  <w:marBottom w:val="0"/>
                  <w:divBdr>
                    <w:top w:val="none" w:sz="0" w:space="0" w:color="auto"/>
                    <w:left w:val="none" w:sz="0" w:space="0" w:color="auto"/>
                    <w:bottom w:val="none" w:sz="0" w:space="0" w:color="auto"/>
                    <w:right w:val="none" w:sz="0" w:space="0" w:color="auto"/>
                  </w:divBdr>
                  <w:divsChild>
                    <w:div w:id="1850943781">
                      <w:marLeft w:val="0"/>
                      <w:marRight w:val="0"/>
                      <w:marTop w:val="0"/>
                      <w:marBottom w:val="0"/>
                      <w:divBdr>
                        <w:top w:val="none" w:sz="0" w:space="0" w:color="auto"/>
                        <w:left w:val="none" w:sz="0" w:space="0" w:color="auto"/>
                        <w:bottom w:val="none" w:sz="0" w:space="0" w:color="auto"/>
                        <w:right w:val="none" w:sz="0" w:space="0" w:color="auto"/>
                      </w:divBdr>
                    </w:div>
                  </w:divsChild>
                </w:div>
                <w:div w:id="437914149">
                  <w:marLeft w:val="0"/>
                  <w:marRight w:val="0"/>
                  <w:marTop w:val="0"/>
                  <w:marBottom w:val="0"/>
                  <w:divBdr>
                    <w:top w:val="none" w:sz="0" w:space="0" w:color="auto"/>
                    <w:left w:val="none" w:sz="0" w:space="0" w:color="auto"/>
                    <w:bottom w:val="none" w:sz="0" w:space="0" w:color="auto"/>
                    <w:right w:val="none" w:sz="0" w:space="0" w:color="auto"/>
                  </w:divBdr>
                  <w:divsChild>
                    <w:div w:id="588386966">
                      <w:marLeft w:val="0"/>
                      <w:marRight w:val="0"/>
                      <w:marTop w:val="0"/>
                      <w:marBottom w:val="0"/>
                      <w:divBdr>
                        <w:top w:val="none" w:sz="0" w:space="0" w:color="auto"/>
                        <w:left w:val="none" w:sz="0" w:space="0" w:color="auto"/>
                        <w:bottom w:val="none" w:sz="0" w:space="0" w:color="auto"/>
                        <w:right w:val="none" w:sz="0" w:space="0" w:color="auto"/>
                      </w:divBdr>
                    </w:div>
                  </w:divsChild>
                </w:div>
                <w:div w:id="443311179">
                  <w:marLeft w:val="0"/>
                  <w:marRight w:val="0"/>
                  <w:marTop w:val="0"/>
                  <w:marBottom w:val="0"/>
                  <w:divBdr>
                    <w:top w:val="none" w:sz="0" w:space="0" w:color="auto"/>
                    <w:left w:val="none" w:sz="0" w:space="0" w:color="auto"/>
                    <w:bottom w:val="none" w:sz="0" w:space="0" w:color="auto"/>
                    <w:right w:val="none" w:sz="0" w:space="0" w:color="auto"/>
                  </w:divBdr>
                  <w:divsChild>
                    <w:div w:id="503666081">
                      <w:marLeft w:val="0"/>
                      <w:marRight w:val="0"/>
                      <w:marTop w:val="0"/>
                      <w:marBottom w:val="0"/>
                      <w:divBdr>
                        <w:top w:val="none" w:sz="0" w:space="0" w:color="auto"/>
                        <w:left w:val="none" w:sz="0" w:space="0" w:color="auto"/>
                        <w:bottom w:val="none" w:sz="0" w:space="0" w:color="auto"/>
                        <w:right w:val="none" w:sz="0" w:space="0" w:color="auto"/>
                      </w:divBdr>
                    </w:div>
                  </w:divsChild>
                </w:div>
                <w:div w:id="629630364">
                  <w:marLeft w:val="0"/>
                  <w:marRight w:val="0"/>
                  <w:marTop w:val="0"/>
                  <w:marBottom w:val="0"/>
                  <w:divBdr>
                    <w:top w:val="none" w:sz="0" w:space="0" w:color="auto"/>
                    <w:left w:val="none" w:sz="0" w:space="0" w:color="auto"/>
                    <w:bottom w:val="none" w:sz="0" w:space="0" w:color="auto"/>
                    <w:right w:val="none" w:sz="0" w:space="0" w:color="auto"/>
                  </w:divBdr>
                  <w:divsChild>
                    <w:div w:id="891386482">
                      <w:marLeft w:val="0"/>
                      <w:marRight w:val="0"/>
                      <w:marTop w:val="0"/>
                      <w:marBottom w:val="0"/>
                      <w:divBdr>
                        <w:top w:val="none" w:sz="0" w:space="0" w:color="auto"/>
                        <w:left w:val="none" w:sz="0" w:space="0" w:color="auto"/>
                        <w:bottom w:val="none" w:sz="0" w:space="0" w:color="auto"/>
                        <w:right w:val="none" w:sz="0" w:space="0" w:color="auto"/>
                      </w:divBdr>
                    </w:div>
                  </w:divsChild>
                </w:div>
                <w:div w:id="930551730">
                  <w:marLeft w:val="0"/>
                  <w:marRight w:val="0"/>
                  <w:marTop w:val="0"/>
                  <w:marBottom w:val="0"/>
                  <w:divBdr>
                    <w:top w:val="none" w:sz="0" w:space="0" w:color="auto"/>
                    <w:left w:val="none" w:sz="0" w:space="0" w:color="auto"/>
                    <w:bottom w:val="none" w:sz="0" w:space="0" w:color="auto"/>
                    <w:right w:val="none" w:sz="0" w:space="0" w:color="auto"/>
                  </w:divBdr>
                  <w:divsChild>
                    <w:div w:id="376859640">
                      <w:marLeft w:val="0"/>
                      <w:marRight w:val="0"/>
                      <w:marTop w:val="0"/>
                      <w:marBottom w:val="0"/>
                      <w:divBdr>
                        <w:top w:val="none" w:sz="0" w:space="0" w:color="auto"/>
                        <w:left w:val="none" w:sz="0" w:space="0" w:color="auto"/>
                        <w:bottom w:val="none" w:sz="0" w:space="0" w:color="auto"/>
                        <w:right w:val="none" w:sz="0" w:space="0" w:color="auto"/>
                      </w:divBdr>
                    </w:div>
                  </w:divsChild>
                </w:div>
                <w:div w:id="991325869">
                  <w:marLeft w:val="0"/>
                  <w:marRight w:val="0"/>
                  <w:marTop w:val="0"/>
                  <w:marBottom w:val="0"/>
                  <w:divBdr>
                    <w:top w:val="none" w:sz="0" w:space="0" w:color="auto"/>
                    <w:left w:val="none" w:sz="0" w:space="0" w:color="auto"/>
                    <w:bottom w:val="none" w:sz="0" w:space="0" w:color="auto"/>
                    <w:right w:val="none" w:sz="0" w:space="0" w:color="auto"/>
                  </w:divBdr>
                  <w:divsChild>
                    <w:div w:id="522398614">
                      <w:marLeft w:val="0"/>
                      <w:marRight w:val="0"/>
                      <w:marTop w:val="0"/>
                      <w:marBottom w:val="0"/>
                      <w:divBdr>
                        <w:top w:val="none" w:sz="0" w:space="0" w:color="auto"/>
                        <w:left w:val="none" w:sz="0" w:space="0" w:color="auto"/>
                        <w:bottom w:val="none" w:sz="0" w:space="0" w:color="auto"/>
                        <w:right w:val="none" w:sz="0" w:space="0" w:color="auto"/>
                      </w:divBdr>
                    </w:div>
                  </w:divsChild>
                </w:div>
                <w:div w:id="1098019013">
                  <w:marLeft w:val="0"/>
                  <w:marRight w:val="0"/>
                  <w:marTop w:val="0"/>
                  <w:marBottom w:val="0"/>
                  <w:divBdr>
                    <w:top w:val="none" w:sz="0" w:space="0" w:color="auto"/>
                    <w:left w:val="none" w:sz="0" w:space="0" w:color="auto"/>
                    <w:bottom w:val="none" w:sz="0" w:space="0" w:color="auto"/>
                    <w:right w:val="none" w:sz="0" w:space="0" w:color="auto"/>
                  </w:divBdr>
                  <w:divsChild>
                    <w:div w:id="1591430721">
                      <w:marLeft w:val="0"/>
                      <w:marRight w:val="0"/>
                      <w:marTop w:val="0"/>
                      <w:marBottom w:val="0"/>
                      <w:divBdr>
                        <w:top w:val="none" w:sz="0" w:space="0" w:color="auto"/>
                        <w:left w:val="none" w:sz="0" w:space="0" w:color="auto"/>
                        <w:bottom w:val="none" w:sz="0" w:space="0" w:color="auto"/>
                        <w:right w:val="none" w:sz="0" w:space="0" w:color="auto"/>
                      </w:divBdr>
                    </w:div>
                  </w:divsChild>
                </w:div>
                <w:div w:id="1101410444">
                  <w:marLeft w:val="0"/>
                  <w:marRight w:val="0"/>
                  <w:marTop w:val="0"/>
                  <w:marBottom w:val="0"/>
                  <w:divBdr>
                    <w:top w:val="none" w:sz="0" w:space="0" w:color="auto"/>
                    <w:left w:val="none" w:sz="0" w:space="0" w:color="auto"/>
                    <w:bottom w:val="none" w:sz="0" w:space="0" w:color="auto"/>
                    <w:right w:val="none" w:sz="0" w:space="0" w:color="auto"/>
                  </w:divBdr>
                  <w:divsChild>
                    <w:div w:id="2012562899">
                      <w:marLeft w:val="0"/>
                      <w:marRight w:val="0"/>
                      <w:marTop w:val="0"/>
                      <w:marBottom w:val="0"/>
                      <w:divBdr>
                        <w:top w:val="none" w:sz="0" w:space="0" w:color="auto"/>
                        <w:left w:val="none" w:sz="0" w:space="0" w:color="auto"/>
                        <w:bottom w:val="none" w:sz="0" w:space="0" w:color="auto"/>
                        <w:right w:val="none" w:sz="0" w:space="0" w:color="auto"/>
                      </w:divBdr>
                    </w:div>
                  </w:divsChild>
                </w:div>
                <w:div w:id="1145898060">
                  <w:marLeft w:val="0"/>
                  <w:marRight w:val="0"/>
                  <w:marTop w:val="0"/>
                  <w:marBottom w:val="0"/>
                  <w:divBdr>
                    <w:top w:val="none" w:sz="0" w:space="0" w:color="auto"/>
                    <w:left w:val="none" w:sz="0" w:space="0" w:color="auto"/>
                    <w:bottom w:val="none" w:sz="0" w:space="0" w:color="auto"/>
                    <w:right w:val="none" w:sz="0" w:space="0" w:color="auto"/>
                  </w:divBdr>
                  <w:divsChild>
                    <w:div w:id="319894679">
                      <w:marLeft w:val="0"/>
                      <w:marRight w:val="0"/>
                      <w:marTop w:val="0"/>
                      <w:marBottom w:val="0"/>
                      <w:divBdr>
                        <w:top w:val="none" w:sz="0" w:space="0" w:color="auto"/>
                        <w:left w:val="none" w:sz="0" w:space="0" w:color="auto"/>
                        <w:bottom w:val="none" w:sz="0" w:space="0" w:color="auto"/>
                        <w:right w:val="none" w:sz="0" w:space="0" w:color="auto"/>
                      </w:divBdr>
                    </w:div>
                    <w:div w:id="599065282">
                      <w:marLeft w:val="0"/>
                      <w:marRight w:val="0"/>
                      <w:marTop w:val="0"/>
                      <w:marBottom w:val="0"/>
                      <w:divBdr>
                        <w:top w:val="none" w:sz="0" w:space="0" w:color="auto"/>
                        <w:left w:val="none" w:sz="0" w:space="0" w:color="auto"/>
                        <w:bottom w:val="none" w:sz="0" w:space="0" w:color="auto"/>
                        <w:right w:val="none" w:sz="0" w:space="0" w:color="auto"/>
                      </w:divBdr>
                    </w:div>
                  </w:divsChild>
                </w:div>
                <w:div w:id="1441752966">
                  <w:marLeft w:val="0"/>
                  <w:marRight w:val="0"/>
                  <w:marTop w:val="0"/>
                  <w:marBottom w:val="0"/>
                  <w:divBdr>
                    <w:top w:val="none" w:sz="0" w:space="0" w:color="auto"/>
                    <w:left w:val="none" w:sz="0" w:space="0" w:color="auto"/>
                    <w:bottom w:val="none" w:sz="0" w:space="0" w:color="auto"/>
                    <w:right w:val="none" w:sz="0" w:space="0" w:color="auto"/>
                  </w:divBdr>
                  <w:divsChild>
                    <w:div w:id="818496919">
                      <w:marLeft w:val="0"/>
                      <w:marRight w:val="0"/>
                      <w:marTop w:val="0"/>
                      <w:marBottom w:val="0"/>
                      <w:divBdr>
                        <w:top w:val="none" w:sz="0" w:space="0" w:color="auto"/>
                        <w:left w:val="none" w:sz="0" w:space="0" w:color="auto"/>
                        <w:bottom w:val="none" w:sz="0" w:space="0" w:color="auto"/>
                        <w:right w:val="none" w:sz="0" w:space="0" w:color="auto"/>
                      </w:divBdr>
                    </w:div>
                  </w:divsChild>
                </w:div>
                <w:div w:id="1566913890">
                  <w:marLeft w:val="0"/>
                  <w:marRight w:val="0"/>
                  <w:marTop w:val="0"/>
                  <w:marBottom w:val="0"/>
                  <w:divBdr>
                    <w:top w:val="none" w:sz="0" w:space="0" w:color="auto"/>
                    <w:left w:val="none" w:sz="0" w:space="0" w:color="auto"/>
                    <w:bottom w:val="none" w:sz="0" w:space="0" w:color="auto"/>
                    <w:right w:val="none" w:sz="0" w:space="0" w:color="auto"/>
                  </w:divBdr>
                  <w:divsChild>
                    <w:div w:id="843864903">
                      <w:marLeft w:val="0"/>
                      <w:marRight w:val="0"/>
                      <w:marTop w:val="0"/>
                      <w:marBottom w:val="0"/>
                      <w:divBdr>
                        <w:top w:val="none" w:sz="0" w:space="0" w:color="auto"/>
                        <w:left w:val="none" w:sz="0" w:space="0" w:color="auto"/>
                        <w:bottom w:val="none" w:sz="0" w:space="0" w:color="auto"/>
                        <w:right w:val="none" w:sz="0" w:space="0" w:color="auto"/>
                      </w:divBdr>
                    </w:div>
                  </w:divsChild>
                </w:div>
                <w:div w:id="1604606667">
                  <w:marLeft w:val="0"/>
                  <w:marRight w:val="0"/>
                  <w:marTop w:val="0"/>
                  <w:marBottom w:val="0"/>
                  <w:divBdr>
                    <w:top w:val="none" w:sz="0" w:space="0" w:color="auto"/>
                    <w:left w:val="none" w:sz="0" w:space="0" w:color="auto"/>
                    <w:bottom w:val="none" w:sz="0" w:space="0" w:color="auto"/>
                    <w:right w:val="none" w:sz="0" w:space="0" w:color="auto"/>
                  </w:divBdr>
                  <w:divsChild>
                    <w:div w:id="696392618">
                      <w:marLeft w:val="0"/>
                      <w:marRight w:val="0"/>
                      <w:marTop w:val="0"/>
                      <w:marBottom w:val="0"/>
                      <w:divBdr>
                        <w:top w:val="none" w:sz="0" w:space="0" w:color="auto"/>
                        <w:left w:val="none" w:sz="0" w:space="0" w:color="auto"/>
                        <w:bottom w:val="none" w:sz="0" w:space="0" w:color="auto"/>
                        <w:right w:val="none" w:sz="0" w:space="0" w:color="auto"/>
                      </w:divBdr>
                    </w:div>
                  </w:divsChild>
                </w:div>
                <w:div w:id="1630437291">
                  <w:marLeft w:val="0"/>
                  <w:marRight w:val="0"/>
                  <w:marTop w:val="0"/>
                  <w:marBottom w:val="0"/>
                  <w:divBdr>
                    <w:top w:val="none" w:sz="0" w:space="0" w:color="auto"/>
                    <w:left w:val="none" w:sz="0" w:space="0" w:color="auto"/>
                    <w:bottom w:val="none" w:sz="0" w:space="0" w:color="auto"/>
                    <w:right w:val="none" w:sz="0" w:space="0" w:color="auto"/>
                  </w:divBdr>
                  <w:divsChild>
                    <w:div w:id="948856678">
                      <w:marLeft w:val="0"/>
                      <w:marRight w:val="0"/>
                      <w:marTop w:val="0"/>
                      <w:marBottom w:val="0"/>
                      <w:divBdr>
                        <w:top w:val="none" w:sz="0" w:space="0" w:color="auto"/>
                        <w:left w:val="none" w:sz="0" w:space="0" w:color="auto"/>
                        <w:bottom w:val="none" w:sz="0" w:space="0" w:color="auto"/>
                        <w:right w:val="none" w:sz="0" w:space="0" w:color="auto"/>
                      </w:divBdr>
                    </w:div>
                  </w:divsChild>
                </w:div>
                <w:div w:id="1739085071">
                  <w:marLeft w:val="0"/>
                  <w:marRight w:val="0"/>
                  <w:marTop w:val="0"/>
                  <w:marBottom w:val="0"/>
                  <w:divBdr>
                    <w:top w:val="none" w:sz="0" w:space="0" w:color="auto"/>
                    <w:left w:val="none" w:sz="0" w:space="0" w:color="auto"/>
                    <w:bottom w:val="none" w:sz="0" w:space="0" w:color="auto"/>
                    <w:right w:val="none" w:sz="0" w:space="0" w:color="auto"/>
                  </w:divBdr>
                  <w:divsChild>
                    <w:div w:id="1204756908">
                      <w:marLeft w:val="0"/>
                      <w:marRight w:val="0"/>
                      <w:marTop w:val="0"/>
                      <w:marBottom w:val="0"/>
                      <w:divBdr>
                        <w:top w:val="none" w:sz="0" w:space="0" w:color="auto"/>
                        <w:left w:val="none" w:sz="0" w:space="0" w:color="auto"/>
                        <w:bottom w:val="none" w:sz="0" w:space="0" w:color="auto"/>
                        <w:right w:val="none" w:sz="0" w:space="0" w:color="auto"/>
                      </w:divBdr>
                    </w:div>
                  </w:divsChild>
                </w:div>
                <w:div w:id="1899509255">
                  <w:marLeft w:val="0"/>
                  <w:marRight w:val="0"/>
                  <w:marTop w:val="0"/>
                  <w:marBottom w:val="0"/>
                  <w:divBdr>
                    <w:top w:val="none" w:sz="0" w:space="0" w:color="auto"/>
                    <w:left w:val="none" w:sz="0" w:space="0" w:color="auto"/>
                    <w:bottom w:val="none" w:sz="0" w:space="0" w:color="auto"/>
                    <w:right w:val="none" w:sz="0" w:space="0" w:color="auto"/>
                  </w:divBdr>
                  <w:divsChild>
                    <w:div w:id="1823498380">
                      <w:marLeft w:val="0"/>
                      <w:marRight w:val="0"/>
                      <w:marTop w:val="0"/>
                      <w:marBottom w:val="0"/>
                      <w:divBdr>
                        <w:top w:val="none" w:sz="0" w:space="0" w:color="auto"/>
                        <w:left w:val="none" w:sz="0" w:space="0" w:color="auto"/>
                        <w:bottom w:val="none" w:sz="0" w:space="0" w:color="auto"/>
                        <w:right w:val="none" w:sz="0" w:space="0" w:color="auto"/>
                      </w:divBdr>
                    </w:div>
                  </w:divsChild>
                </w:div>
                <w:div w:id="1952855476">
                  <w:marLeft w:val="0"/>
                  <w:marRight w:val="0"/>
                  <w:marTop w:val="0"/>
                  <w:marBottom w:val="0"/>
                  <w:divBdr>
                    <w:top w:val="none" w:sz="0" w:space="0" w:color="auto"/>
                    <w:left w:val="none" w:sz="0" w:space="0" w:color="auto"/>
                    <w:bottom w:val="none" w:sz="0" w:space="0" w:color="auto"/>
                    <w:right w:val="none" w:sz="0" w:space="0" w:color="auto"/>
                  </w:divBdr>
                  <w:divsChild>
                    <w:div w:id="132304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67371">
          <w:marLeft w:val="0"/>
          <w:marRight w:val="0"/>
          <w:marTop w:val="0"/>
          <w:marBottom w:val="0"/>
          <w:divBdr>
            <w:top w:val="none" w:sz="0" w:space="0" w:color="auto"/>
            <w:left w:val="none" w:sz="0" w:space="0" w:color="auto"/>
            <w:bottom w:val="none" w:sz="0" w:space="0" w:color="auto"/>
            <w:right w:val="none" w:sz="0" w:space="0" w:color="auto"/>
          </w:divBdr>
        </w:div>
        <w:div w:id="93014137">
          <w:marLeft w:val="0"/>
          <w:marRight w:val="0"/>
          <w:marTop w:val="0"/>
          <w:marBottom w:val="0"/>
          <w:divBdr>
            <w:top w:val="none" w:sz="0" w:space="0" w:color="auto"/>
            <w:left w:val="none" w:sz="0" w:space="0" w:color="auto"/>
            <w:bottom w:val="none" w:sz="0" w:space="0" w:color="auto"/>
            <w:right w:val="none" w:sz="0" w:space="0" w:color="auto"/>
          </w:divBdr>
        </w:div>
        <w:div w:id="108478491">
          <w:marLeft w:val="0"/>
          <w:marRight w:val="0"/>
          <w:marTop w:val="0"/>
          <w:marBottom w:val="0"/>
          <w:divBdr>
            <w:top w:val="none" w:sz="0" w:space="0" w:color="auto"/>
            <w:left w:val="none" w:sz="0" w:space="0" w:color="auto"/>
            <w:bottom w:val="none" w:sz="0" w:space="0" w:color="auto"/>
            <w:right w:val="none" w:sz="0" w:space="0" w:color="auto"/>
          </w:divBdr>
        </w:div>
        <w:div w:id="140578633">
          <w:marLeft w:val="0"/>
          <w:marRight w:val="0"/>
          <w:marTop w:val="0"/>
          <w:marBottom w:val="0"/>
          <w:divBdr>
            <w:top w:val="none" w:sz="0" w:space="0" w:color="auto"/>
            <w:left w:val="none" w:sz="0" w:space="0" w:color="auto"/>
            <w:bottom w:val="none" w:sz="0" w:space="0" w:color="auto"/>
            <w:right w:val="none" w:sz="0" w:space="0" w:color="auto"/>
          </w:divBdr>
          <w:divsChild>
            <w:div w:id="250550886">
              <w:marLeft w:val="0"/>
              <w:marRight w:val="0"/>
              <w:marTop w:val="0"/>
              <w:marBottom w:val="0"/>
              <w:divBdr>
                <w:top w:val="none" w:sz="0" w:space="0" w:color="auto"/>
                <w:left w:val="none" w:sz="0" w:space="0" w:color="auto"/>
                <w:bottom w:val="none" w:sz="0" w:space="0" w:color="auto"/>
                <w:right w:val="none" w:sz="0" w:space="0" w:color="auto"/>
              </w:divBdr>
            </w:div>
            <w:div w:id="671302084">
              <w:marLeft w:val="0"/>
              <w:marRight w:val="0"/>
              <w:marTop w:val="0"/>
              <w:marBottom w:val="0"/>
              <w:divBdr>
                <w:top w:val="none" w:sz="0" w:space="0" w:color="auto"/>
                <w:left w:val="none" w:sz="0" w:space="0" w:color="auto"/>
                <w:bottom w:val="none" w:sz="0" w:space="0" w:color="auto"/>
                <w:right w:val="none" w:sz="0" w:space="0" w:color="auto"/>
              </w:divBdr>
            </w:div>
            <w:div w:id="1371801327">
              <w:marLeft w:val="0"/>
              <w:marRight w:val="0"/>
              <w:marTop w:val="0"/>
              <w:marBottom w:val="0"/>
              <w:divBdr>
                <w:top w:val="none" w:sz="0" w:space="0" w:color="auto"/>
                <w:left w:val="none" w:sz="0" w:space="0" w:color="auto"/>
                <w:bottom w:val="none" w:sz="0" w:space="0" w:color="auto"/>
                <w:right w:val="none" w:sz="0" w:space="0" w:color="auto"/>
              </w:divBdr>
            </w:div>
            <w:div w:id="1460878054">
              <w:marLeft w:val="0"/>
              <w:marRight w:val="0"/>
              <w:marTop w:val="0"/>
              <w:marBottom w:val="0"/>
              <w:divBdr>
                <w:top w:val="none" w:sz="0" w:space="0" w:color="auto"/>
                <w:left w:val="none" w:sz="0" w:space="0" w:color="auto"/>
                <w:bottom w:val="none" w:sz="0" w:space="0" w:color="auto"/>
                <w:right w:val="none" w:sz="0" w:space="0" w:color="auto"/>
              </w:divBdr>
            </w:div>
            <w:div w:id="2048604539">
              <w:marLeft w:val="0"/>
              <w:marRight w:val="0"/>
              <w:marTop w:val="0"/>
              <w:marBottom w:val="0"/>
              <w:divBdr>
                <w:top w:val="none" w:sz="0" w:space="0" w:color="auto"/>
                <w:left w:val="none" w:sz="0" w:space="0" w:color="auto"/>
                <w:bottom w:val="none" w:sz="0" w:space="0" w:color="auto"/>
                <w:right w:val="none" w:sz="0" w:space="0" w:color="auto"/>
              </w:divBdr>
            </w:div>
          </w:divsChild>
        </w:div>
        <w:div w:id="157699941">
          <w:marLeft w:val="0"/>
          <w:marRight w:val="0"/>
          <w:marTop w:val="0"/>
          <w:marBottom w:val="0"/>
          <w:divBdr>
            <w:top w:val="none" w:sz="0" w:space="0" w:color="auto"/>
            <w:left w:val="none" w:sz="0" w:space="0" w:color="auto"/>
            <w:bottom w:val="none" w:sz="0" w:space="0" w:color="auto"/>
            <w:right w:val="none" w:sz="0" w:space="0" w:color="auto"/>
          </w:divBdr>
        </w:div>
        <w:div w:id="168181833">
          <w:marLeft w:val="0"/>
          <w:marRight w:val="0"/>
          <w:marTop w:val="0"/>
          <w:marBottom w:val="0"/>
          <w:divBdr>
            <w:top w:val="none" w:sz="0" w:space="0" w:color="auto"/>
            <w:left w:val="none" w:sz="0" w:space="0" w:color="auto"/>
            <w:bottom w:val="none" w:sz="0" w:space="0" w:color="auto"/>
            <w:right w:val="none" w:sz="0" w:space="0" w:color="auto"/>
          </w:divBdr>
          <w:divsChild>
            <w:div w:id="254752131">
              <w:marLeft w:val="0"/>
              <w:marRight w:val="0"/>
              <w:marTop w:val="0"/>
              <w:marBottom w:val="0"/>
              <w:divBdr>
                <w:top w:val="none" w:sz="0" w:space="0" w:color="auto"/>
                <w:left w:val="none" w:sz="0" w:space="0" w:color="auto"/>
                <w:bottom w:val="none" w:sz="0" w:space="0" w:color="auto"/>
                <w:right w:val="none" w:sz="0" w:space="0" w:color="auto"/>
              </w:divBdr>
            </w:div>
            <w:div w:id="423452579">
              <w:marLeft w:val="0"/>
              <w:marRight w:val="0"/>
              <w:marTop w:val="0"/>
              <w:marBottom w:val="0"/>
              <w:divBdr>
                <w:top w:val="none" w:sz="0" w:space="0" w:color="auto"/>
                <w:left w:val="none" w:sz="0" w:space="0" w:color="auto"/>
                <w:bottom w:val="none" w:sz="0" w:space="0" w:color="auto"/>
                <w:right w:val="none" w:sz="0" w:space="0" w:color="auto"/>
              </w:divBdr>
            </w:div>
            <w:div w:id="1766802796">
              <w:marLeft w:val="0"/>
              <w:marRight w:val="0"/>
              <w:marTop w:val="0"/>
              <w:marBottom w:val="0"/>
              <w:divBdr>
                <w:top w:val="none" w:sz="0" w:space="0" w:color="auto"/>
                <w:left w:val="none" w:sz="0" w:space="0" w:color="auto"/>
                <w:bottom w:val="none" w:sz="0" w:space="0" w:color="auto"/>
                <w:right w:val="none" w:sz="0" w:space="0" w:color="auto"/>
              </w:divBdr>
            </w:div>
            <w:div w:id="1811703874">
              <w:marLeft w:val="0"/>
              <w:marRight w:val="0"/>
              <w:marTop w:val="0"/>
              <w:marBottom w:val="0"/>
              <w:divBdr>
                <w:top w:val="none" w:sz="0" w:space="0" w:color="auto"/>
                <w:left w:val="none" w:sz="0" w:space="0" w:color="auto"/>
                <w:bottom w:val="none" w:sz="0" w:space="0" w:color="auto"/>
                <w:right w:val="none" w:sz="0" w:space="0" w:color="auto"/>
              </w:divBdr>
            </w:div>
            <w:div w:id="1967000299">
              <w:marLeft w:val="0"/>
              <w:marRight w:val="0"/>
              <w:marTop w:val="0"/>
              <w:marBottom w:val="0"/>
              <w:divBdr>
                <w:top w:val="none" w:sz="0" w:space="0" w:color="auto"/>
                <w:left w:val="none" w:sz="0" w:space="0" w:color="auto"/>
                <w:bottom w:val="none" w:sz="0" w:space="0" w:color="auto"/>
                <w:right w:val="none" w:sz="0" w:space="0" w:color="auto"/>
              </w:divBdr>
            </w:div>
          </w:divsChild>
        </w:div>
        <w:div w:id="171342277">
          <w:marLeft w:val="0"/>
          <w:marRight w:val="0"/>
          <w:marTop w:val="0"/>
          <w:marBottom w:val="0"/>
          <w:divBdr>
            <w:top w:val="none" w:sz="0" w:space="0" w:color="auto"/>
            <w:left w:val="none" w:sz="0" w:space="0" w:color="auto"/>
            <w:bottom w:val="none" w:sz="0" w:space="0" w:color="auto"/>
            <w:right w:val="none" w:sz="0" w:space="0" w:color="auto"/>
          </w:divBdr>
        </w:div>
        <w:div w:id="178473837">
          <w:marLeft w:val="0"/>
          <w:marRight w:val="0"/>
          <w:marTop w:val="0"/>
          <w:marBottom w:val="0"/>
          <w:divBdr>
            <w:top w:val="none" w:sz="0" w:space="0" w:color="auto"/>
            <w:left w:val="none" w:sz="0" w:space="0" w:color="auto"/>
            <w:bottom w:val="none" w:sz="0" w:space="0" w:color="auto"/>
            <w:right w:val="none" w:sz="0" w:space="0" w:color="auto"/>
          </w:divBdr>
        </w:div>
        <w:div w:id="203753420">
          <w:marLeft w:val="0"/>
          <w:marRight w:val="0"/>
          <w:marTop w:val="0"/>
          <w:marBottom w:val="0"/>
          <w:divBdr>
            <w:top w:val="none" w:sz="0" w:space="0" w:color="auto"/>
            <w:left w:val="none" w:sz="0" w:space="0" w:color="auto"/>
            <w:bottom w:val="none" w:sz="0" w:space="0" w:color="auto"/>
            <w:right w:val="none" w:sz="0" w:space="0" w:color="auto"/>
          </w:divBdr>
          <w:divsChild>
            <w:div w:id="97993095">
              <w:marLeft w:val="0"/>
              <w:marRight w:val="0"/>
              <w:marTop w:val="0"/>
              <w:marBottom w:val="0"/>
              <w:divBdr>
                <w:top w:val="none" w:sz="0" w:space="0" w:color="auto"/>
                <w:left w:val="none" w:sz="0" w:space="0" w:color="auto"/>
                <w:bottom w:val="none" w:sz="0" w:space="0" w:color="auto"/>
                <w:right w:val="none" w:sz="0" w:space="0" w:color="auto"/>
              </w:divBdr>
            </w:div>
            <w:div w:id="345209381">
              <w:marLeft w:val="0"/>
              <w:marRight w:val="0"/>
              <w:marTop w:val="0"/>
              <w:marBottom w:val="0"/>
              <w:divBdr>
                <w:top w:val="none" w:sz="0" w:space="0" w:color="auto"/>
                <w:left w:val="none" w:sz="0" w:space="0" w:color="auto"/>
                <w:bottom w:val="none" w:sz="0" w:space="0" w:color="auto"/>
                <w:right w:val="none" w:sz="0" w:space="0" w:color="auto"/>
              </w:divBdr>
            </w:div>
            <w:div w:id="394937532">
              <w:marLeft w:val="0"/>
              <w:marRight w:val="0"/>
              <w:marTop w:val="0"/>
              <w:marBottom w:val="0"/>
              <w:divBdr>
                <w:top w:val="none" w:sz="0" w:space="0" w:color="auto"/>
                <w:left w:val="none" w:sz="0" w:space="0" w:color="auto"/>
                <w:bottom w:val="none" w:sz="0" w:space="0" w:color="auto"/>
                <w:right w:val="none" w:sz="0" w:space="0" w:color="auto"/>
              </w:divBdr>
            </w:div>
            <w:div w:id="1714377464">
              <w:marLeft w:val="0"/>
              <w:marRight w:val="0"/>
              <w:marTop w:val="0"/>
              <w:marBottom w:val="0"/>
              <w:divBdr>
                <w:top w:val="none" w:sz="0" w:space="0" w:color="auto"/>
                <w:left w:val="none" w:sz="0" w:space="0" w:color="auto"/>
                <w:bottom w:val="none" w:sz="0" w:space="0" w:color="auto"/>
                <w:right w:val="none" w:sz="0" w:space="0" w:color="auto"/>
              </w:divBdr>
            </w:div>
            <w:div w:id="1940601322">
              <w:marLeft w:val="0"/>
              <w:marRight w:val="0"/>
              <w:marTop w:val="0"/>
              <w:marBottom w:val="0"/>
              <w:divBdr>
                <w:top w:val="none" w:sz="0" w:space="0" w:color="auto"/>
                <w:left w:val="none" w:sz="0" w:space="0" w:color="auto"/>
                <w:bottom w:val="none" w:sz="0" w:space="0" w:color="auto"/>
                <w:right w:val="none" w:sz="0" w:space="0" w:color="auto"/>
              </w:divBdr>
            </w:div>
          </w:divsChild>
        </w:div>
        <w:div w:id="212812505">
          <w:marLeft w:val="0"/>
          <w:marRight w:val="0"/>
          <w:marTop w:val="0"/>
          <w:marBottom w:val="0"/>
          <w:divBdr>
            <w:top w:val="none" w:sz="0" w:space="0" w:color="auto"/>
            <w:left w:val="none" w:sz="0" w:space="0" w:color="auto"/>
            <w:bottom w:val="none" w:sz="0" w:space="0" w:color="auto"/>
            <w:right w:val="none" w:sz="0" w:space="0" w:color="auto"/>
          </w:divBdr>
        </w:div>
        <w:div w:id="224143304">
          <w:marLeft w:val="0"/>
          <w:marRight w:val="0"/>
          <w:marTop w:val="0"/>
          <w:marBottom w:val="0"/>
          <w:divBdr>
            <w:top w:val="none" w:sz="0" w:space="0" w:color="auto"/>
            <w:left w:val="none" w:sz="0" w:space="0" w:color="auto"/>
            <w:bottom w:val="none" w:sz="0" w:space="0" w:color="auto"/>
            <w:right w:val="none" w:sz="0" w:space="0" w:color="auto"/>
          </w:divBdr>
        </w:div>
        <w:div w:id="231081316">
          <w:marLeft w:val="0"/>
          <w:marRight w:val="0"/>
          <w:marTop w:val="0"/>
          <w:marBottom w:val="0"/>
          <w:divBdr>
            <w:top w:val="none" w:sz="0" w:space="0" w:color="auto"/>
            <w:left w:val="none" w:sz="0" w:space="0" w:color="auto"/>
            <w:bottom w:val="none" w:sz="0" w:space="0" w:color="auto"/>
            <w:right w:val="none" w:sz="0" w:space="0" w:color="auto"/>
          </w:divBdr>
        </w:div>
        <w:div w:id="274168798">
          <w:marLeft w:val="0"/>
          <w:marRight w:val="0"/>
          <w:marTop w:val="0"/>
          <w:marBottom w:val="0"/>
          <w:divBdr>
            <w:top w:val="none" w:sz="0" w:space="0" w:color="auto"/>
            <w:left w:val="none" w:sz="0" w:space="0" w:color="auto"/>
            <w:bottom w:val="none" w:sz="0" w:space="0" w:color="auto"/>
            <w:right w:val="none" w:sz="0" w:space="0" w:color="auto"/>
          </w:divBdr>
        </w:div>
        <w:div w:id="283998899">
          <w:marLeft w:val="0"/>
          <w:marRight w:val="0"/>
          <w:marTop w:val="0"/>
          <w:marBottom w:val="0"/>
          <w:divBdr>
            <w:top w:val="none" w:sz="0" w:space="0" w:color="auto"/>
            <w:left w:val="none" w:sz="0" w:space="0" w:color="auto"/>
            <w:bottom w:val="none" w:sz="0" w:space="0" w:color="auto"/>
            <w:right w:val="none" w:sz="0" w:space="0" w:color="auto"/>
          </w:divBdr>
        </w:div>
        <w:div w:id="286351132">
          <w:marLeft w:val="0"/>
          <w:marRight w:val="0"/>
          <w:marTop w:val="0"/>
          <w:marBottom w:val="0"/>
          <w:divBdr>
            <w:top w:val="none" w:sz="0" w:space="0" w:color="auto"/>
            <w:left w:val="none" w:sz="0" w:space="0" w:color="auto"/>
            <w:bottom w:val="none" w:sz="0" w:space="0" w:color="auto"/>
            <w:right w:val="none" w:sz="0" w:space="0" w:color="auto"/>
          </w:divBdr>
        </w:div>
        <w:div w:id="288366462">
          <w:marLeft w:val="0"/>
          <w:marRight w:val="0"/>
          <w:marTop w:val="0"/>
          <w:marBottom w:val="0"/>
          <w:divBdr>
            <w:top w:val="none" w:sz="0" w:space="0" w:color="auto"/>
            <w:left w:val="none" w:sz="0" w:space="0" w:color="auto"/>
            <w:bottom w:val="none" w:sz="0" w:space="0" w:color="auto"/>
            <w:right w:val="none" w:sz="0" w:space="0" w:color="auto"/>
          </w:divBdr>
        </w:div>
        <w:div w:id="301083280">
          <w:marLeft w:val="0"/>
          <w:marRight w:val="0"/>
          <w:marTop w:val="0"/>
          <w:marBottom w:val="0"/>
          <w:divBdr>
            <w:top w:val="none" w:sz="0" w:space="0" w:color="auto"/>
            <w:left w:val="none" w:sz="0" w:space="0" w:color="auto"/>
            <w:bottom w:val="none" w:sz="0" w:space="0" w:color="auto"/>
            <w:right w:val="none" w:sz="0" w:space="0" w:color="auto"/>
          </w:divBdr>
          <w:divsChild>
            <w:div w:id="169224509">
              <w:marLeft w:val="0"/>
              <w:marRight w:val="0"/>
              <w:marTop w:val="0"/>
              <w:marBottom w:val="0"/>
              <w:divBdr>
                <w:top w:val="none" w:sz="0" w:space="0" w:color="auto"/>
                <w:left w:val="none" w:sz="0" w:space="0" w:color="auto"/>
                <w:bottom w:val="none" w:sz="0" w:space="0" w:color="auto"/>
                <w:right w:val="none" w:sz="0" w:space="0" w:color="auto"/>
              </w:divBdr>
            </w:div>
            <w:div w:id="201744641">
              <w:marLeft w:val="0"/>
              <w:marRight w:val="0"/>
              <w:marTop w:val="0"/>
              <w:marBottom w:val="0"/>
              <w:divBdr>
                <w:top w:val="none" w:sz="0" w:space="0" w:color="auto"/>
                <w:left w:val="none" w:sz="0" w:space="0" w:color="auto"/>
                <w:bottom w:val="none" w:sz="0" w:space="0" w:color="auto"/>
                <w:right w:val="none" w:sz="0" w:space="0" w:color="auto"/>
              </w:divBdr>
            </w:div>
            <w:div w:id="875894979">
              <w:marLeft w:val="0"/>
              <w:marRight w:val="0"/>
              <w:marTop w:val="0"/>
              <w:marBottom w:val="0"/>
              <w:divBdr>
                <w:top w:val="none" w:sz="0" w:space="0" w:color="auto"/>
                <w:left w:val="none" w:sz="0" w:space="0" w:color="auto"/>
                <w:bottom w:val="none" w:sz="0" w:space="0" w:color="auto"/>
                <w:right w:val="none" w:sz="0" w:space="0" w:color="auto"/>
              </w:divBdr>
            </w:div>
            <w:div w:id="1778982273">
              <w:marLeft w:val="0"/>
              <w:marRight w:val="0"/>
              <w:marTop w:val="0"/>
              <w:marBottom w:val="0"/>
              <w:divBdr>
                <w:top w:val="none" w:sz="0" w:space="0" w:color="auto"/>
                <w:left w:val="none" w:sz="0" w:space="0" w:color="auto"/>
                <w:bottom w:val="none" w:sz="0" w:space="0" w:color="auto"/>
                <w:right w:val="none" w:sz="0" w:space="0" w:color="auto"/>
              </w:divBdr>
            </w:div>
            <w:div w:id="1935824462">
              <w:marLeft w:val="0"/>
              <w:marRight w:val="0"/>
              <w:marTop w:val="0"/>
              <w:marBottom w:val="0"/>
              <w:divBdr>
                <w:top w:val="none" w:sz="0" w:space="0" w:color="auto"/>
                <w:left w:val="none" w:sz="0" w:space="0" w:color="auto"/>
                <w:bottom w:val="none" w:sz="0" w:space="0" w:color="auto"/>
                <w:right w:val="none" w:sz="0" w:space="0" w:color="auto"/>
              </w:divBdr>
            </w:div>
          </w:divsChild>
        </w:div>
        <w:div w:id="321466453">
          <w:marLeft w:val="0"/>
          <w:marRight w:val="0"/>
          <w:marTop w:val="0"/>
          <w:marBottom w:val="0"/>
          <w:divBdr>
            <w:top w:val="none" w:sz="0" w:space="0" w:color="auto"/>
            <w:left w:val="none" w:sz="0" w:space="0" w:color="auto"/>
            <w:bottom w:val="none" w:sz="0" w:space="0" w:color="auto"/>
            <w:right w:val="none" w:sz="0" w:space="0" w:color="auto"/>
          </w:divBdr>
          <w:divsChild>
            <w:div w:id="800802596">
              <w:marLeft w:val="0"/>
              <w:marRight w:val="0"/>
              <w:marTop w:val="0"/>
              <w:marBottom w:val="0"/>
              <w:divBdr>
                <w:top w:val="none" w:sz="0" w:space="0" w:color="auto"/>
                <w:left w:val="none" w:sz="0" w:space="0" w:color="auto"/>
                <w:bottom w:val="none" w:sz="0" w:space="0" w:color="auto"/>
                <w:right w:val="none" w:sz="0" w:space="0" w:color="auto"/>
              </w:divBdr>
            </w:div>
            <w:div w:id="937979585">
              <w:marLeft w:val="0"/>
              <w:marRight w:val="0"/>
              <w:marTop w:val="0"/>
              <w:marBottom w:val="0"/>
              <w:divBdr>
                <w:top w:val="none" w:sz="0" w:space="0" w:color="auto"/>
                <w:left w:val="none" w:sz="0" w:space="0" w:color="auto"/>
                <w:bottom w:val="none" w:sz="0" w:space="0" w:color="auto"/>
                <w:right w:val="none" w:sz="0" w:space="0" w:color="auto"/>
              </w:divBdr>
            </w:div>
            <w:div w:id="1467351737">
              <w:marLeft w:val="0"/>
              <w:marRight w:val="0"/>
              <w:marTop w:val="0"/>
              <w:marBottom w:val="0"/>
              <w:divBdr>
                <w:top w:val="none" w:sz="0" w:space="0" w:color="auto"/>
                <w:left w:val="none" w:sz="0" w:space="0" w:color="auto"/>
                <w:bottom w:val="none" w:sz="0" w:space="0" w:color="auto"/>
                <w:right w:val="none" w:sz="0" w:space="0" w:color="auto"/>
              </w:divBdr>
            </w:div>
          </w:divsChild>
        </w:div>
        <w:div w:id="336004178">
          <w:marLeft w:val="0"/>
          <w:marRight w:val="0"/>
          <w:marTop w:val="0"/>
          <w:marBottom w:val="0"/>
          <w:divBdr>
            <w:top w:val="none" w:sz="0" w:space="0" w:color="auto"/>
            <w:left w:val="none" w:sz="0" w:space="0" w:color="auto"/>
            <w:bottom w:val="none" w:sz="0" w:space="0" w:color="auto"/>
            <w:right w:val="none" w:sz="0" w:space="0" w:color="auto"/>
          </w:divBdr>
        </w:div>
        <w:div w:id="347298697">
          <w:marLeft w:val="0"/>
          <w:marRight w:val="0"/>
          <w:marTop w:val="0"/>
          <w:marBottom w:val="0"/>
          <w:divBdr>
            <w:top w:val="none" w:sz="0" w:space="0" w:color="auto"/>
            <w:left w:val="none" w:sz="0" w:space="0" w:color="auto"/>
            <w:bottom w:val="none" w:sz="0" w:space="0" w:color="auto"/>
            <w:right w:val="none" w:sz="0" w:space="0" w:color="auto"/>
          </w:divBdr>
          <w:divsChild>
            <w:div w:id="721641206">
              <w:marLeft w:val="-75"/>
              <w:marRight w:val="0"/>
              <w:marTop w:val="30"/>
              <w:marBottom w:val="30"/>
              <w:divBdr>
                <w:top w:val="none" w:sz="0" w:space="0" w:color="auto"/>
                <w:left w:val="none" w:sz="0" w:space="0" w:color="auto"/>
                <w:bottom w:val="none" w:sz="0" w:space="0" w:color="auto"/>
                <w:right w:val="none" w:sz="0" w:space="0" w:color="auto"/>
              </w:divBdr>
              <w:divsChild>
                <w:div w:id="63264528">
                  <w:marLeft w:val="0"/>
                  <w:marRight w:val="0"/>
                  <w:marTop w:val="0"/>
                  <w:marBottom w:val="0"/>
                  <w:divBdr>
                    <w:top w:val="none" w:sz="0" w:space="0" w:color="auto"/>
                    <w:left w:val="none" w:sz="0" w:space="0" w:color="auto"/>
                    <w:bottom w:val="none" w:sz="0" w:space="0" w:color="auto"/>
                    <w:right w:val="none" w:sz="0" w:space="0" w:color="auto"/>
                  </w:divBdr>
                  <w:divsChild>
                    <w:div w:id="84959903">
                      <w:marLeft w:val="0"/>
                      <w:marRight w:val="0"/>
                      <w:marTop w:val="0"/>
                      <w:marBottom w:val="0"/>
                      <w:divBdr>
                        <w:top w:val="none" w:sz="0" w:space="0" w:color="auto"/>
                        <w:left w:val="none" w:sz="0" w:space="0" w:color="auto"/>
                        <w:bottom w:val="none" w:sz="0" w:space="0" w:color="auto"/>
                        <w:right w:val="none" w:sz="0" w:space="0" w:color="auto"/>
                      </w:divBdr>
                    </w:div>
                  </w:divsChild>
                </w:div>
                <w:div w:id="84424836">
                  <w:marLeft w:val="0"/>
                  <w:marRight w:val="0"/>
                  <w:marTop w:val="0"/>
                  <w:marBottom w:val="0"/>
                  <w:divBdr>
                    <w:top w:val="none" w:sz="0" w:space="0" w:color="auto"/>
                    <w:left w:val="none" w:sz="0" w:space="0" w:color="auto"/>
                    <w:bottom w:val="none" w:sz="0" w:space="0" w:color="auto"/>
                    <w:right w:val="none" w:sz="0" w:space="0" w:color="auto"/>
                  </w:divBdr>
                  <w:divsChild>
                    <w:div w:id="2108192746">
                      <w:marLeft w:val="0"/>
                      <w:marRight w:val="0"/>
                      <w:marTop w:val="0"/>
                      <w:marBottom w:val="0"/>
                      <w:divBdr>
                        <w:top w:val="none" w:sz="0" w:space="0" w:color="auto"/>
                        <w:left w:val="none" w:sz="0" w:space="0" w:color="auto"/>
                        <w:bottom w:val="none" w:sz="0" w:space="0" w:color="auto"/>
                        <w:right w:val="none" w:sz="0" w:space="0" w:color="auto"/>
                      </w:divBdr>
                    </w:div>
                  </w:divsChild>
                </w:div>
                <w:div w:id="297733277">
                  <w:marLeft w:val="0"/>
                  <w:marRight w:val="0"/>
                  <w:marTop w:val="0"/>
                  <w:marBottom w:val="0"/>
                  <w:divBdr>
                    <w:top w:val="none" w:sz="0" w:space="0" w:color="auto"/>
                    <w:left w:val="none" w:sz="0" w:space="0" w:color="auto"/>
                    <w:bottom w:val="none" w:sz="0" w:space="0" w:color="auto"/>
                    <w:right w:val="none" w:sz="0" w:space="0" w:color="auto"/>
                  </w:divBdr>
                  <w:divsChild>
                    <w:div w:id="522790158">
                      <w:marLeft w:val="0"/>
                      <w:marRight w:val="0"/>
                      <w:marTop w:val="0"/>
                      <w:marBottom w:val="0"/>
                      <w:divBdr>
                        <w:top w:val="none" w:sz="0" w:space="0" w:color="auto"/>
                        <w:left w:val="none" w:sz="0" w:space="0" w:color="auto"/>
                        <w:bottom w:val="none" w:sz="0" w:space="0" w:color="auto"/>
                        <w:right w:val="none" w:sz="0" w:space="0" w:color="auto"/>
                      </w:divBdr>
                    </w:div>
                  </w:divsChild>
                </w:div>
                <w:div w:id="310253610">
                  <w:marLeft w:val="0"/>
                  <w:marRight w:val="0"/>
                  <w:marTop w:val="0"/>
                  <w:marBottom w:val="0"/>
                  <w:divBdr>
                    <w:top w:val="none" w:sz="0" w:space="0" w:color="auto"/>
                    <w:left w:val="none" w:sz="0" w:space="0" w:color="auto"/>
                    <w:bottom w:val="none" w:sz="0" w:space="0" w:color="auto"/>
                    <w:right w:val="none" w:sz="0" w:space="0" w:color="auto"/>
                  </w:divBdr>
                  <w:divsChild>
                    <w:div w:id="895051877">
                      <w:marLeft w:val="0"/>
                      <w:marRight w:val="0"/>
                      <w:marTop w:val="0"/>
                      <w:marBottom w:val="0"/>
                      <w:divBdr>
                        <w:top w:val="none" w:sz="0" w:space="0" w:color="auto"/>
                        <w:left w:val="none" w:sz="0" w:space="0" w:color="auto"/>
                        <w:bottom w:val="none" w:sz="0" w:space="0" w:color="auto"/>
                        <w:right w:val="none" w:sz="0" w:space="0" w:color="auto"/>
                      </w:divBdr>
                    </w:div>
                    <w:div w:id="1314602957">
                      <w:marLeft w:val="0"/>
                      <w:marRight w:val="0"/>
                      <w:marTop w:val="0"/>
                      <w:marBottom w:val="0"/>
                      <w:divBdr>
                        <w:top w:val="none" w:sz="0" w:space="0" w:color="auto"/>
                        <w:left w:val="none" w:sz="0" w:space="0" w:color="auto"/>
                        <w:bottom w:val="none" w:sz="0" w:space="0" w:color="auto"/>
                        <w:right w:val="none" w:sz="0" w:space="0" w:color="auto"/>
                      </w:divBdr>
                    </w:div>
                  </w:divsChild>
                </w:div>
                <w:div w:id="387415102">
                  <w:marLeft w:val="0"/>
                  <w:marRight w:val="0"/>
                  <w:marTop w:val="0"/>
                  <w:marBottom w:val="0"/>
                  <w:divBdr>
                    <w:top w:val="none" w:sz="0" w:space="0" w:color="auto"/>
                    <w:left w:val="none" w:sz="0" w:space="0" w:color="auto"/>
                    <w:bottom w:val="none" w:sz="0" w:space="0" w:color="auto"/>
                    <w:right w:val="none" w:sz="0" w:space="0" w:color="auto"/>
                  </w:divBdr>
                  <w:divsChild>
                    <w:div w:id="333844222">
                      <w:marLeft w:val="0"/>
                      <w:marRight w:val="0"/>
                      <w:marTop w:val="0"/>
                      <w:marBottom w:val="0"/>
                      <w:divBdr>
                        <w:top w:val="none" w:sz="0" w:space="0" w:color="auto"/>
                        <w:left w:val="none" w:sz="0" w:space="0" w:color="auto"/>
                        <w:bottom w:val="none" w:sz="0" w:space="0" w:color="auto"/>
                        <w:right w:val="none" w:sz="0" w:space="0" w:color="auto"/>
                      </w:divBdr>
                    </w:div>
                    <w:div w:id="555748950">
                      <w:marLeft w:val="0"/>
                      <w:marRight w:val="0"/>
                      <w:marTop w:val="0"/>
                      <w:marBottom w:val="0"/>
                      <w:divBdr>
                        <w:top w:val="none" w:sz="0" w:space="0" w:color="auto"/>
                        <w:left w:val="none" w:sz="0" w:space="0" w:color="auto"/>
                        <w:bottom w:val="none" w:sz="0" w:space="0" w:color="auto"/>
                        <w:right w:val="none" w:sz="0" w:space="0" w:color="auto"/>
                      </w:divBdr>
                    </w:div>
                  </w:divsChild>
                </w:div>
                <w:div w:id="442651719">
                  <w:marLeft w:val="0"/>
                  <w:marRight w:val="0"/>
                  <w:marTop w:val="0"/>
                  <w:marBottom w:val="0"/>
                  <w:divBdr>
                    <w:top w:val="none" w:sz="0" w:space="0" w:color="auto"/>
                    <w:left w:val="none" w:sz="0" w:space="0" w:color="auto"/>
                    <w:bottom w:val="none" w:sz="0" w:space="0" w:color="auto"/>
                    <w:right w:val="none" w:sz="0" w:space="0" w:color="auto"/>
                  </w:divBdr>
                  <w:divsChild>
                    <w:div w:id="926308279">
                      <w:marLeft w:val="0"/>
                      <w:marRight w:val="0"/>
                      <w:marTop w:val="0"/>
                      <w:marBottom w:val="0"/>
                      <w:divBdr>
                        <w:top w:val="none" w:sz="0" w:space="0" w:color="auto"/>
                        <w:left w:val="none" w:sz="0" w:space="0" w:color="auto"/>
                        <w:bottom w:val="none" w:sz="0" w:space="0" w:color="auto"/>
                        <w:right w:val="none" w:sz="0" w:space="0" w:color="auto"/>
                      </w:divBdr>
                    </w:div>
                  </w:divsChild>
                </w:div>
                <w:div w:id="453790544">
                  <w:marLeft w:val="0"/>
                  <w:marRight w:val="0"/>
                  <w:marTop w:val="0"/>
                  <w:marBottom w:val="0"/>
                  <w:divBdr>
                    <w:top w:val="none" w:sz="0" w:space="0" w:color="auto"/>
                    <w:left w:val="none" w:sz="0" w:space="0" w:color="auto"/>
                    <w:bottom w:val="none" w:sz="0" w:space="0" w:color="auto"/>
                    <w:right w:val="none" w:sz="0" w:space="0" w:color="auto"/>
                  </w:divBdr>
                  <w:divsChild>
                    <w:div w:id="644941431">
                      <w:marLeft w:val="0"/>
                      <w:marRight w:val="0"/>
                      <w:marTop w:val="0"/>
                      <w:marBottom w:val="0"/>
                      <w:divBdr>
                        <w:top w:val="none" w:sz="0" w:space="0" w:color="auto"/>
                        <w:left w:val="none" w:sz="0" w:space="0" w:color="auto"/>
                        <w:bottom w:val="none" w:sz="0" w:space="0" w:color="auto"/>
                        <w:right w:val="none" w:sz="0" w:space="0" w:color="auto"/>
                      </w:divBdr>
                    </w:div>
                  </w:divsChild>
                </w:div>
                <w:div w:id="473109353">
                  <w:marLeft w:val="0"/>
                  <w:marRight w:val="0"/>
                  <w:marTop w:val="0"/>
                  <w:marBottom w:val="0"/>
                  <w:divBdr>
                    <w:top w:val="none" w:sz="0" w:space="0" w:color="auto"/>
                    <w:left w:val="none" w:sz="0" w:space="0" w:color="auto"/>
                    <w:bottom w:val="none" w:sz="0" w:space="0" w:color="auto"/>
                    <w:right w:val="none" w:sz="0" w:space="0" w:color="auto"/>
                  </w:divBdr>
                  <w:divsChild>
                    <w:div w:id="1974405171">
                      <w:marLeft w:val="0"/>
                      <w:marRight w:val="0"/>
                      <w:marTop w:val="0"/>
                      <w:marBottom w:val="0"/>
                      <w:divBdr>
                        <w:top w:val="none" w:sz="0" w:space="0" w:color="auto"/>
                        <w:left w:val="none" w:sz="0" w:space="0" w:color="auto"/>
                        <w:bottom w:val="none" w:sz="0" w:space="0" w:color="auto"/>
                        <w:right w:val="none" w:sz="0" w:space="0" w:color="auto"/>
                      </w:divBdr>
                    </w:div>
                  </w:divsChild>
                </w:div>
                <w:div w:id="550266249">
                  <w:marLeft w:val="0"/>
                  <w:marRight w:val="0"/>
                  <w:marTop w:val="0"/>
                  <w:marBottom w:val="0"/>
                  <w:divBdr>
                    <w:top w:val="none" w:sz="0" w:space="0" w:color="auto"/>
                    <w:left w:val="none" w:sz="0" w:space="0" w:color="auto"/>
                    <w:bottom w:val="none" w:sz="0" w:space="0" w:color="auto"/>
                    <w:right w:val="none" w:sz="0" w:space="0" w:color="auto"/>
                  </w:divBdr>
                  <w:divsChild>
                    <w:div w:id="247809170">
                      <w:marLeft w:val="0"/>
                      <w:marRight w:val="0"/>
                      <w:marTop w:val="0"/>
                      <w:marBottom w:val="0"/>
                      <w:divBdr>
                        <w:top w:val="none" w:sz="0" w:space="0" w:color="auto"/>
                        <w:left w:val="none" w:sz="0" w:space="0" w:color="auto"/>
                        <w:bottom w:val="none" w:sz="0" w:space="0" w:color="auto"/>
                        <w:right w:val="none" w:sz="0" w:space="0" w:color="auto"/>
                      </w:divBdr>
                    </w:div>
                  </w:divsChild>
                </w:div>
                <w:div w:id="576673344">
                  <w:marLeft w:val="0"/>
                  <w:marRight w:val="0"/>
                  <w:marTop w:val="0"/>
                  <w:marBottom w:val="0"/>
                  <w:divBdr>
                    <w:top w:val="none" w:sz="0" w:space="0" w:color="auto"/>
                    <w:left w:val="none" w:sz="0" w:space="0" w:color="auto"/>
                    <w:bottom w:val="none" w:sz="0" w:space="0" w:color="auto"/>
                    <w:right w:val="none" w:sz="0" w:space="0" w:color="auto"/>
                  </w:divBdr>
                  <w:divsChild>
                    <w:div w:id="1813209002">
                      <w:marLeft w:val="0"/>
                      <w:marRight w:val="0"/>
                      <w:marTop w:val="0"/>
                      <w:marBottom w:val="0"/>
                      <w:divBdr>
                        <w:top w:val="none" w:sz="0" w:space="0" w:color="auto"/>
                        <w:left w:val="none" w:sz="0" w:space="0" w:color="auto"/>
                        <w:bottom w:val="none" w:sz="0" w:space="0" w:color="auto"/>
                        <w:right w:val="none" w:sz="0" w:space="0" w:color="auto"/>
                      </w:divBdr>
                    </w:div>
                  </w:divsChild>
                </w:div>
                <w:div w:id="802382510">
                  <w:marLeft w:val="0"/>
                  <w:marRight w:val="0"/>
                  <w:marTop w:val="0"/>
                  <w:marBottom w:val="0"/>
                  <w:divBdr>
                    <w:top w:val="none" w:sz="0" w:space="0" w:color="auto"/>
                    <w:left w:val="none" w:sz="0" w:space="0" w:color="auto"/>
                    <w:bottom w:val="none" w:sz="0" w:space="0" w:color="auto"/>
                    <w:right w:val="none" w:sz="0" w:space="0" w:color="auto"/>
                  </w:divBdr>
                  <w:divsChild>
                    <w:div w:id="29040150">
                      <w:marLeft w:val="0"/>
                      <w:marRight w:val="0"/>
                      <w:marTop w:val="0"/>
                      <w:marBottom w:val="0"/>
                      <w:divBdr>
                        <w:top w:val="none" w:sz="0" w:space="0" w:color="auto"/>
                        <w:left w:val="none" w:sz="0" w:space="0" w:color="auto"/>
                        <w:bottom w:val="none" w:sz="0" w:space="0" w:color="auto"/>
                        <w:right w:val="none" w:sz="0" w:space="0" w:color="auto"/>
                      </w:divBdr>
                    </w:div>
                  </w:divsChild>
                </w:div>
                <w:div w:id="864908785">
                  <w:marLeft w:val="0"/>
                  <w:marRight w:val="0"/>
                  <w:marTop w:val="0"/>
                  <w:marBottom w:val="0"/>
                  <w:divBdr>
                    <w:top w:val="none" w:sz="0" w:space="0" w:color="auto"/>
                    <w:left w:val="none" w:sz="0" w:space="0" w:color="auto"/>
                    <w:bottom w:val="none" w:sz="0" w:space="0" w:color="auto"/>
                    <w:right w:val="none" w:sz="0" w:space="0" w:color="auto"/>
                  </w:divBdr>
                  <w:divsChild>
                    <w:div w:id="689382250">
                      <w:marLeft w:val="0"/>
                      <w:marRight w:val="0"/>
                      <w:marTop w:val="0"/>
                      <w:marBottom w:val="0"/>
                      <w:divBdr>
                        <w:top w:val="none" w:sz="0" w:space="0" w:color="auto"/>
                        <w:left w:val="none" w:sz="0" w:space="0" w:color="auto"/>
                        <w:bottom w:val="none" w:sz="0" w:space="0" w:color="auto"/>
                        <w:right w:val="none" w:sz="0" w:space="0" w:color="auto"/>
                      </w:divBdr>
                    </w:div>
                  </w:divsChild>
                </w:div>
                <w:div w:id="865674333">
                  <w:marLeft w:val="0"/>
                  <w:marRight w:val="0"/>
                  <w:marTop w:val="0"/>
                  <w:marBottom w:val="0"/>
                  <w:divBdr>
                    <w:top w:val="none" w:sz="0" w:space="0" w:color="auto"/>
                    <w:left w:val="none" w:sz="0" w:space="0" w:color="auto"/>
                    <w:bottom w:val="none" w:sz="0" w:space="0" w:color="auto"/>
                    <w:right w:val="none" w:sz="0" w:space="0" w:color="auto"/>
                  </w:divBdr>
                  <w:divsChild>
                    <w:div w:id="1025909547">
                      <w:marLeft w:val="0"/>
                      <w:marRight w:val="0"/>
                      <w:marTop w:val="0"/>
                      <w:marBottom w:val="0"/>
                      <w:divBdr>
                        <w:top w:val="none" w:sz="0" w:space="0" w:color="auto"/>
                        <w:left w:val="none" w:sz="0" w:space="0" w:color="auto"/>
                        <w:bottom w:val="none" w:sz="0" w:space="0" w:color="auto"/>
                        <w:right w:val="none" w:sz="0" w:space="0" w:color="auto"/>
                      </w:divBdr>
                    </w:div>
                  </w:divsChild>
                </w:div>
                <w:div w:id="915361535">
                  <w:marLeft w:val="0"/>
                  <w:marRight w:val="0"/>
                  <w:marTop w:val="0"/>
                  <w:marBottom w:val="0"/>
                  <w:divBdr>
                    <w:top w:val="none" w:sz="0" w:space="0" w:color="auto"/>
                    <w:left w:val="none" w:sz="0" w:space="0" w:color="auto"/>
                    <w:bottom w:val="none" w:sz="0" w:space="0" w:color="auto"/>
                    <w:right w:val="none" w:sz="0" w:space="0" w:color="auto"/>
                  </w:divBdr>
                  <w:divsChild>
                    <w:div w:id="1136949348">
                      <w:marLeft w:val="0"/>
                      <w:marRight w:val="0"/>
                      <w:marTop w:val="0"/>
                      <w:marBottom w:val="0"/>
                      <w:divBdr>
                        <w:top w:val="none" w:sz="0" w:space="0" w:color="auto"/>
                        <w:left w:val="none" w:sz="0" w:space="0" w:color="auto"/>
                        <w:bottom w:val="none" w:sz="0" w:space="0" w:color="auto"/>
                        <w:right w:val="none" w:sz="0" w:space="0" w:color="auto"/>
                      </w:divBdr>
                    </w:div>
                  </w:divsChild>
                </w:div>
                <w:div w:id="948774859">
                  <w:marLeft w:val="0"/>
                  <w:marRight w:val="0"/>
                  <w:marTop w:val="0"/>
                  <w:marBottom w:val="0"/>
                  <w:divBdr>
                    <w:top w:val="none" w:sz="0" w:space="0" w:color="auto"/>
                    <w:left w:val="none" w:sz="0" w:space="0" w:color="auto"/>
                    <w:bottom w:val="none" w:sz="0" w:space="0" w:color="auto"/>
                    <w:right w:val="none" w:sz="0" w:space="0" w:color="auto"/>
                  </w:divBdr>
                  <w:divsChild>
                    <w:div w:id="1110469595">
                      <w:marLeft w:val="0"/>
                      <w:marRight w:val="0"/>
                      <w:marTop w:val="0"/>
                      <w:marBottom w:val="0"/>
                      <w:divBdr>
                        <w:top w:val="none" w:sz="0" w:space="0" w:color="auto"/>
                        <w:left w:val="none" w:sz="0" w:space="0" w:color="auto"/>
                        <w:bottom w:val="none" w:sz="0" w:space="0" w:color="auto"/>
                        <w:right w:val="none" w:sz="0" w:space="0" w:color="auto"/>
                      </w:divBdr>
                    </w:div>
                    <w:div w:id="1438713417">
                      <w:marLeft w:val="0"/>
                      <w:marRight w:val="0"/>
                      <w:marTop w:val="0"/>
                      <w:marBottom w:val="0"/>
                      <w:divBdr>
                        <w:top w:val="none" w:sz="0" w:space="0" w:color="auto"/>
                        <w:left w:val="none" w:sz="0" w:space="0" w:color="auto"/>
                        <w:bottom w:val="none" w:sz="0" w:space="0" w:color="auto"/>
                        <w:right w:val="none" w:sz="0" w:space="0" w:color="auto"/>
                      </w:divBdr>
                    </w:div>
                  </w:divsChild>
                </w:div>
                <w:div w:id="957947992">
                  <w:marLeft w:val="0"/>
                  <w:marRight w:val="0"/>
                  <w:marTop w:val="0"/>
                  <w:marBottom w:val="0"/>
                  <w:divBdr>
                    <w:top w:val="none" w:sz="0" w:space="0" w:color="auto"/>
                    <w:left w:val="none" w:sz="0" w:space="0" w:color="auto"/>
                    <w:bottom w:val="none" w:sz="0" w:space="0" w:color="auto"/>
                    <w:right w:val="none" w:sz="0" w:space="0" w:color="auto"/>
                  </w:divBdr>
                  <w:divsChild>
                    <w:div w:id="1136803475">
                      <w:marLeft w:val="0"/>
                      <w:marRight w:val="0"/>
                      <w:marTop w:val="0"/>
                      <w:marBottom w:val="0"/>
                      <w:divBdr>
                        <w:top w:val="none" w:sz="0" w:space="0" w:color="auto"/>
                        <w:left w:val="none" w:sz="0" w:space="0" w:color="auto"/>
                        <w:bottom w:val="none" w:sz="0" w:space="0" w:color="auto"/>
                        <w:right w:val="none" w:sz="0" w:space="0" w:color="auto"/>
                      </w:divBdr>
                    </w:div>
                  </w:divsChild>
                </w:div>
                <w:div w:id="998456962">
                  <w:marLeft w:val="0"/>
                  <w:marRight w:val="0"/>
                  <w:marTop w:val="0"/>
                  <w:marBottom w:val="0"/>
                  <w:divBdr>
                    <w:top w:val="none" w:sz="0" w:space="0" w:color="auto"/>
                    <w:left w:val="none" w:sz="0" w:space="0" w:color="auto"/>
                    <w:bottom w:val="none" w:sz="0" w:space="0" w:color="auto"/>
                    <w:right w:val="none" w:sz="0" w:space="0" w:color="auto"/>
                  </w:divBdr>
                  <w:divsChild>
                    <w:div w:id="770516786">
                      <w:marLeft w:val="0"/>
                      <w:marRight w:val="0"/>
                      <w:marTop w:val="0"/>
                      <w:marBottom w:val="0"/>
                      <w:divBdr>
                        <w:top w:val="none" w:sz="0" w:space="0" w:color="auto"/>
                        <w:left w:val="none" w:sz="0" w:space="0" w:color="auto"/>
                        <w:bottom w:val="none" w:sz="0" w:space="0" w:color="auto"/>
                        <w:right w:val="none" w:sz="0" w:space="0" w:color="auto"/>
                      </w:divBdr>
                    </w:div>
                  </w:divsChild>
                </w:div>
                <w:div w:id="1025331675">
                  <w:marLeft w:val="0"/>
                  <w:marRight w:val="0"/>
                  <w:marTop w:val="0"/>
                  <w:marBottom w:val="0"/>
                  <w:divBdr>
                    <w:top w:val="none" w:sz="0" w:space="0" w:color="auto"/>
                    <w:left w:val="none" w:sz="0" w:space="0" w:color="auto"/>
                    <w:bottom w:val="none" w:sz="0" w:space="0" w:color="auto"/>
                    <w:right w:val="none" w:sz="0" w:space="0" w:color="auto"/>
                  </w:divBdr>
                  <w:divsChild>
                    <w:div w:id="224755116">
                      <w:marLeft w:val="0"/>
                      <w:marRight w:val="0"/>
                      <w:marTop w:val="0"/>
                      <w:marBottom w:val="0"/>
                      <w:divBdr>
                        <w:top w:val="none" w:sz="0" w:space="0" w:color="auto"/>
                        <w:left w:val="none" w:sz="0" w:space="0" w:color="auto"/>
                        <w:bottom w:val="none" w:sz="0" w:space="0" w:color="auto"/>
                        <w:right w:val="none" w:sz="0" w:space="0" w:color="auto"/>
                      </w:divBdr>
                    </w:div>
                    <w:div w:id="1241329469">
                      <w:marLeft w:val="0"/>
                      <w:marRight w:val="0"/>
                      <w:marTop w:val="0"/>
                      <w:marBottom w:val="0"/>
                      <w:divBdr>
                        <w:top w:val="none" w:sz="0" w:space="0" w:color="auto"/>
                        <w:left w:val="none" w:sz="0" w:space="0" w:color="auto"/>
                        <w:bottom w:val="none" w:sz="0" w:space="0" w:color="auto"/>
                        <w:right w:val="none" w:sz="0" w:space="0" w:color="auto"/>
                      </w:divBdr>
                    </w:div>
                  </w:divsChild>
                </w:div>
                <w:div w:id="1026370437">
                  <w:marLeft w:val="0"/>
                  <w:marRight w:val="0"/>
                  <w:marTop w:val="0"/>
                  <w:marBottom w:val="0"/>
                  <w:divBdr>
                    <w:top w:val="none" w:sz="0" w:space="0" w:color="auto"/>
                    <w:left w:val="none" w:sz="0" w:space="0" w:color="auto"/>
                    <w:bottom w:val="none" w:sz="0" w:space="0" w:color="auto"/>
                    <w:right w:val="none" w:sz="0" w:space="0" w:color="auto"/>
                  </w:divBdr>
                  <w:divsChild>
                    <w:div w:id="919872896">
                      <w:marLeft w:val="0"/>
                      <w:marRight w:val="0"/>
                      <w:marTop w:val="0"/>
                      <w:marBottom w:val="0"/>
                      <w:divBdr>
                        <w:top w:val="none" w:sz="0" w:space="0" w:color="auto"/>
                        <w:left w:val="none" w:sz="0" w:space="0" w:color="auto"/>
                        <w:bottom w:val="none" w:sz="0" w:space="0" w:color="auto"/>
                        <w:right w:val="none" w:sz="0" w:space="0" w:color="auto"/>
                      </w:divBdr>
                    </w:div>
                  </w:divsChild>
                </w:div>
                <w:div w:id="1081682570">
                  <w:marLeft w:val="0"/>
                  <w:marRight w:val="0"/>
                  <w:marTop w:val="0"/>
                  <w:marBottom w:val="0"/>
                  <w:divBdr>
                    <w:top w:val="none" w:sz="0" w:space="0" w:color="auto"/>
                    <w:left w:val="none" w:sz="0" w:space="0" w:color="auto"/>
                    <w:bottom w:val="none" w:sz="0" w:space="0" w:color="auto"/>
                    <w:right w:val="none" w:sz="0" w:space="0" w:color="auto"/>
                  </w:divBdr>
                  <w:divsChild>
                    <w:div w:id="154808238">
                      <w:marLeft w:val="0"/>
                      <w:marRight w:val="0"/>
                      <w:marTop w:val="0"/>
                      <w:marBottom w:val="0"/>
                      <w:divBdr>
                        <w:top w:val="none" w:sz="0" w:space="0" w:color="auto"/>
                        <w:left w:val="none" w:sz="0" w:space="0" w:color="auto"/>
                        <w:bottom w:val="none" w:sz="0" w:space="0" w:color="auto"/>
                        <w:right w:val="none" w:sz="0" w:space="0" w:color="auto"/>
                      </w:divBdr>
                    </w:div>
                  </w:divsChild>
                </w:div>
                <w:div w:id="1087505832">
                  <w:marLeft w:val="0"/>
                  <w:marRight w:val="0"/>
                  <w:marTop w:val="0"/>
                  <w:marBottom w:val="0"/>
                  <w:divBdr>
                    <w:top w:val="none" w:sz="0" w:space="0" w:color="auto"/>
                    <w:left w:val="none" w:sz="0" w:space="0" w:color="auto"/>
                    <w:bottom w:val="none" w:sz="0" w:space="0" w:color="auto"/>
                    <w:right w:val="none" w:sz="0" w:space="0" w:color="auto"/>
                  </w:divBdr>
                  <w:divsChild>
                    <w:div w:id="212205710">
                      <w:marLeft w:val="0"/>
                      <w:marRight w:val="0"/>
                      <w:marTop w:val="0"/>
                      <w:marBottom w:val="0"/>
                      <w:divBdr>
                        <w:top w:val="none" w:sz="0" w:space="0" w:color="auto"/>
                        <w:left w:val="none" w:sz="0" w:space="0" w:color="auto"/>
                        <w:bottom w:val="none" w:sz="0" w:space="0" w:color="auto"/>
                        <w:right w:val="none" w:sz="0" w:space="0" w:color="auto"/>
                      </w:divBdr>
                    </w:div>
                  </w:divsChild>
                </w:div>
                <w:div w:id="1278563387">
                  <w:marLeft w:val="0"/>
                  <w:marRight w:val="0"/>
                  <w:marTop w:val="0"/>
                  <w:marBottom w:val="0"/>
                  <w:divBdr>
                    <w:top w:val="none" w:sz="0" w:space="0" w:color="auto"/>
                    <w:left w:val="none" w:sz="0" w:space="0" w:color="auto"/>
                    <w:bottom w:val="none" w:sz="0" w:space="0" w:color="auto"/>
                    <w:right w:val="none" w:sz="0" w:space="0" w:color="auto"/>
                  </w:divBdr>
                  <w:divsChild>
                    <w:div w:id="735321859">
                      <w:marLeft w:val="0"/>
                      <w:marRight w:val="0"/>
                      <w:marTop w:val="0"/>
                      <w:marBottom w:val="0"/>
                      <w:divBdr>
                        <w:top w:val="none" w:sz="0" w:space="0" w:color="auto"/>
                        <w:left w:val="none" w:sz="0" w:space="0" w:color="auto"/>
                        <w:bottom w:val="none" w:sz="0" w:space="0" w:color="auto"/>
                        <w:right w:val="none" w:sz="0" w:space="0" w:color="auto"/>
                      </w:divBdr>
                    </w:div>
                  </w:divsChild>
                </w:div>
                <w:div w:id="1371106920">
                  <w:marLeft w:val="0"/>
                  <w:marRight w:val="0"/>
                  <w:marTop w:val="0"/>
                  <w:marBottom w:val="0"/>
                  <w:divBdr>
                    <w:top w:val="none" w:sz="0" w:space="0" w:color="auto"/>
                    <w:left w:val="none" w:sz="0" w:space="0" w:color="auto"/>
                    <w:bottom w:val="none" w:sz="0" w:space="0" w:color="auto"/>
                    <w:right w:val="none" w:sz="0" w:space="0" w:color="auto"/>
                  </w:divBdr>
                  <w:divsChild>
                    <w:div w:id="2031255072">
                      <w:marLeft w:val="0"/>
                      <w:marRight w:val="0"/>
                      <w:marTop w:val="0"/>
                      <w:marBottom w:val="0"/>
                      <w:divBdr>
                        <w:top w:val="none" w:sz="0" w:space="0" w:color="auto"/>
                        <w:left w:val="none" w:sz="0" w:space="0" w:color="auto"/>
                        <w:bottom w:val="none" w:sz="0" w:space="0" w:color="auto"/>
                        <w:right w:val="none" w:sz="0" w:space="0" w:color="auto"/>
                      </w:divBdr>
                    </w:div>
                  </w:divsChild>
                </w:div>
                <w:div w:id="1511791503">
                  <w:marLeft w:val="0"/>
                  <w:marRight w:val="0"/>
                  <w:marTop w:val="0"/>
                  <w:marBottom w:val="0"/>
                  <w:divBdr>
                    <w:top w:val="none" w:sz="0" w:space="0" w:color="auto"/>
                    <w:left w:val="none" w:sz="0" w:space="0" w:color="auto"/>
                    <w:bottom w:val="none" w:sz="0" w:space="0" w:color="auto"/>
                    <w:right w:val="none" w:sz="0" w:space="0" w:color="auto"/>
                  </w:divBdr>
                  <w:divsChild>
                    <w:div w:id="842665197">
                      <w:marLeft w:val="0"/>
                      <w:marRight w:val="0"/>
                      <w:marTop w:val="0"/>
                      <w:marBottom w:val="0"/>
                      <w:divBdr>
                        <w:top w:val="none" w:sz="0" w:space="0" w:color="auto"/>
                        <w:left w:val="none" w:sz="0" w:space="0" w:color="auto"/>
                        <w:bottom w:val="none" w:sz="0" w:space="0" w:color="auto"/>
                        <w:right w:val="none" w:sz="0" w:space="0" w:color="auto"/>
                      </w:divBdr>
                    </w:div>
                  </w:divsChild>
                </w:div>
                <w:div w:id="1531532859">
                  <w:marLeft w:val="0"/>
                  <w:marRight w:val="0"/>
                  <w:marTop w:val="0"/>
                  <w:marBottom w:val="0"/>
                  <w:divBdr>
                    <w:top w:val="none" w:sz="0" w:space="0" w:color="auto"/>
                    <w:left w:val="none" w:sz="0" w:space="0" w:color="auto"/>
                    <w:bottom w:val="none" w:sz="0" w:space="0" w:color="auto"/>
                    <w:right w:val="none" w:sz="0" w:space="0" w:color="auto"/>
                  </w:divBdr>
                  <w:divsChild>
                    <w:div w:id="2002000240">
                      <w:marLeft w:val="0"/>
                      <w:marRight w:val="0"/>
                      <w:marTop w:val="0"/>
                      <w:marBottom w:val="0"/>
                      <w:divBdr>
                        <w:top w:val="none" w:sz="0" w:space="0" w:color="auto"/>
                        <w:left w:val="none" w:sz="0" w:space="0" w:color="auto"/>
                        <w:bottom w:val="none" w:sz="0" w:space="0" w:color="auto"/>
                        <w:right w:val="none" w:sz="0" w:space="0" w:color="auto"/>
                      </w:divBdr>
                    </w:div>
                  </w:divsChild>
                </w:div>
                <w:div w:id="1539468327">
                  <w:marLeft w:val="0"/>
                  <w:marRight w:val="0"/>
                  <w:marTop w:val="0"/>
                  <w:marBottom w:val="0"/>
                  <w:divBdr>
                    <w:top w:val="none" w:sz="0" w:space="0" w:color="auto"/>
                    <w:left w:val="none" w:sz="0" w:space="0" w:color="auto"/>
                    <w:bottom w:val="none" w:sz="0" w:space="0" w:color="auto"/>
                    <w:right w:val="none" w:sz="0" w:space="0" w:color="auto"/>
                  </w:divBdr>
                  <w:divsChild>
                    <w:div w:id="1025639599">
                      <w:marLeft w:val="0"/>
                      <w:marRight w:val="0"/>
                      <w:marTop w:val="0"/>
                      <w:marBottom w:val="0"/>
                      <w:divBdr>
                        <w:top w:val="none" w:sz="0" w:space="0" w:color="auto"/>
                        <w:left w:val="none" w:sz="0" w:space="0" w:color="auto"/>
                        <w:bottom w:val="none" w:sz="0" w:space="0" w:color="auto"/>
                        <w:right w:val="none" w:sz="0" w:space="0" w:color="auto"/>
                      </w:divBdr>
                    </w:div>
                    <w:div w:id="1109472445">
                      <w:marLeft w:val="0"/>
                      <w:marRight w:val="0"/>
                      <w:marTop w:val="0"/>
                      <w:marBottom w:val="0"/>
                      <w:divBdr>
                        <w:top w:val="none" w:sz="0" w:space="0" w:color="auto"/>
                        <w:left w:val="none" w:sz="0" w:space="0" w:color="auto"/>
                        <w:bottom w:val="none" w:sz="0" w:space="0" w:color="auto"/>
                        <w:right w:val="none" w:sz="0" w:space="0" w:color="auto"/>
                      </w:divBdr>
                    </w:div>
                  </w:divsChild>
                </w:div>
                <w:div w:id="1553804028">
                  <w:marLeft w:val="0"/>
                  <w:marRight w:val="0"/>
                  <w:marTop w:val="0"/>
                  <w:marBottom w:val="0"/>
                  <w:divBdr>
                    <w:top w:val="none" w:sz="0" w:space="0" w:color="auto"/>
                    <w:left w:val="none" w:sz="0" w:space="0" w:color="auto"/>
                    <w:bottom w:val="none" w:sz="0" w:space="0" w:color="auto"/>
                    <w:right w:val="none" w:sz="0" w:space="0" w:color="auto"/>
                  </w:divBdr>
                  <w:divsChild>
                    <w:div w:id="582958013">
                      <w:marLeft w:val="0"/>
                      <w:marRight w:val="0"/>
                      <w:marTop w:val="0"/>
                      <w:marBottom w:val="0"/>
                      <w:divBdr>
                        <w:top w:val="none" w:sz="0" w:space="0" w:color="auto"/>
                        <w:left w:val="none" w:sz="0" w:space="0" w:color="auto"/>
                        <w:bottom w:val="none" w:sz="0" w:space="0" w:color="auto"/>
                        <w:right w:val="none" w:sz="0" w:space="0" w:color="auto"/>
                      </w:divBdr>
                    </w:div>
                  </w:divsChild>
                </w:div>
                <w:div w:id="1656183154">
                  <w:marLeft w:val="0"/>
                  <w:marRight w:val="0"/>
                  <w:marTop w:val="0"/>
                  <w:marBottom w:val="0"/>
                  <w:divBdr>
                    <w:top w:val="none" w:sz="0" w:space="0" w:color="auto"/>
                    <w:left w:val="none" w:sz="0" w:space="0" w:color="auto"/>
                    <w:bottom w:val="none" w:sz="0" w:space="0" w:color="auto"/>
                    <w:right w:val="none" w:sz="0" w:space="0" w:color="auto"/>
                  </w:divBdr>
                  <w:divsChild>
                    <w:div w:id="1466001444">
                      <w:marLeft w:val="0"/>
                      <w:marRight w:val="0"/>
                      <w:marTop w:val="0"/>
                      <w:marBottom w:val="0"/>
                      <w:divBdr>
                        <w:top w:val="none" w:sz="0" w:space="0" w:color="auto"/>
                        <w:left w:val="none" w:sz="0" w:space="0" w:color="auto"/>
                        <w:bottom w:val="none" w:sz="0" w:space="0" w:color="auto"/>
                        <w:right w:val="none" w:sz="0" w:space="0" w:color="auto"/>
                      </w:divBdr>
                    </w:div>
                  </w:divsChild>
                </w:div>
                <w:div w:id="1691252555">
                  <w:marLeft w:val="0"/>
                  <w:marRight w:val="0"/>
                  <w:marTop w:val="0"/>
                  <w:marBottom w:val="0"/>
                  <w:divBdr>
                    <w:top w:val="none" w:sz="0" w:space="0" w:color="auto"/>
                    <w:left w:val="none" w:sz="0" w:space="0" w:color="auto"/>
                    <w:bottom w:val="none" w:sz="0" w:space="0" w:color="auto"/>
                    <w:right w:val="none" w:sz="0" w:space="0" w:color="auto"/>
                  </w:divBdr>
                  <w:divsChild>
                    <w:div w:id="807432002">
                      <w:marLeft w:val="0"/>
                      <w:marRight w:val="0"/>
                      <w:marTop w:val="0"/>
                      <w:marBottom w:val="0"/>
                      <w:divBdr>
                        <w:top w:val="none" w:sz="0" w:space="0" w:color="auto"/>
                        <w:left w:val="none" w:sz="0" w:space="0" w:color="auto"/>
                        <w:bottom w:val="none" w:sz="0" w:space="0" w:color="auto"/>
                        <w:right w:val="none" w:sz="0" w:space="0" w:color="auto"/>
                      </w:divBdr>
                    </w:div>
                  </w:divsChild>
                </w:div>
                <w:div w:id="1706558288">
                  <w:marLeft w:val="0"/>
                  <w:marRight w:val="0"/>
                  <w:marTop w:val="0"/>
                  <w:marBottom w:val="0"/>
                  <w:divBdr>
                    <w:top w:val="none" w:sz="0" w:space="0" w:color="auto"/>
                    <w:left w:val="none" w:sz="0" w:space="0" w:color="auto"/>
                    <w:bottom w:val="none" w:sz="0" w:space="0" w:color="auto"/>
                    <w:right w:val="none" w:sz="0" w:space="0" w:color="auto"/>
                  </w:divBdr>
                  <w:divsChild>
                    <w:div w:id="1790664543">
                      <w:marLeft w:val="0"/>
                      <w:marRight w:val="0"/>
                      <w:marTop w:val="0"/>
                      <w:marBottom w:val="0"/>
                      <w:divBdr>
                        <w:top w:val="none" w:sz="0" w:space="0" w:color="auto"/>
                        <w:left w:val="none" w:sz="0" w:space="0" w:color="auto"/>
                        <w:bottom w:val="none" w:sz="0" w:space="0" w:color="auto"/>
                        <w:right w:val="none" w:sz="0" w:space="0" w:color="auto"/>
                      </w:divBdr>
                    </w:div>
                  </w:divsChild>
                </w:div>
                <w:div w:id="1754858623">
                  <w:marLeft w:val="0"/>
                  <w:marRight w:val="0"/>
                  <w:marTop w:val="0"/>
                  <w:marBottom w:val="0"/>
                  <w:divBdr>
                    <w:top w:val="none" w:sz="0" w:space="0" w:color="auto"/>
                    <w:left w:val="none" w:sz="0" w:space="0" w:color="auto"/>
                    <w:bottom w:val="none" w:sz="0" w:space="0" w:color="auto"/>
                    <w:right w:val="none" w:sz="0" w:space="0" w:color="auto"/>
                  </w:divBdr>
                  <w:divsChild>
                    <w:div w:id="1391617481">
                      <w:marLeft w:val="0"/>
                      <w:marRight w:val="0"/>
                      <w:marTop w:val="0"/>
                      <w:marBottom w:val="0"/>
                      <w:divBdr>
                        <w:top w:val="none" w:sz="0" w:space="0" w:color="auto"/>
                        <w:left w:val="none" w:sz="0" w:space="0" w:color="auto"/>
                        <w:bottom w:val="none" w:sz="0" w:space="0" w:color="auto"/>
                        <w:right w:val="none" w:sz="0" w:space="0" w:color="auto"/>
                      </w:divBdr>
                    </w:div>
                  </w:divsChild>
                </w:div>
                <w:div w:id="1759672023">
                  <w:marLeft w:val="0"/>
                  <w:marRight w:val="0"/>
                  <w:marTop w:val="0"/>
                  <w:marBottom w:val="0"/>
                  <w:divBdr>
                    <w:top w:val="none" w:sz="0" w:space="0" w:color="auto"/>
                    <w:left w:val="none" w:sz="0" w:space="0" w:color="auto"/>
                    <w:bottom w:val="none" w:sz="0" w:space="0" w:color="auto"/>
                    <w:right w:val="none" w:sz="0" w:space="0" w:color="auto"/>
                  </w:divBdr>
                  <w:divsChild>
                    <w:div w:id="1007903840">
                      <w:marLeft w:val="0"/>
                      <w:marRight w:val="0"/>
                      <w:marTop w:val="0"/>
                      <w:marBottom w:val="0"/>
                      <w:divBdr>
                        <w:top w:val="none" w:sz="0" w:space="0" w:color="auto"/>
                        <w:left w:val="none" w:sz="0" w:space="0" w:color="auto"/>
                        <w:bottom w:val="none" w:sz="0" w:space="0" w:color="auto"/>
                        <w:right w:val="none" w:sz="0" w:space="0" w:color="auto"/>
                      </w:divBdr>
                    </w:div>
                  </w:divsChild>
                </w:div>
                <w:div w:id="1808544528">
                  <w:marLeft w:val="0"/>
                  <w:marRight w:val="0"/>
                  <w:marTop w:val="0"/>
                  <w:marBottom w:val="0"/>
                  <w:divBdr>
                    <w:top w:val="none" w:sz="0" w:space="0" w:color="auto"/>
                    <w:left w:val="none" w:sz="0" w:space="0" w:color="auto"/>
                    <w:bottom w:val="none" w:sz="0" w:space="0" w:color="auto"/>
                    <w:right w:val="none" w:sz="0" w:space="0" w:color="auto"/>
                  </w:divBdr>
                  <w:divsChild>
                    <w:div w:id="1801024356">
                      <w:marLeft w:val="0"/>
                      <w:marRight w:val="0"/>
                      <w:marTop w:val="0"/>
                      <w:marBottom w:val="0"/>
                      <w:divBdr>
                        <w:top w:val="none" w:sz="0" w:space="0" w:color="auto"/>
                        <w:left w:val="none" w:sz="0" w:space="0" w:color="auto"/>
                        <w:bottom w:val="none" w:sz="0" w:space="0" w:color="auto"/>
                        <w:right w:val="none" w:sz="0" w:space="0" w:color="auto"/>
                      </w:divBdr>
                    </w:div>
                  </w:divsChild>
                </w:div>
                <w:div w:id="1811164036">
                  <w:marLeft w:val="0"/>
                  <w:marRight w:val="0"/>
                  <w:marTop w:val="0"/>
                  <w:marBottom w:val="0"/>
                  <w:divBdr>
                    <w:top w:val="none" w:sz="0" w:space="0" w:color="auto"/>
                    <w:left w:val="none" w:sz="0" w:space="0" w:color="auto"/>
                    <w:bottom w:val="none" w:sz="0" w:space="0" w:color="auto"/>
                    <w:right w:val="none" w:sz="0" w:space="0" w:color="auto"/>
                  </w:divBdr>
                  <w:divsChild>
                    <w:div w:id="2098624793">
                      <w:marLeft w:val="0"/>
                      <w:marRight w:val="0"/>
                      <w:marTop w:val="0"/>
                      <w:marBottom w:val="0"/>
                      <w:divBdr>
                        <w:top w:val="none" w:sz="0" w:space="0" w:color="auto"/>
                        <w:left w:val="none" w:sz="0" w:space="0" w:color="auto"/>
                        <w:bottom w:val="none" w:sz="0" w:space="0" w:color="auto"/>
                        <w:right w:val="none" w:sz="0" w:space="0" w:color="auto"/>
                      </w:divBdr>
                    </w:div>
                  </w:divsChild>
                </w:div>
                <w:div w:id="1855613826">
                  <w:marLeft w:val="0"/>
                  <w:marRight w:val="0"/>
                  <w:marTop w:val="0"/>
                  <w:marBottom w:val="0"/>
                  <w:divBdr>
                    <w:top w:val="none" w:sz="0" w:space="0" w:color="auto"/>
                    <w:left w:val="none" w:sz="0" w:space="0" w:color="auto"/>
                    <w:bottom w:val="none" w:sz="0" w:space="0" w:color="auto"/>
                    <w:right w:val="none" w:sz="0" w:space="0" w:color="auto"/>
                  </w:divBdr>
                  <w:divsChild>
                    <w:div w:id="655839791">
                      <w:marLeft w:val="0"/>
                      <w:marRight w:val="0"/>
                      <w:marTop w:val="0"/>
                      <w:marBottom w:val="0"/>
                      <w:divBdr>
                        <w:top w:val="none" w:sz="0" w:space="0" w:color="auto"/>
                        <w:left w:val="none" w:sz="0" w:space="0" w:color="auto"/>
                        <w:bottom w:val="none" w:sz="0" w:space="0" w:color="auto"/>
                        <w:right w:val="none" w:sz="0" w:space="0" w:color="auto"/>
                      </w:divBdr>
                    </w:div>
                  </w:divsChild>
                </w:div>
                <w:div w:id="1874925947">
                  <w:marLeft w:val="0"/>
                  <w:marRight w:val="0"/>
                  <w:marTop w:val="0"/>
                  <w:marBottom w:val="0"/>
                  <w:divBdr>
                    <w:top w:val="none" w:sz="0" w:space="0" w:color="auto"/>
                    <w:left w:val="none" w:sz="0" w:space="0" w:color="auto"/>
                    <w:bottom w:val="none" w:sz="0" w:space="0" w:color="auto"/>
                    <w:right w:val="none" w:sz="0" w:space="0" w:color="auto"/>
                  </w:divBdr>
                  <w:divsChild>
                    <w:div w:id="181282156">
                      <w:marLeft w:val="0"/>
                      <w:marRight w:val="0"/>
                      <w:marTop w:val="0"/>
                      <w:marBottom w:val="0"/>
                      <w:divBdr>
                        <w:top w:val="none" w:sz="0" w:space="0" w:color="auto"/>
                        <w:left w:val="none" w:sz="0" w:space="0" w:color="auto"/>
                        <w:bottom w:val="none" w:sz="0" w:space="0" w:color="auto"/>
                        <w:right w:val="none" w:sz="0" w:space="0" w:color="auto"/>
                      </w:divBdr>
                    </w:div>
                    <w:div w:id="660305593">
                      <w:marLeft w:val="0"/>
                      <w:marRight w:val="0"/>
                      <w:marTop w:val="0"/>
                      <w:marBottom w:val="0"/>
                      <w:divBdr>
                        <w:top w:val="none" w:sz="0" w:space="0" w:color="auto"/>
                        <w:left w:val="none" w:sz="0" w:space="0" w:color="auto"/>
                        <w:bottom w:val="none" w:sz="0" w:space="0" w:color="auto"/>
                        <w:right w:val="none" w:sz="0" w:space="0" w:color="auto"/>
                      </w:divBdr>
                    </w:div>
                    <w:div w:id="126368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312440">
          <w:marLeft w:val="0"/>
          <w:marRight w:val="0"/>
          <w:marTop w:val="0"/>
          <w:marBottom w:val="0"/>
          <w:divBdr>
            <w:top w:val="none" w:sz="0" w:space="0" w:color="auto"/>
            <w:left w:val="none" w:sz="0" w:space="0" w:color="auto"/>
            <w:bottom w:val="none" w:sz="0" w:space="0" w:color="auto"/>
            <w:right w:val="none" w:sz="0" w:space="0" w:color="auto"/>
          </w:divBdr>
        </w:div>
        <w:div w:id="371728237">
          <w:marLeft w:val="0"/>
          <w:marRight w:val="0"/>
          <w:marTop w:val="0"/>
          <w:marBottom w:val="0"/>
          <w:divBdr>
            <w:top w:val="none" w:sz="0" w:space="0" w:color="auto"/>
            <w:left w:val="none" w:sz="0" w:space="0" w:color="auto"/>
            <w:bottom w:val="none" w:sz="0" w:space="0" w:color="auto"/>
            <w:right w:val="none" w:sz="0" w:space="0" w:color="auto"/>
          </w:divBdr>
        </w:div>
        <w:div w:id="372387677">
          <w:marLeft w:val="0"/>
          <w:marRight w:val="0"/>
          <w:marTop w:val="0"/>
          <w:marBottom w:val="0"/>
          <w:divBdr>
            <w:top w:val="none" w:sz="0" w:space="0" w:color="auto"/>
            <w:left w:val="none" w:sz="0" w:space="0" w:color="auto"/>
            <w:bottom w:val="none" w:sz="0" w:space="0" w:color="auto"/>
            <w:right w:val="none" w:sz="0" w:space="0" w:color="auto"/>
          </w:divBdr>
        </w:div>
        <w:div w:id="392777992">
          <w:marLeft w:val="0"/>
          <w:marRight w:val="0"/>
          <w:marTop w:val="0"/>
          <w:marBottom w:val="0"/>
          <w:divBdr>
            <w:top w:val="none" w:sz="0" w:space="0" w:color="auto"/>
            <w:left w:val="none" w:sz="0" w:space="0" w:color="auto"/>
            <w:bottom w:val="none" w:sz="0" w:space="0" w:color="auto"/>
            <w:right w:val="none" w:sz="0" w:space="0" w:color="auto"/>
          </w:divBdr>
        </w:div>
        <w:div w:id="393048907">
          <w:marLeft w:val="0"/>
          <w:marRight w:val="0"/>
          <w:marTop w:val="0"/>
          <w:marBottom w:val="0"/>
          <w:divBdr>
            <w:top w:val="none" w:sz="0" w:space="0" w:color="auto"/>
            <w:left w:val="none" w:sz="0" w:space="0" w:color="auto"/>
            <w:bottom w:val="none" w:sz="0" w:space="0" w:color="auto"/>
            <w:right w:val="none" w:sz="0" w:space="0" w:color="auto"/>
          </w:divBdr>
        </w:div>
        <w:div w:id="406342600">
          <w:marLeft w:val="0"/>
          <w:marRight w:val="0"/>
          <w:marTop w:val="0"/>
          <w:marBottom w:val="0"/>
          <w:divBdr>
            <w:top w:val="none" w:sz="0" w:space="0" w:color="auto"/>
            <w:left w:val="none" w:sz="0" w:space="0" w:color="auto"/>
            <w:bottom w:val="none" w:sz="0" w:space="0" w:color="auto"/>
            <w:right w:val="none" w:sz="0" w:space="0" w:color="auto"/>
          </w:divBdr>
        </w:div>
        <w:div w:id="426275366">
          <w:marLeft w:val="0"/>
          <w:marRight w:val="0"/>
          <w:marTop w:val="0"/>
          <w:marBottom w:val="0"/>
          <w:divBdr>
            <w:top w:val="none" w:sz="0" w:space="0" w:color="auto"/>
            <w:left w:val="none" w:sz="0" w:space="0" w:color="auto"/>
            <w:bottom w:val="none" w:sz="0" w:space="0" w:color="auto"/>
            <w:right w:val="none" w:sz="0" w:space="0" w:color="auto"/>
          </w:divBdr>
          <w:divsChild>
            <w:div w:id="159545576">
              <w:marLeft w:val="-75"/>
              <w:marRight w:val="0"/>
              <w:marTop w:val="30"/>
              <w:marBottom w:val="30"/>
              <w:divBdr>
                <w:top w:val="none" w:sz="0" w:space="0" w:color="auto"/>
                <w:left w:val="none" w:sz="0" w:space="0" w:color="auto"/>
                <w:bottom w:val="none" w:sz="0" w:space="0" w:color="auto"/>
                <w:right w:val="none" w:sz="0" w:space="0" w:color="auto"/>
              </w:divBdr>
              <w:divsChild>
                <w:div w:id="87313083">
                  <w:marLeft w:val="0"/>
                  <w:marRight w:val="0"/>
                  <w:marTop w:val="0"/>
                  <w:marBottom w:val="0"/>
                  <w:divBdr>
                    <w:top w:val="none" w:sz="0" w:space="0" w:color="auto"/>
                    <w:left w:val="none" w:sz="0" w:space="0" w:color="auto"/>
                    <w:bottom w:val="none" w:sz="0" w:space="0" w:color="auto"/>
                    <w:right w:val="none" w:sz="0" w:space="0" w:color="auto"/>
                  </w:divBdr>
                  <w:divsChild>
                    <w:div w:id="1682009366">
                      <w:marLeft w:val="0"/>
                      <w:marRight w:val="0"/>
                      <w:marTop w:val="0"/>
                      <w:marBottom w:val="0"/>
                      <w:divBdr>
                        <w:top w:val="none" w:sz="0" w:space="0" w:color="auto"/>
                        <w:left w:val="none" w:sz="0" w:space="0" w:color="auto"/>
                        <w:bottom w:val="none" w:sz="0" w:space="0" w:color="auto"/>
                        <w:right w:val="none" w:sz="0" w:space="0" w:color="auto"/>
                      </w:divBdr>
                    </w:div>
                  </w:divsChild>
                </w:div>
                <w:div w:id="136917058">
                  <w:marLeft w:val="0"/>
                  <w:marRight w:val="0"/>
                  <w:marTop w:val="0"/>
                  <w:marBottom w:val="0"/>
                  <w:divBdr>
                    <w:top w:val="none" w:sz="0" w:space="0" w:color="auto"/>
                    <w:left w:val="none" w:sz="0" w:space="0" w:color="auto"/>
                    <w:bottom w:val="none" w:sz="0" w:space="0" w:color="auto"/>
                    <w:right w:val="none" w:sz="0" w:space="0" w:color="auto"/>
                  </w:divBdr>
                  <w:divsChild>
                    <w:div w:id="956259905">
                      <w:marLeft w:val="0"/>
                      <w:marRight w:val="0"/>
                      <w:marTop w:val="0"/>
                      <w:marBottom w:val="0"/>
                      <w:divBdr>
                        <w:top w:val="none" w:sz="0" w:space="0" w:color="auto"/>
                        <w:left w:val="none" w:sz="0" w:space="0" w:color="auto"/>
                        <w:bottom w:val="none" w:sz="0" w:space="0" w:color="auto"/>
                        <w:right w:val="none" w:sz="0" w:space="0" w:color="auto"/>
                      </w:divBdr>
                    </w:div>
                  </w:divsChild>
                </w:div>
                <w:div w:id="357893687">
                  <w:marLeft w:val="0"/>
                  <w:marRight w:val="0"/>
                  <w:marTop w:val="0"/>
                  <w:marBottom w:val="0"/>
                  <w:divBdr>
                    <w:top w:val="none" w:sz="0" w:space="0" w:color="auto"/>
                    <w:left w:val="none" w:sz="0" w:space="0" w:color="auto"/>
                    <w:bottom w:val="none" w:sz="0" w:space="0" w:color="auto"/>
                    <w:right w:val="none" w:sz="0" w:space="0" w:color="auto"/>
                  </w:divBdr>
                  <w:divsChild>
                    <w:div w:id="955218126">
                      <w:marLeft w:val="0"/>
                      <w:marRight w:val="0"/>
                      <w:marTop w:val="0"/>
                      <w:marBottom w:val="0"/>
                      <w:divBdr>
                        <w:top w:val="none" w:sz="0" w:space="0" w:color="auto"/>
                        <w:left w:val="none" w:sz="0" w:space="0" w:color="auto"/>
                        <w:bottom w:val="none" w:sz="0" w:space="0" w:color="auto"/>
                        <w:right w:val="none" w:sz="0" w:space="0" w:color="auto"/>
                      </w:divBdr>
                    </w:div>
                  </w:divsChild>
                </w:div>
                <w:div w:id="382408046">
                  <w:marLeft w:val="0"/>
                  <w:marRight w:val="0"/>
                  <w:marTop w:val="0"/>
                  <w:marBottom w:val="0"/>
                  <w:divBdr>
                    <w:top w:val="none" w:sz="0" w:space="0" w:color="auto"/>
                    <w:left w:val="none" w:sz="0" w:space="0" w:color="auto"/>
                    <w:bottom w:val="none" w:sz="0" w:space="0" w:color="auto"/>
                    <w:right w:val="none" w:sz="0" w:space="0" w:color="auto"/>
                  </w:divBdr>
                  <w:divsChild>
                    <w:div w:id="91515902">
                      <w:marLeft w:val="0"/>
                      <w:marRight w:val="0"/>
                      <w:marTop w:val="0"/>
                      <w:marBottom w:val="0"/>
                      <w:divBdr>
                        <w:top w:val="none" w:sz="0" w:space="0" w:color="auto"/>
                        <w:left w:val="none" w:sz="0" w:space="0" w:color="auto"/>
                        <w:bottom w:val="none" w:sz="0" w:space="0" w:color="auto"/>
                        <w:right w:val="none" w:sz="0" w:space="0" w:color="auto"/>
                      </w:divBdr>
                    </w:div>
                  </w:divsChild>
                </w:div>
                <w:div w:id="419254510">
                  <w:marLeft w:val="0"/>
                  <w:marRight w:val="0"/>
                  <w:marTop w:val="0"/>
                  <w:marBottom w:val="0"/>
                  <w:divBdr>
                    <w:top w:val="none" w:sz="0" w:space="0" w:color="auto"/>
                    <w:left w:val="none" w:sz="0" w:space="0" w:color="auto"/>
                    <w:bottom w:val="none" w:sz="0" w:space="0" w:color="auto"/>
                    <w:right w:val="none" w:sz="0" w:space="0" w:color="auto"/>
                  </w:divBdr>
                  <w:divsChild>
                    <w:div w:id="1973629352">
                      <w:marLeft w:val="0"/>
                      <w:marRight w:val="0"/>
                      <w:marTop w:val="0"/>
                      <w:marBottom w:val="0"/>
                      <w:divBdr>
                        <w:top w:val="none" w:sz="0" w:space="0" w:color="auto"/>
                        <w:left w:val="none" w:sz="0" w:space="0" w:color="auto"/>
                        <w:bottom w:val="none" w:sz="0" w:space="0" w:color="auto"/>
                        <w:right w:val="none" w:sz="0" w:space="0" w:color="auto"/>
                      </w:divBdr>
                    </w:div>
                  </w:divsChild>
                </w:div>
                <w:div w:id="468910261">
                  <w:marLeft w:val="0"/>
                  <w:marRight w:val="0"/>
                  <w:marTop w:val="0"/>
                  <w:marBottom w:val="0"/>
                  <w:divBdr>
                    <w:top w:val="none" w:sz="0" w:space="0" w:color="auto"/>
                    <w:left w:val="none" w:sz="0" w:space="0" w:color="auto"/>
                    <w:bottom w:val="none" w:sz="0" w:space="0" w:color="auto"/>
                    <w:right w:val="none" w:sz="0" w:space="0" w:color="auto"/>
                  </w:divBdr>
                  <w:divsChild>
                    <w:div w:id="336084513">
                      <w:marLeft w:val="0"/>
                      <w:marRight w:val="0"/>
                      <w:marTop w:val="0"/>
                      <w:marBottom w:val="0"/>
                      <w:divBdr>
                        <w:top w:val="none" w:sz="0" w:space="0" w:color="auto"/>
                        <w:left w:val="none" w:sz="0" w:space="0" w:color="auto"/>
                        <w:bottom w:val="none" w:sz="0" w:space="0" w:color="auto"/>
                        <w:right w:val="none" w:sz="0" w:space="0" w:color="auto"/>
                      </w:divBdr>
                    </w:div>
                  </w:divsChild>
                </w:div>
                <w:div w:id="474837499">
                  <w:marLeft w:val="0"/>
                  <w:marRight w:val="0"/>
                  <w:marTop w:val="0"/>
                  <w:marBottom w:val="0"/>
                  <w:divBdr>
                    <w:top w:val="none" w:sz="0" w:space="0" w:color="auto"/>
                    <w:left w:val="none" w:sz="0" w:space="0" w:color="auto"/>
                    <w:bottom w:val="none" w:sz="0" w:space="0" w:color="auto"/>
                    <w:right w:val="none" w:sz="0" w:space="0" w:color="auto"/>
                  </w:divBdr>
                  <w:divsChild>
                    <w:div w:id="1210144741">
                      <w:marLeft w:val="0"/>
                      <w:marRight w:val="0"/>
                      <w:marTop w:val="0"/>
                      <w:marBottom w:val="0"/>
                      <w:divBdr>
                        <w:top w:val="none" w:sz="0" w:space="0" w:color="auto"/>
                        <w:left w:val="none" w:sz="0" w:space="0" w:color="auto"/>
                        <w:bottom w:val="none" w:sz="0" w:space="0" w:color="auto"/>
                        <w:right w:val="none" w:sz="0" w:space="0" w:color="auto"/>
                      </w:divBdr>
                    </w:div>
                  </w:divsChild>
                </w:div>
                <w:div w:id="491872592">
                  <w:marLeft w:val="0"/>
                  <w:marRight w:val="0"/>
                  <w:marTop w:val="0"/>
                  <w:marBottom w:val="0"/>
                  <w:divBdr>
                    <w:top w:val="none" w:sz="0" w:space="0" w:color="auto"/>
                    <w:left w:val="none" w:sz="0" w:space="0" w:color="auto"/>
                    <w:bottom w:val="none" w:sz="0" w:space="0" w:color="auto"/>
                    <w:right w:val="none" w:sz="0" w:space="0" w:color="auto"/>
                  </w:divBdr>
                  <w:divsChild>
                    <w:div w:id="408965890">
                      <w:marLeft w:val="0"/>
                      <w:marRight w:val="0"/>
                      <w:marTop w:val="0"/>
                      <w:marBottom w:val="0"/>
                      <w:divBdr>
                        <w:top w:val="none" w:sz="0" w:space="0" w:color="auto"/>
                        <w:left w:val="none" w:sz="0" w:space="0" w:color="auto"/>
                        <w:bottom w:val="none" w:sz="0" w:space="0" w:color="auto"/>
                        <w:right w:val="none" w:sz="0" w:space="0" w:color="auto"/>
                      </w:divBdr>
                    </w:div>
                  </w:divsChild>
                </w:div>
                <w:div w:id="642004672">
                  <w:marLeft w:val="0"/>
                  <w:marRight w:val="0"/>
                  <w:marTop w:val="0"/>
                  <w:marBottom w:val="0"/>
                  <w:divBdr>
                    <w:top w:val="none" w:sz="0" w:space="0" w:color="auto"/>
                    <w:left w:val="none" w:sz="0" w:space="0" w:color="auto"/>
                    <w:bottom w:val="none" w:sz="0" w:space="0" w:color="auto"/>
                    <w:right w:val="none" w:sz="0" w:space="0" w:color="auto"/>
                  </w:divBdr>
                  <w:divsChild>
                    <w:div w:id="1267272776">
                      <w:marLeft w:val="0"/>
                      <w:marRight w:val="0"/>
                      <w:marTop w:val="0"/>
                      <w:marBottom w:val="0"/>
                      <w:divBdr>
                        <w:top w:val="none" w:sz="0" w:space="0" w:color="auto"/>
                        <w:left w:val="none" w:sz="0" w:space="0" w:color="auto"/>
                        <w:bottom w:val="none" w:sz="0" w:space="0" w:color="auto"/>
                        <w:right w:val="none" w:sz="0" w:space="0" w:color="auto"/>
                      </w:divBdr>
                    </w:div>
                  </w:divsChild>
                </w:div>
                <w:div w:id="791940596">
                  <w:marLeft w:val="0"/>
                  <w:marRight w:val="0"/>
                  <w:marTop w:val="0"/>
                  <w:marBottom w:val="0"/>
                  <w:divBdr>
                    <w:top w:val="none" w:sz="0" w:space="0" w:color="auto"/>
                    <w:left w:val="none" w:sz="0" w:space="0" w:color="auto"/>
                    <w:bottom w:val="none" w:sz="0" w:space="0" w:color="auto"/>
                    <w:right w:val="none" w:sz="0" w:space="0" w:color="auto"/>
                  </w:divBdr>
                  <w:divsChild>
                    <w:div w:id="823013837">
                      <w:marLeft w:val="0"/>
                      <w:marRight w:val="0"/>
                      <w:marTop w:val="0"/>
                      <w:marBottom w:val="0"/>
                      <w:divBdr>
                        <w:top w:val="none" w:sz="0" w:space="0" w:color="auto"/>
                        <w:left w:val="none" w:sz="0" w:space="0" w:color="auto"/>
                        <w:bottom w:val="none" w:sz="0" w:space="0" w:color="auto"/>
                        <w:right w:val="none" w:sz="0" w:space="0" w:color="auto"/>
                      </w:divBdr>
                    </w:div>
                  </w:divsChild>
                </w:div>
                <w:div w:id="798644000">
                  <w:marLeft w:val="0"/>
                  <w:marRight w:val="0"/>
                  <w:marTop w:val="0"/>
                  <w:marBottom w:val="0"/>
                  <w:divBdr>
                    <w:top w:val="none" w:sz="0" w:space="0" w:color="auto"/>
                    <w:left w:val="none" w:sz="0" w:space="0" w:color="auto"/>
                    <w:bottom w:val="none" w:sz="0" w:space="0" w:color="auto"/>
                    <w:right w:val="none" w:sz="0" w:space="0" w:color="auto"/>
                  </w:divBdr>
                  <w:divsChild>
                    <w:div w:id="1248231130">
                      <w:marLeft w:val="0"/>
                      <w:marRight w:val="0"/>
                      <w:marTop w:val="0"/>
                      <w:marBottom w:val="0"/>
                      <w:divBdr>
                        <w:top w:val="none" w:sz="0" w:space="0" w:color="auto"/>
                        <w:left w:val="none" w:sz="0" w:space="0" w:color="auto"/>
                        <w:bottom w:val="none" w:sz="0" w:space="0" w:color="auto"/>
                        <w:right w:val="none" w:sz="0" w:space="0" w:color="auto"/>
                      </w:divBdr>
                    </w:div>
                  </w:divsChild>
                </w:div>
                <w:div w:id="817578297">
                  <w:marLeft w:val="0"/>
                  <w:marRight w:val="0"/>
                  <w:marTop w:val="0"/>
                  <w:marBottom w:val="0"/>
                  <w:divBdr>
                    <w:top w:val="none" w:sz="0" w:space="0" w:color="auto"/>
                    <w:left w:val="none" w:sz="0" w:space="0" w:color="auto"/>
                    <w:bottom w:val="none" w:sz="0" w:space="0" w:color="auto"/>
                    <w:right w:val="none" w:sz="0" w:space="0" w:color="auto"/>
                  </w:divBdr>
                  <w:divsChild>
                    <w:div w:id="612327138">
                      <w:marLeft w:val="0"/>
                      <w:marRight w:val="0"/>
                      <w:marTop w:val="0"/>
                      <w:marBottom w:val="0"/>
                      <w:divBdr>
                        <w:top w:val="none" w:sz="0" w:space="0" w:color="auto"/>
                        <w:left w:val="none" w:sz="0" w:space="0" w:color="auto"/>
                        <w:bottom w:val="none" w:sz="0" w:space="0" w:color="auto"/>
                        <w:right w:val="none" w:sz="0" w:space="0" w:color="auto"/>
                      </w:divBdr>
                    </w:div>
                  </w:divsChild>
                </w:div>
                <w:div w:id="912206518">
                  <w:marLeft w:val="0"/>
                  <w:marRight w:val="0"/>
                  <w:marTop w:val="0"/>
                  <w:marBottom w:val="0"/>
                  <w:divBdr>
                    <w:top w:val="none" w:sz="0" w:space="0" w:color="auto"/>
                    <w:left w:val="none" w:sz="0" w:space="0" w:color="auto"/>
                    <w:bottom w:val="none" w:sz="0" w:space="0" w:color="auto"/>
                    <w:right w:val="none" w:sz="0" w:space="0" w:color="auto"/>
                  </w:divBdr>
                  <w:divsChild>
                    <w:div w:id="1679886548">
                      <w:marLeft w:val="0"/>
                      <w:marRight w:val="0"/>
                      <w:marTop w:val="0"/>
                      <w:marBottom w:val="0"/>
                      <w:divBdr>
                        <w:top w:val="none" w:sz="0" w:space="0" w:color="auto"/>
                        <w:left w:val="none" w:sz="0" w:space="0" w:color="auto"/>
                        <w:bottom w:val="none" w:sz="0" w:space="0" w:color="auto"/>
                        <w:right w:val="none" w:sz="0" w:space="0" w:color="auto"/>
                      </w:divBdr>
                    </w:div>
                  </w:divsChild>
                </w:div>
                <w:div w:id="1042754782">
                  <w:marLeft w:val="0"/>
                  <w:marRight w:val="0"/>
                  <w:marTop w:val="0"/>
                  <w:marBottom w:val="0"/>
                  <w:divBdr>
                    <w:top w:val="none" w:sz="0" w:space="0" w:color="auto"/>
                    <w:left w:val="none" w:sz="0" w:space="0" w:color="auto"/>
                    <w:bottom w:val="none" w:sz="0" w:space="0" w:color="auto"/>
                    <w:right w:val="none" w:sz="0" w:space="0" w:color="auto"/>
                  </w:divBdr>
                  <w:divsChild>
                    <w:div w:id="1177037278">
                      <w:marLeft w:val="0"/>
                      <w:marRight w:val="0"/>
                      <w:marTop w:val="0"/>
                      <w:marBottom w:val="0"/>
                      <w:divBdr>
                        <w:top w:val="none" w:sz="0" w:space="0" w:color="auto"/>
                        <w:left w:val="none" w:sz="0" w:space="0" w:color="auto"/>
                        <w:bottom w:val="none" w:sz="0" w:space="0" w:color="auto"/>
                        <w:right w:val="none" w:sz="0" w:space="0" w:color="auto"/>
                      </w:divBdr>
                    </w:div>
                  </w:divsChild>
                </w:div>
                <w:div w:id="1096632512">
                  <w:marLeft w:val="0"/>
                  <w:marRight w:val="0"/>
                  <w:marTop w:val="0"/>
                  <w:marBottom w:val="0"/>
                  <w:divBdr>
                    <w:top w:val="none" w:sz="0" w:space="0" w:color="auto"/>
                    <w:left w:val="none" w:sz="0" w:space="0" w:color="auto"/>
                    <w:bottom w:val="none" w:sz="0" w:space="0" w:color="auto"/>
                    <w:right w:val="none" w:sz="0" w:space="0" w:color="auto"/>
                  </w:divBdr>
                  <w:divsChild>
                    <w:div w:id="930629672">
                      <w:marLeft w:val="0"/>
                      <w:marRight w:val="0"/>
                      <w:marTop w:val="0"/>
                      <w:marBottom w:val="0"/>
                      <w:divBdr>
                        <w:top w:val="none" w:sz="0" w:space="0" w:color="auto"/>
                        <w:left w:val="none" w:sz="0" w:space="0" w:color="auto"/>
                        <w:bottom w:val="none" w:sz="0" w:space="0" w:color="auto"/>
                        <w:right w:val="none" w:sz="0" w:space="0" w:color="auto"/>
                      </w:divBdr>
                    </w:div>
                  </w:divsChild>
                </w:div>
                <w:div w:id="1297371387">
                  <w:marLeft w:val="0"/>
                  <w:marRight w:val="0"/>
                  <w:marTop w:val="0"/>
                  <w:marBottom w:val="0"/>
                  <w:divBdr>
                    <w:top w:val="none" w:sz="0" w:space="0" w:color="auto"/>
                    <w:left w:val="none" w:sz="0" w:space="0" w:color="auto"/>
                    <w:bottom w:val="none" w:sz="0" w:space="0" w:color="auto"/>
                    <w:right w:val="none" w:sz="0" w:space="0" w:color="auto"/>
                  </w:divBdr>
                  <w:divsChild>
                    <w:div w:id="576595071">
                      <w:marLeft w:val="0"/>
                      <w:marRight w:val="0"/>
                      <w:marTop w:val="0"/>
                      <w:marBottom w:val="0"/>
                      <w:divBdr>
                        <w:top w:val="none" w:sz="0" w:space="0" w:color="auto"/>
                        <w:left w:val="none" w:sz="0" w:space="0" w:color="auto"/>
                        <w:bottom w:val="none" w:sz="0" w:space="0" w:color="auto"/>
                        <w:right w:val="none" w:sz="0" w:space="0" w:color="auto"/>
                      </w:divBdr>
                    </w:div>
                    <w:div w:id="968587912">
                      <w:marLeft w:val="0"/>
                      <w:marRight w:val="0"/>
                      <w:marTop w:val="0"/>
                      <w:marBottom w:val="0"/>
                      <w:divBdr>
                        <w:top w:val="none" w:sz="0" w:space="0" w:color="auto"/>
                        <w:left w:val="none" w:sz="0" w:space="0" w:color="auto"/>
                        <w:bottom w:val="none" w:sz="0" w:space="0" w:color="auto"/>
                        <w:right w:val="none" w:sz="0" w:space="0" w:color="auto"/>
                      </w:divBdr>
                    </w:div>
                    <w:div w:id="1012487562">
                      <w:marLeft w:val="0"/>
                      <w:marRight w:val="0"/>
                      <w:marTop w:val="0"/>
                      <w:marBottom w:val="0"/>
                      <w:divBdr>
                        <w:top w:val="none" w:sz="0" w:space="0" w:color="auto"/>
                        <w:left w:val="none" w:sz="0" w:space="0" w:color="auto"/>
                        <w:bottom w:val="none" w:sz="0" w:space="0" w:color="auto"/>
                        <w:right w:val="none" w:sz="0" w:space="0" w:color="auto"/>
                      </w:divBdr>
                    </w:div>
                  </w:divsChild>
                </w:div>
                <w:div w:id="1391347835">
                  <w:marLeft w:val="0"/>
                  <w:marRight w:val="0"/>
                  <w:marTop w:val="0"/>
                  <w:marBottom w:val="0"/>
                  <w:divBdr>
                    <w:top w:val="none" w:sz="0" w:space="0" w:color="auto"/>
                    <w:left w:val="none" w:sz="0" w:space="0" w:color="auto"/>
                    <w:bottom w:val="none" w:sz="0" w:space="0" w:color="auto"/>
                    <w:right w:val="none" w:sz="0" w:space="0" w:color="auto"/>
                  </w:divBdr>
                  <w:divsChild>
                    <w:div w:id="1258296710">
                      <w:marLeft w:val="0"/>
                      <w:marRight w:val="0"/>
                      <w:marTop w:val="0"/>
                      <w:marBottom w:val="0"/>
                      <w:divBdr>
                        <w:top w:val="none" w:sz="0" w:space="0" w:color="auto"/>
                        <w:left w:val="none" w:sz="0" w:space="0" w:color="auto"/>
                        <w:bottom w:val="none" w:sz="0" w:space="0" w:color="auto"/>
                        <w:right w:val="none" w:sz="0" w:space="0" w:color="auto"/>
                      </w:divBdr>
                    </w:div>
                  </w:divsChild>
                </w:div>
                <w:div w:id="1419447772">
                  <w:marLeft w:val="0"/>
                  <w:marRight w:val="0"/>
                  <w:marTop w:val="0"/>
                  <w:marBottom w:val="0"/>
                  <w:divBdr>
                    <w:top w:val="none" w:sz="0" w:space="0" w:color="auto"/>
                    <w:left w:val="none" w:sz="0" w:space="0" w:color="auto"/>
                    <w:bottom w:val="none" w:sz="0" w:space="0" w:color="auto"/>
                    <w:right w:val="none" w:sz="0" w:space="0" w:color="auto"/>
                  </w:divBdr>
                  <w:divsChild>
                    <w:div w:id="384376940">
                      <w:marLeft w:val="0"/>
                      <w:marRight w:val="0"/>
                      <w:marTop w:val="0"/>
                      <w:marBottom w:val="0"/>
                      <w:divBdr>
                        <w:top w:val="none" w:sz="0" w:space="0" w:color="auto"/>
                        <w:left w:val="none" w:sz="0" w:space="0" w:color="auto"/>
                        <w:bottom w:val="none" w:sz="0" w:space="0" w:color="auto"/>
                        <w:right w:val="none" w:sz="0" w:space="0" w:color="auto"/>
                      </w:divBdr>
                    </w:div>
                  </w:divsChild>
                </w:div>
                <w:div w:id="1563445425">
                  <w:marLeft w:val="0"/>
                  <w:marRight w:val="0"/>
                  <w:marTop w:val="0"/>
                  <w:marBottom w:val="0"/>
                  <w:divBdr>
                    <w:top w:val="none" w:sz="0" w:space="0" w:color="auto"/>
                    <w:left w:val="none" w:sz="0" w:space="0" w:color="auto"/>
                    <w:bottom w:val="none" w:sz="0" w:space="0" w:color="auto"/>
                    <w:right w:val="none" w:sz="0" w:space="0" w:color="auto"/>
                  </w:divBdr>
                  <w:divsChild>
                    <w:div w:id="1859657319">
                      <w:marLeft w:val="0"/>
                      <w:marRight w:val="0"/>
                      <w:marTop w:val="0"/>
                      <w:marBottom w:val="0"/>
                      <w:divBdr>
                        <w:top w:val="none" w:sz="0" w:space="0" w:color="auto"/>
                        <w:left w:val="none" w:sz="0" w:space="0" w:color="auto"/>
                        <w:bottom w:val="none" w:sz="0" w:space="0" w:color="auto"/>
                        <w:right w:val="none" w:sz="0" w:space="0" w:color="auto"/>
                      </w:divBdr>
                    </w:div>
                  </w:divsChild>
                </w:div>
                <w:div w:id="1566990973">
                  <w:marLeft w:val="0"/>
                  <w:marRight w:val="0"/>
                  <w:marTop w:val="0"/>
                  <w:marBottom w:val="0"/>
                  <w:divBdr>
                    <w:top w:val="none" w:sz="0" w:space="0" w:color="auto"/>
                    <w:left w:val="none" w:sz="0" w:space="0" w:color="auto"/>
                    <w:bottom w:val="none" w:sz="0" w:space="0" w:color="auto"/>
                    <w:right w:val="none" w:sz="0" w:space="0" w:color="auto"/>
                  </w:divBdr>
                  <w:divsChild>
                    <w:div w:id="1884710381">
                      <w:marLeft w:val="0"/>
                      <w:marRight w:val="0"/>
                      <w:marTop w:val="0"/>
                      <w:marBottom w:val="0"/>
                      <w:divBdr>
                        <w:top w:val="none" w:sz="0" w:space="0" w:color="auto"/>
                        <w:left w:val="none" w:sz="0" w:space="0" w:color="auto"/>
                        <w:bottom w:val="none" w:sz="0" w:space="0" w:color="auto"/>
                        <w:right w:val="none" w:sz="0" w:space="0" w:color="auto"/>
                      </w:divBdr>
                    </w:div>
                  </w:divsChild>
                </w:div>
                <w:div w:id="1671252822">
                  <w:marLeft w:val="0"/>
                  <w:marRight w:val="0"/>
                  <w:marTop w:val="0"/>
                  <w:marBottom w:val="0"/>
                  <w:divBdr>
                    <w:top w:val="none" w:sz="0" w:space="0" w:color="auto"/>
                    <w:left w:val="none" w:sz="0" w:space="0" w:color="auto"/>
                    <w:bottom w:val="none" w:sz="0" w:space="0" w:color="auto"/>
                    <w:right w:val="none" w:sz="0" w:space="0" w:color="auto"/>
                  </w:divBdr>
                  <w:divsChild>
                    <w:div w:id="1655721001">
                      <w:marLeft w:val="0"/>
                      <w:marRight w:val="0"/>
                      <w:marTop w:val="0"/>
                      <w:marBottom w:val="0"/>
                      <w:divBdr>
                        <w:top w:val="none" w:sz="0" w:space="0" w:color="auto"/>
                        <w:left w:val="none" w:sz="0" w:space="0" w:color="auto"/>
                        <w:bottom w:val="none" w:sz="0" w:space="0" w:color="auto"/>
                        <w:right w:val="none" w:sz="0" w:space="0" w:color="auto"/>
                      </w:divBdr>
                    </w:div>
                  </w:divsChild>
                </w:div>
                <w:div w:id="1696884415">
                  <w:marLeft w:val="0"/>
                  <w:marRight w:val="0"/>
                  <w:marTop w:val="0"/>
                  <w:marBottom w:val="0"/>
                  <w:divBdr>
                    <w:top w:val="none" w:sz="0" w:space="0" w:color="auto"/>
                    <w:left w:val="none" w:sz="0" w:space="0" w:color="auto"/>
                    <w:bottom w:val="none" w:sz="0" w:space="0" w:color="auto"/>
                    <w:right w:val="none" w:sz="0" w:space="0" w:color="auto"/>
                  </w:divBdr>
                  <w:divsChild>
                    <w:div w:id="77793817">
                      <w:marLeft w:val="0"/>
                      <w:marRight w:val="0"/>
                      <w:marTop w:val="0"/>
                      <w:marBottom w:val="0"/>
                      <w:divBdr>
                        <w:top w:val="none" w:sz="0" w:space="0" w:color="auto"/>
                        <w:left w:val="none" w:sz="0" w:space="0" w:color="auto"/>
                        <w:bottom w:val="none" w:sz="0" w:space="0" w:color="auto"/>
                        <w:right w:val="none" w:sz="0" w:space="0" w:color="auto"/>
                      </w:divBdr>
                    </w:div>
                  </w:divsChild>
                </w:div>
                <w:div w:id="1794862285">
                  <w:marLeft w:val="0"/>
                  <w:marRight w:val="0"/>
                  <w:marTop w:val="0"/>
                  <w:marBottom w:val="0"/>
                  <w:divBdr>
                    <w:top w:val="none" w:sz="0" w:space="0" w:color="auto"/>
                    <w:left w:val="none" w:sz="0" w:space="0" w:color="auto"/>
                    <w:bottom w:val="none" w:sz="0" w:space="0" w:color="auto"/>
                    <w:right w:val="none" w:sz="0" w:space="0" w:color="auto"/>
                  </w:divBdr>
                  <w:divsChild>
                    <w:div w:id="299111138">
                      <w:marLeft w:val="0"/>
                      <w:marRight w:val="0"/>
                      <w:marTop w:val="0"/>
                      <w:marBottom w:val="0"/>
                      <w:divBdr>
                        <w:top w:val="none" w:sz="0" w:space="0" w:color="auto"/>
                        <w:left w:val="none" w:sz="0" w:space="0" w:color="auto"/>
                        <w:bottom w:val="none" w:sz="0" w:space="0" w:color="auto"/>
                        <w:right w:val="none" w:sz="0" w:space="0" w:color="auto"/>
                      </w:divBdr>
                    </w:div>
                  </w:divsChild>
                </w:div>
                <w:div w:id="1836647003">
                  <w:marLeft w:val="0"/>
                  <w:marRight w:val="0"/>
                  <w:marTop w:val="0"/>
                  <w:marBottom w:val="0"/>
                  <w:divBdr>
                    <w:top w:val="none" w:sz="0" w:space="0" w:color="auto"/>
                    <w:left w:val="none" w:sz="0" w:space="0" w:color="auto"/>
                    <w:bottom w:val="none" w:sz="0" w:space="0" w:color="auto"/>
                    <w:right w:val="none" w:sz="0" w:space="0" w:color="auto"/>
                  </w:divBdr>
                  <w:divsChild>
                    <w:div w:id="155892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584339">
          <w:marLeft w:val="0"/>
          <w:marRight w:val="0"/>
          <w:marTop w:val="0"/>
          <w:marBottom w:val="0"/>
          <w:divBdr>
            <w:top w:val="none" w:sz="0" w:space="0" w:color="auto"/>
            <w:left w:val="none" w:sz="0" w:space="0" w:color="auto"/>
            <w:bottom w:val="none" w:sz="0" w:space="0" w:color="auto"/>
            <w:right w:val="none" w:sz="0" w:space="0" w:color="auto"/>
          </w:divBdr>
        </w:div>
        <w:div w:id="436338762">
          <w:marLeft w:val="0"/>
          <w:marRight w:val="0"/>
          <w:marTop w:val="0"/>
          <w:marBottom w:val="0"/>
          <w:divBdr>
            <w:top w:val="none" w:sz="0" w:space="0" w:color="auto"/>
            <w:left w:val="none" w:sz="0" w:space="0" w:color="auto"/>
            <w:bottom w:val="none" w:sz="0" w:space="0" w:color="auto"/>
            <w:right w:val="none" w:sz="0" w:space="0" w:color="auto"/>
          </w:divBdr>
          <w:divsChild>
            <w:div w:id="370421699">
              <w:marLeft w:val="0"/>
              <w:marRight w:val="0"/>
              <w:marTop w:val="0"/>
              <w:marBottom w:val="0"/>
              <w:divBdr>
                <w:top w:val="none" w:sz="0" w:space="0" w:color="auto"/>
                <w:left w:val="none" w:sz="0" w:space="0" w:color="auto"/>
                <w:bottom w:val="none" w:sz="0" w:space="0" w:color="auto"/>
                <w:right w:val="none" w:sz="0" w:space="0" w:color="auto"/>
              </w:divBdr>
            </w:div>
            <w:div w:id="736787971">
              <w:marLeft w:val="0"/>
              <w:marRight w:val="0"/>
              <w:marTop w:val="0"/>
              <w:marBottom w:val="0"/>
              <w:divBdr>
                <w:top w:val="none" w:sz="0" w:space="0" w:color="auto"/>
                <w:left w:val="none" w:sz="0" w:space="0" w:color="auto"/>
                <w:bottom w:val="none" w:sz="0" w:space="0" w:color="auto"/>
                <w:right w:val="none" w:sz="0" w:space="0" w:color="auto"/>
              </w:divBdr>
            </w:div>
            <w:div w:id="1386949852">
              <w:marLeft w:val="0"/>
              <w:marRight w:val="0"/>
              <w:marTop w:val="0"/>
              <w:marBottom w:val="0"/>
              <w:divBdr>
                <w:top w:val="none" w:sz="0" w:space="0" w:color="auto"/>
                <w:left w:val="none" w:sz="0" w:space="0" w:color="auto"/>
                <w:bottom w:val="none" w:sz="0" w:space="0" w:color="auto"/>
                <w:right w:val="none" w:sz="0" w:space="0" w:color="auto"/>
              </w:divBdr>
            </w:div>
            <w:div w:id="1566798816">
              <w:marLeft w:val="0"/>
              <w:marRight w:val="0"/>
              <w:marTop w:val="0"/>
              <w:marBottom w:val="0"/>
              <w:divBdr>
                <w:top w:val="none" w:sz="0" w:space="0" w:color="auto"/>
                <w:left w:val="none" w:sz="0" w:space="0" w:color="auto"/>
                <w:bottom w:val="none" w:sz="0" w:space="0" w:color="auto"/>
                <w:right w:val="none" w:sz="0" w:space="0" w:color="auto"/>
              </w:divBdr>
            </w:div>
            <w:div w:id="1648432408">
              <w:marLeft w:val="0"/>
              <w:marRight w:val="0"/>
              <w:marTop w:val="0"/>
              <w:marBottom w:val="0"/>
              <w:divBdr>
                <w:top w:val="none" w:sz="0" w:space="0" w:color="auto"/>
                <w:left w:val="none" w:sz="0" w:space="0" w:color="auto"/>
                <w:bottom w:val="none" w:sz="0" w:space="0" w:color="auto"/>
                <w:right w:val="none" w:sz="0" w:space="0" w:color="auto"/>
              </w:divBdr>
            </w:div>
          </w:divsChild>
        </w:div>
        <w:div w:id="446125141">
          <w:marLeft w:val="0"/>
          <w:marRight w:val="0"/>
          <w:marTop w:val="0"/>
          <w:marBottom w:val="0"/>
          <w:divBdr>
            <w:top w:val="none" w:sz="0" w:space="0" w:color="auto"/>
            <w:left w:val="none" w:sz="0" w:space="0" w:color="auto"/>
            <w:bottom w:val="none" w:sz="0" w:space="0" w:color="auto"/>
            <w:right w:val="none" w:sz="0" w:space="0" w:color="auto"/>
          </w:divBdr>
        </w:div>
        <w:div w:id="453597941">
          <w:marLeft w:val="0"/>
          <w:marRight w:val="0"/>
          <w:marTop w:val="0"/>
          <w:marBottom w:val="0"/>
          <w:divBdr>
            <w:top w:val="none" w:sz="0" w:space="0" w:color="auto"/>
            <w:left w:val="none" w:sz="0" w:space="0" w:color="auto"/>
            <w:bottom w:val="none" w:sz="0" w:space="0" w:color="auto"/>
            <w:right w:val="none" w:sz="0" w:space="0" w:color="auto"/>
          </w:divBdr>
        </w:div>
        <w:div w:id="455874515">
          <w:marLeft w:val="0"/>
          <w:marRight w:val="0"/>
          <w:marTop w:val="0"/>
          <w:marBottom w:val="0"/>
          <w:divBdr>
            <w:top w:val="none" w:sz="0" w:space="0" w:color="auto"/>
            <w:left w:val="none" w:sz="0" w:space="0" w:color="auto"/>
            <w:bottom w:val="none" w:sz="0" w:space="0" w:color="auto"/>
            <w:right w:val="none" w:sz="0" w:space="0" w:color="auto"/>
          </w:divBdr>
          <w:divsChild>
            <w:div w:id="951129142">
              <w:marLeft w:val="0"/>
              <w:marRight w:val="0"/>
              <w:marTop w:val="0"/>
              <w:marBottom w:val="0"/>
              <w:divBdr>
                <w:top w:val="none" w:sz="0" w:space="0" w:color="auto"/>
                <w:left w:val="none" w:sz="0" w:space="0" w:color="auto"/>
                <w:bottom w:val="none" w:sz="0" w:space="0" w:color="auto"/>
                <w:right w:val="none" w:sz="0" w:space="0" w:color="auto"/>
              </w:divBdr>
            </w:div>
            <w:div w:id="1007100485">
              <w:marLeft w:val="0"/>
              <w:marRight w:val="0"/>
              <w:marTop w:val="0"/>
              <w:marBottom w:val="0"/>
              <w:divBdr>
                <w:top w:val="none" w:sz="0" w:space="0" w:color="auto"/>
                <w:left w:val="none" w:sz="0" w:space="0" w:color="auto"/>
                <w:bottom w:val="none" w:sz="0" w:space="0" w:color="auto"/>
                <w:right w:val="none" w:sz="0" w:space="0" w:color="auto"/>
              </w:divBdr>
            </w:div>
            <w:div w:id="1203666449">
              <w:marLeft w:val="0"/>
              <w:marRight w:val="0"/>
              <w:marTop w:val="0"/>
              <w:marBottom w:val="0"/>
              <w:divBdr>
                <w:top w:val="none" w:sz="0" w:space="0" w:color="auto"/>
                <w:left w:val="none" w:sz="0" w:space="0" w:color="auto"/>
                <w:bottom w:val="none" w:sz="0" w:space="0" w:color="auto"/>
                <w:right w:val="none" w:sz="0" w:space="0" w:color="auto"/>
              </w:divBdr>
            </w:div>
            <w:div w:id="1893543299">
              <w:marLeft w:val="0"/>
              <w:marRight w:val="0"/>
              <w:marTop w:val="0"/>
              <w:marBottom w:val="0"/>
              <w:divBdr>
                <w:top w:val="none" w:sz="0" w:space="0" w:color="auto"/>
                <w:left w:val="none" w:sz="0" w:space="0" w:color="auto"/>
                <w:bottom w:val="none" w:sz="0" w:space="0" w:color="auto"/>
                <w:right w:val="none" w:sz="0" w:space="0" w:color="auto"/>
              </w:divBdr>
            </w:div>
            <w:div w:id="2125617660">
              <w:marLeft w:val="0"/>
              <w:marRight w:val="0"/>
              <w:marTop w:val="0"/>
              <w:marBottom w:val="0"/>
              <w:divBdr>
                <w:top w:val="none" w:sz="0" w:space="0" w:color="auto"/>
                <w:left w:val="none" w:sz="0" w:space="0" w:color="auto"/>
                <w:bottom w:val="none" w:sz="0" w:space="0" w:color="auto"/>
                <w:right w:val="none" w:sz="0" w:space="0" w:color="auto"/>
              </w:divBdr>
            </w:div>
          </w:divsChild>
        </w:div>
        <w:div w:id="469977791">
          <w:marLeft w:val="0"/>
          <w:marRight w:val="0"/>
          <w:marTop w:val="0"/>
          <w:marBottom w:val="0"/>
          <w:divBdr>
            <w:top w:val="none" w:sz="0" w:space="0" w:color="auto"/>
            <w:left w:val="none" w:sz="0" w:space="0" w:color="auto"/>
            <w:bottom w:val="none" w:sz="0" w:space="0" w:color="auto"/>
            <w:right w:val="none" w:sz="0" w:space="0" w:color="auto"/>
          </w:divBdr>
        </w:div>
        <w:div w:id="480270205">
          <w:marLeft w:val="0"/>
          <w:marRight w:val="0"/>
          <w:marTop w:val="0"/>
          <w:marBottom w:val="0"/>
          <w:divBdr>
            <w:top w:val="none" w:sz="0" w:space="0" w:color="auto"/>
            <w:left w:val="none" w:sz="0" w:space="0" w:color="auto"/>
            <w:bottom w:val="none" w:sz="0" w:space="0" w:color="auto"/>
            <w:right w:val="none" w:sz="0" w:space="0" w:color="auto"/>
          </w:divBdr>
        </w:div>
        <w:div w:id="486676522">
          <w:marLeft w:val="0"/>
          <w:marRight w:val="0"/>
          <w:marTop w:val="0"/>
          <w:marBottom w:val="0"/>
          <w:divBdr>
            <w:top w:val="none" w:sz="0" w:space="0" w:color="auto"/>
            <w:left w:val="none" w:sz="0" w:space="0" w:color="auto"/>
            <w:bottom w:val="none" w:sz="0" w:space="0" w:color="auto"/>
            <w:right w:val="none" w:sz="0" w:space="0" w:color="auto"/>
          </w:divBdr>
        </w:div>
        <w:div w:id="496847197">
          <w:marLeft w:val="0"/>
          <w:marRight w:val="0"/>
          <w:marTop w:val="0"/>
          <w:marBottom w:val="0"/>
          <w:divBdr>
            <w:top w:val="none" w:sz="0" w:space="0" w:color="auto"/>
            <w:left w:val="none" w:sz="0" w:space="0" w:color="auto"/>
            <w:bottom w:val="none" w:sz="0" w:space="0" w:color="auto"/>
            <w:right w:val="none" w:sz="0" w:space="0" w:color="auto"/>
          </w:divBdr>
        </w:div>
        <w:div w:id="508444757">
          <w:marLeft w:val="0"/>
          <w:marRight w:val="0"/>
          <w:marTop w:val="0"/>
          <w:marBottom w:val="0"/>
          <w:divBdr>
            <w:top w:val="none" w:sz="0" w:space="0" w:color="auto"/>
            <w:left w:val="none" w:sz="0" w:space="0" w:color="auto"/>
            <w:bottom w:val="none" w:sz="0" w:space="0" w:color="auto"/>
            <w:right w:val="none" w:sz="0" w:space="0" w:color="auto"/>
          </w:divBdr>
          <w:divsChild>
            <w:div w:id="19548993">
              <w:marLeft w:val="0"/>
              <w:marRight w:val="0"/>
              <w:marTop w:val="0"/>
              <w:marBottom w:val="0"/>
              <w:divBdr>
                <w:top w:val="none" w:sz="0" w:space="0" w:color="auto"/>
                <w:left w:val="none" w:sz="0" w:space="0" w:color="auto"/>
                <w:bottom w:val="none" w:sz="0" w:space="0" w:color="auto"/>
                <w:right w:val="none" w:sz="0" w:space="0" w:color="auto"/>
              </w:divBdr>
            </w:div>
            <w:div w:id="242642742">
              <w:marLeft w:val="0"/>
              <w:marRight w:val="0"/>
              <w:marTop w:val="0"/>
              <w:marBottom w:val="0"/>
              <w:divBdr>
                <w:top w:val="none" w:sz="0" w:space="0" w:color="auto"/>
                <w:left w:val="none" w:sz="0" w:space="0" w:color="auto"/>
                <w:bottom w:val="none" w:sz="0" w:space="0" w:color="auto"/>
                <w:right w:val="none" w:sz="0" w:space="0" w:color="auto"/>
              </w:divBdr>
            </w:div>
            <w:div w:id="367874511">
              <w:marLeft w:val="0"/>
              <w:marRight w:val="0"/>
              <w:marTop w:val="0"/>
              <w:marBottom w:val="0"/>
              <w:divBdr>
                <w:top w:val="none" w:sz="0" w:space="0" w:color="auto"/>
                <w:left w:val="none" w:sz="0" w:space="0" w:color="auto"/>
                <w:bottom w:val="none" w:sz="0" w:space="0" w:color="auto"/>
                <w:right w:val="none" w:sz="0" w:space="0" w:color="auto"/>
              </w:divBdr>
            </w:div>
            <w:div w:id="434641031">
              <w:marLeft w:val="0"/>
              <w:marRight w:val="0"/>
              <w:marTop w:val="0"/>
              <w:marBottom w:val="0"/>
              <w:divBdr>
                <w:top w:val="none" w:sz="0" w:space="0" w:color="auto"/>
                <w:left w:val="none" w:sz="0" w:space="0" w:color="auto"/>
                <w:bottom w:val="none" w:sz="0" w:space="0" w:color="auto"/>
                <w:right w:val="none" w:sz="0" w:space="0" w:color="auto"/>
              </w:divBdr>
            </w:div>
            <w:div w:id="1163813035">
              <w:marLeft w:val="0"/>
              <w:marRight w:val="0"/>
              <w:marTop w:val="0"/>
              <w:marBottom w:val="0"/>
              <w:divBdr>
                <w:top w:val="none" w:sz="0" w:space="0" w:color="auto"/>
                <w:left w:val="none" w:sz="0" w:space="0" w:color="auto"/>
                <w:bottom w:val="none" w:sz="0" w:space="0" w:color="auto"/>
                <w:right w:val="none" w:sz="0" w:space="0" w:color="auto"/>
              </w:divBdr>
            </w:div>
          </w:divsChild>
        </w:div>
        <w:div w:id="509686315">
          <w:marLeft w:val="0"/>
          <w:marRight w:val="0"/>
          <w:marTop w:val="0"/>
          <w:marBottom w:val="0"/>
          <w:divBdr>
            <w:top w:val="none" w:sz="0" w:space="0" w:color="auto"/>
            <w:left w:val="none" w:sz="0" w:space="0" w:color="auto"/>
            <w:bottom w:val="none" w:sz="0" w:space="0" w:color="auto"/>
            <w:right w:val="none" w:sz="0" w:space="0" w:color="auto"/>
          </w:divBdr>
        </w:div>
        <w:div w:id="518272718">
          <w:marLeft w:val="0"/>
          <w:marRight w:val="0"/>
          <w:marTop w:val="0"/>
          <w:marBottom w:val="0"/>
          <w:divBdr>
            <w:top w:val="none" w:sz="0" w:space="0" w:color="auto"/>
            <w:left w:val="none" w:sz="0" w:space="0" w:color="auto"/>
            <w:bottom w:val="none" w:sz="0" w:space="0" w:color="auto"/>
            <w:right w:val="none" w:sz="0" w:space="0" w:color="auto"/>
          </w:divBdr>
          <w:divsChild>
            <w:div w:id="6448192">
              <w:marLeft w:val="0"/>
              <w:marRight w:val="0"/>
              <w:marTop w:val="0"/>
              <w:marBottom w:val="0"/>
              <w:divBdr>
                <w:top w:val="none" w:sz="0" w:space="0" w:color="auto"/>
                <w:left w:val="none" w:sz="0" w:space="0" w:color="auto"/>
                <w:bottom w:val="none" w:sz="0" w:space="0" w:color="auto"/>
                <w:right w:val="none" w:sz="0" w:space="0" w:color="auto"/>
              </w:divBdr>
            </w:div>
            <w:div w:id="355230255">
              <w:marLeft w:val="0"/>
              <w:marRight w:val="0"/>
              <w:marTop w:val="0"/>
              <w:marBottom w:val="0"/>
              <w:divBdr>
                <w:top w:val="none" w:sz="0" w:space="0" w:color="auto"/>
                <w:left w:val="none" w:sz="0" w:space="0" w:color="auto"/>
                <w:bottom w:val="none" w:sz="0" w:space="0" w:color="auto"/>
                <w:right w:val="none" w:sz="0" w:space="0" w:color="auto"/>
              </w:divBdr>
            </w:div>
            <w:div w:id="466044529">
              <w:marLeft w:val="0"/>
              <w:marRight w:val="0"/>
              <w:marTop w:val="0"/>
              <w:marBottom w:val="0"/>
              <w:divBdr>
                <w:top w:val="none" w:sz="0" w:space="0" w:color="auto"/>
                <w:left w:val="none" w:sz="0" w:space="0" w:color="auto"/>
                <w:bottom w:val="none" w:sz="0" w:space="0" w:color="auto"/>
                <w:right w:val="none" w:sz="0" w:space="0" w:color="auto"/>
              </w:divBdr>
            </w:div>
            <w:div w:id="1366901512">
              <w:marLeft w:val="0"/>
              <w:marRight w:val="0"/>
              <w:marTop w:val="0"/>
              <w:marBottom w:val="0"/>
              <w:divBdr>
                <w:top w:val="none" w:sz="0" w:space="0" w:color="auto"/>
                <w:left w:val="none" w:sz="0" w:space="0" w:color="auto"/>
                <w:bottom w:val="none" w:sz="0" w:space="0" w:color="auto"/>
                <w:right w:val="none" w:sz="0" w:space="0" w:color="auto"/>
              </w:divBdr>
            </w:div>
          </w:divsChild>
        </w:div>
        <w:div w:id="523714322">
          <w:marLeft w:val="0"/>
          <w:marRight w:val="0"/>
          <w:marTop w:val="0"/>
          <w:marBottom w:val="0"/>
          <w:divBdr>
            <w:top w:val="none" w:sz="0" w:space="0" w:color="auto"/>
            <w:left w:val="none" w:sz="0" w:space="0" w:color="auto"/>
            <w:bottom w:val="none" w:sz="0" w:space="0" w:color="auto"/>
            <w:right w:val="none" w:sz="0" w:space="0" w:color="auto"/>
          </w:divBdr>
          <w:divsChild>
            <w:div w:id="439839243">
              <w:marLeft w:val="0"/>
              <w:marRight w:val="0"/>
              <w:marTop w:val="0"/>
              <w:marBottom w:val="0"/>
              <w:divBdr>
                <w:top w:val="none" w:sz="0" w:space="0" w:color="auto"/>
                <w:left w:val="none" w:sz="0" w:space="0" w:color="auto"/>
                <w:bottom w:val="none" w:sz="0" w:space="0" w:color="auto"/>
                <w:right w:val="none" w:sz="0" w:space="0" w:color="auto"/>
              </w:divBdr>
            </w:div>
            <w:div w:id="453056898">
              <w:marLeft w:val="0"/>
              <w:marRight w:val="0"/>
              <w:marTop w:val="0"/>
              <w:marBottom w:val="0"/>
              <w:divBdr>
                <w:top w:val="none" w:sz="0" w:space="0" w:color="auto"/>
                <w:left w:val="none" w:sz="0" w:space="0" w:color="auto"/>
                <w:bottom w:val="none" w:sz="0" w:space="0" w:color="auto"/>
                <w:right w:val="none" w:sz="0" w:space="0" w:color="auto"/>
              </w:divBdr>
            </w:div>
            <w:div w:id="1195536796">
              <w:marLeft w:val="0"/>
              <w:marRight w:val="0"/>
              <w:marTop w:val="0"/>
              <w:marBottom w:val="0"/>
              <w:divBdr>
                <w:top w:val="none" w:sz="0" w:space="0" w:color="auto"/>
                <w:left w:val="none" w:sz="0" w:space="0" w:color="auto"/>
                <w:bottom w:val="none" w:sz="0" w:space="0" w:color="auto"/>
                <w:right w:val="none" w:sz="0" w:space="0" w:color="auto"/>
              </w:divBdr>
            </w:div>
            <w:div w:id="1253201734">
              <w:marLeft w:val="0"/>
              <w:marRight w:val="0"/>
              <w:marTop w:val="0"/>
              <w:marBottom w:val="0"/>
              <w:divBdr>
                <w:top w:val="none" w:sz="0" w:space="0" w:color="auto"/>
                <w:left w:val="none" w:sz="0" w:space="0" w:color="auto"/>
                <w:bottom w:val="none" w:sz="0" w:space="0" w:color="auto"/>
                <w:right w:val="none" w:sz="0" w:space="0" w:color="auto"/>
              </w:divBdr>
            </w:div>
            <w:div w:id="1392461315">
              <w:marLeft w:val="0"/>
              <w:marRight w:val="0"/>
              <w:marTop w:val="0"/>
              <w:marBottom w:val="0"/>
              <w:divBdr>
                <w:top w:val="none" w:sz="0" w:space="0" w:color="auto"/>
                <w:left w:val="none" w:sz="0" w:space="0" w:color="auto"/>
                <w:bottom w:val="none" w:sz="0" w:space="0" w:color="auto"/>
                <w:right w:val="none" w:sz="0" w:space="0" w:color="auto"/>
              </w:divBdr>
            </w:div>
          </w:divsChild>
        </w:div>
        <w:div w:id="526793338">
          <w:marLeft w:val="0"/>
          <w:marRight w:val="0"/>
          <w:marTop w:val="0"/>
          <w:marBottom w:val="0"/>
          <w:divBdr>
            <w:top w:val="none" w:sz="0" w:space="0" w:color="auto"/>
            <w:left w:val="none" w:sz="0" w:space="0" w:color="auto"/>
            <w:bottom w:val="none" w:sz="0" w:space="0" w:color="auto"/>
            <w:right w:val="none" w:sz="0" w:space="0" w:color="auto"/>
          </w:divBdr>
          <w:divsChild>
            <w:div w:id="932586356">
              <w:marLeft w:val="-75"/>
              <w:marRight w:val="0"/>
              <w:marTop w:val="30"/>
              <w:marBottom w:val="30"/>
              <w:divBdr>
                <w:top w:val="none" w:sz="0" w:space="0" w:color="auto"/>
                <w:left w:val="none" w:sz="0" w:space="0" w:color="auto"/>
                <w:bottom w:val="none" w:sz="0" w:space="0" w:color="auto"/>
                <w:right w:val="none" w:sz="0" w:space="0" w:color="auto"/>
              </w:divBdr>
              <w:divsChild>
                <w:div w:id="40374059">
                  <w:marLeft w:val="0"/>
                  <w:marRight w:val="0"/>
                  <w:marTop w:val="0"/>
                  <w:marBottom w:val="0"/>
                  <w:divBdr>
                    <w:top w:val="none" w:sz="0" w:space="0" w:color="auto"/>
                    <w:left w:val="none" w:sz="0" w:space="0" w:color="auto"/>
                    <w:bottom w:val="none" w:sz="0" w:space="0" w:color="auto"/>
                    <w:right w:val="none" w:sz="0" w:space="0" w:color="auto"/>
                  </w:divBdr>
                  <w:divsChild>
                    <w:div w:id="1678537216">
                      <w:marLeft w:val="0"/>
                      <w:marRight w:val="0"/>
                      <w:marTop w:val="0"/>
                      <w:marBottom w:val="0"/>
                      <w:divBdr>
                        <w:top w:val="none" w:sz="0" w:space="0" w:color="auto"/>
                        <w:left w:val="none" w:sz="0" w:space="0" w:color="auto"/>
                        <w:bottom w:val="none" w:sz="0" w:space="0" w:color="auto"/>
                        <w:right w:val="none" w:sz="0" w:space="0" w:color="auto"/>
                      </w:divBdr>
                    </w:div>
                  </w:divsChild>
                </w:div>
                <w:div w:id="147789324">
                  <w:marLeft w:val="0"/>
                  <w:marRight w:val="0"/>
                  <w:marTop w:val="0"/>
                  <w:marBottom w:val="0"/>
                  <w:divBdr>
                    <w:top w:val="none" w:sz="0" w:space="0" w:color="auto"/>
                    <w:left w:val="none" w:sz="0" w:space="0" w:color="auto"/>
                    <w:bottom w:val="none" w:sz="0" w:space="0" w:color="auto"/>
                    <w:right w:val="none" w:sz="0" w:space="0" w:color="auto"/>
                  </w:divBdr>
                  <w:divsChild>
                    <w:div w:id="628587445">
                      <w:marLeft w:val="0"/>
                      <w:marRight w:val="0"/>
                      <w:marTop w:val="0"/>
                      <w:marBottom w:val="0"/>
                      <w:divBdr>
                        <w:top w:val="none" w:sz="0" w:space="0" w:color="auto"/>
                        <w:left w:val="none" w:sz="0" w:space="0" w:color="auto"/>
                        <w:bottom w:val="none" w:sz="0" w:space="0" w:color="auto"/>
                        <w:right w:val="none" w:sz="0" w:space="0" w:color="auto"/>
                      </w:divBdr>
                    </w:div>
                  </w:divsChild>
                </w:div>
                <w:div w:id="331416676">
                  <w:marLeft w:val="0"/>
                  <w:marRight w:val="0"/>
                  <w:marTop w:val="0"/>
                  <w:marBottom w:val="0"/>
                  <w:divBdr>
                    <w:top w:val="none" w:sz="0" w:space="0" w:color="auto"/>
                    <w:left w:val="none" w:sz="0" w:space="0" w:color="auto"/>
                    <w:bottom w:val="none" w:sz="0" w:space="0" w:color="auto"/>
                    <w:right w:val="none" w:sz="0" w:space="0" w:color="auto"/>
                  </w:divBdr>
                  <w:divsChild>
                    <w:div w:id="1192567794">
                      <w:marLeft w:val="0"/>
                      <w:marRight w:val="0"/>
                      <w:marTop w:val="0"/>
                      <w:marBottom w:val="0"/>
                      <w:divBdr>
                        <w:top w:val="none" w:sz="0" w:space="0" w:color="auto"/>
                        <w:left w:val="none" w:sz="0" w:space="0" w:color="auto"/>
                        <w:bottom w:val="none" w:sz="0" w:space="0" w:color="auto"/>
                        <w:right w:val="none" w:sz="0" w:space="0" w:color="auto"/>
                      </w:divBdr>
                    </w:div>
                  </w:divsChild>
                </w:div>
                <w:div w:id="415053928">
                  <w:marLeft w:val="0"/>
                  <w:marRight w:val="0"/>
                  <w:marTop w:val="0"/>
                  <w:marBottom w:val="0"/>
                  <w:divBdr>
                    <w:top w:val="none" w:sz="0" w:space="0" w:color="auto"/>
                    <w:left w:val="none" w:sz="0" w:space="0" w:color="auto"/>
                    <w:bottom w:val="none" w:sz="0" w:space="0" w:color="auto"/>
                    <w:right w:val="none" w:sz="0" w:space="0" w:color="auto"/>
                  </w:divBdr>
                  <w:divsChild>
                    <w:div w:id="121922050">
                      <w:marLeft w:val="0"/>
                      <w:marRight w:val="0"/>
                      <w:marTop w:val="0"/>
                      <w:marBottom w:val="0"/>
                      <w:divBdr>
                        <w:top w:val="none" w:sz="0" w:space="0" w:color="auto"/>
                        <w:left w:val="none" w:sz="0" w:space="0" w:color="auto"/>
                        <w:bottom w:val="none" w:sz="0" w:space="0" w:color="auto"/>
                        <w:right w:val="none" w:sz="0" w:space="0" w:color="auto"/>
                      </w:divBdr>
                    </w:div>
                  </w:divsChild>
                </w:div>
                <w:div w:id="439373730">
                  <w:marLeft w:val="0"/>
                  <w:marRight w:val="0"/>
                  <w:marTop w:val="0"/>
                  <w:marBottom w:val="0"/>
                  <w:divBdr>
                    <w:top w:val="none" w:sz="0" w:space="0" w:color="auto"/>
                    <w:left w:val="none" w:sz="0" w:space="0" w:color="auto"/>
                    <w:bottom w:val="none" w:sz="0" w:space="0" w:color="auto"/>
                    <w:right w:val="none" w:sz="0" w:space="0" w:color="auto"/>
                  </w:divBdr>
                  <w:divsChild>
                    <w:div w:id="1515222478">
                      <w:marLeft w:val="0"/>
                      <w:marRight w:val="0"/>
                      <w:marTop w:val="0"/>
                      <w:marBottom w:val="0"/>
                      <w:divBdr>
                        <w:top w:val="none" w:sz="0" w:space="0" w:color="auto"/>
                        <w:left w:val="none" w:sz="0" w:space="0" w:color="auto"/>
                        <w:bottom w:val="none" w:sz="0" w:space="0" w:color="auto"/>
                        <w:right w:val="none" w:sz="0" w:space="0" w:color="auto"/>
                      </w:divBdr>
                    </w:div>
                  </w:divsChild>
                </w:div>
                <w:div w:id="472064208">
                  <w:marLeft w:val="0"/>
                  <w:marRight w:val="0"/>
                  <w:marTop w:val="0"/>
                  <w:marBottom w:val="0"/>
                  <w:divBdr>
                    <w:top w:val="none" w:sz="0" w:space="0" w:color="auto"/>
                    <w:left w:val="none" w:sz="0" w:space="0" w:color="auto"/>
                    <w:bottom w:val="none" w:sz="0" w:space="0" w:color="auto"/>
                    <w:right w:val="none" w:sz="0" w:space="0" w:color="auto"/>
                  </w:divBdr>
                  <w:divsChild>
                    <w:div w:id="358894948">
                      <w:marLeft w:val="0"/>
                      <w:marRight w:val="0"/>
                      <w:marTop w:val="0"/>
                      <w:marBottom w:val="0"/>
                      <w:divBdr>
                        <w:top w:val="none" w:sz="0" w:space="0" w:color="auto"/>
                        <w:left w:val="none" w:sz="0" w:space="0" w:color="auto"/>
                        <w:bottom w:val="none" w:sz="0" w:space="0" w:color="auto"/>
                        <w:right w:val="none" w:sz="0" w:space="0" w:color="auto"/>
                      </w:divBdr>
                    </w:div>
                  </w:divsChild>
                </w:div>
                <w:div w:id="557591706">
                  <w:marLeft w:val="0"/>
                  <w:marRight w:val="0"/>
                  <w:marTop w:val="0"/>
                  <w:marBottom w:val="0"/>
                  <w:divBdr>
                    <w:top w:val="none" w:sz="0" w:space="0" w:color="auto"/>
                    <w:left w:val="none" w:sz="0" w:space="0" w:color="auto"/>
                    <w:bottom w:val="none" w:sz="0" w:space="0" w:color="auto"/>
                    <w:right w:val="none" w:sz="0" w:space="0" w:color="auto"/>
                  </w:divBdr>
                  <w:divsChild>
                    <w:div w:id="1142384788">
                      <w:marLeft w:val="0"/>
                      <w:marRight w:val="0"/>
                      <w:marTop w:val="0"/>
                      <w:marBottom w:val="0"/>
                      <w:divBdr>
                        <w:top w:val="none" w:sz="0" w:space="0" w:color="auto"/>
                        <w:left w:val="none" w:sz="0" w:space="0" w:color="auto"/>
                        <w:bottom w:val="none" w:sz="0" w:space="0" w:color="auto"/>
                        <w:right w:val="none" w:sz="0" w:space="0" w:color="auto"/>
                      </w:divBdr>
                    </w:div>
                  </w:divsChild>
                </w:div>
                <w:div w:id="617374349">
                  <w:marLeft w:val="0"/>
                  <w:marRight w:val="0"/>
                  <w:marTop w:val="0"/>
                  <w:marBottom w:val="0"/>
                  <w:divBdr>
                    <w:top w:val="none" w:sz="0" w:space="0" w:color="auto"/>
                    <w:left w:val="none" w:sz="0" w:space="0" w:color="auto"/>
                    <w:bottom w:val="none" w:sz="0" w:space="0" w:color="auto"/>
                    <w:right w:val="none" w:sz="0" w:space="0" w:color="auto"/>
                  </w:divBdr>
                  <w:divsChild>
                    <w:div w:id="60449256">
                      <w:marLeft w:val="0"/>
                      <w:marRight w:val="0"/>
                      <w:marTop w:val="0"/>
                      <w:marBottom w:val="0"/>
                      <w:divBdr>
                        <w:top w:val="none" w:sz="0" w:space="0" w:color="auto"/>
                        <w:left w:val="none" w:sz="0" w:space="0" w:color="auto"/>
                        <w:bottom w:val="none" w:sz="0" w:space="0" w:color="auto"/>
                        <w:right w:val="none" w:sz="0" w:space="0" w:color="auto"/>
                      </w:divBdr>
                    </w:div>
                  </w:divsChild>
                </w:div>
                <w:div w:id="671495391">
                  <w:marLeft w:val="0"/>
                  <w:marRight w:val="0"/>
                  <w:marTop w:val="0"/>
                  <w:marBottom w:val="0"/>
                  <w:divBdr>
                    <w:top w:val="none" w:sz="0" w:space="0" w:color="auto"/>
                    <w:left w:val="none" w:sz="0" w:space="0" w:color="auto"/>
                    <w:bottom w:val="none" w:sz="0" w:space="0" w:color="auto"/>
                    <w:right w:val="none" w:sz="0" w:space="0" w:color="auto"/>
                  </w:divBdr>
                  <w:divsChild>
                    <w:div w:id="1415933313">
                      <w:marLeft w:val="0"/>
                      <w:marRight w:val="0"/>
                      <w:marTop w:val="0"/>
                      <w:marBottom w:val="0"/>
                      <w:divBdr>
                        <w:top w:val="none" w:sz="0" w:space="0" w:color="auto"/>
                        <w:left w:val="none" w:sz="0" w:space="0" w:color="auto"/>
                        <w:bottom w:val="none" w:sz="0" w:space="0" w:color="auto"/>
                        <w:right w:val="none" w:sz="0" w:space="0" w:color="auto"/>
                      </w:divBdr>
                    </w:div>
                  </w:divsChild>
                </w:div>
                <w:div w:id="841355122">
                  <w:marLeft w:val="0"/>
                  <w:marRight w:val="0"/>
                  <w:marTop w:val="0"/>
                  <w:marBottom w:val="0"/>
                  <w:divBdr>
                    <w:top w:val="none" w:sz="0" w:space="0" w:color="auto"/>
                    <w:left w:val="none" w:sz="0" w:space="0" w:color="auto"/>
                    <w:bottom w:val="none" w:sz="0" w:space="0" w:color="auto"/>
                    <w:right w:val="none" w:sz="0" w:space="0" w:color="auto"/>
                  </w:divBdr>
                  <w:divsChild>
                    <w:div w:id="715281288">
                      <w:marLeft w:val="0"/>
                      <w:marRight w:val="0"/>
                      <w:marTop w:val="0"/>
                      <w:marBottom w:val="0"/>
                      <w:divBdr>
                        <w:top w:val="none" w:sz="0" w:space="0" w:color="auto"/>
                        <w:left w:val="none" w:sz="0" w:space="0" w:color="auto"/>
                        <w:bottom w:val="none" w:sz="0" w:space="0" w:color="auto"/>
                        <w:right w:val="none" w:sz="0" w:space="0" w:color="auto"/>
                      </w:divBdr>
                    </w:div>
                  </w:divsChild>
                </w:div>
                <w:div w:id="1040398655">
                  <w:marLeft w:val="0"/>
                  <w:marRight w:val="0"/>
                  <w:marTop w:val="0"/>
                  <w:marBottom w:val="0"/>
                  <w:divBdr>
                    <w:top w:val="none" w:sz="0" w:space="0" w:color="auto"/>
                    <w:left w:val="none" w:sz="0" w:space="0" w:color="auto"/>
                    <w:bottom w:val="none" w:sz="0" w:space="0" w:color="auto"/>
                    <w:right w:val="none" w:sz="0" w:space="0" w:color="auto"/>
                  </w:divBdr>
                  <w:divsChild>
                    <w:div w:id="1584875704">
                      <w:marLeft w:val="0"/>
                      <w:marRight w:val="0"/>
                      <w:marTop w:val="0"/>
                      <w:marBottom w:val="0"/>
                      <w:divBdr>
                        <w:top w:val="none" w:sz="0" w:space="0" w:color="auto"/>
                        <w:left w:val="none" w:sz="0" w:space="0" w:color="auto"/>
                        <w:bottom w:val="none" w:sz="0" w:space="0" w:color="auto"/>
                        <w:right w:val="none" w:sz="0" w:space="0" w:color="auto"/>
                      </w:divBdr>
                    </w:div>
                    <w:div w:id="1729767030">
                      <w:marLeft w:val="0"/>
                      <w:marRight w:val="0"/>
                      <w:marTop w:val="0"/>
                      <w:marBottom w:val="0"/>
                      <w:divBdr>
                        <w:top w:val="none" w:sz="0" w:space="0" w:color="auto"/>
                        <w:left w:val="none" w:sz="0" w:space="0" w:color="auto"/>
                        <w:bottom w:val="none" w:sz="0" w:space="0" w:color="auto"/>
                        <w:right w:val="none" w:sz="0" w:space="0" w:color="auto"/>
                      </w:divBdr>
                    </w:div>
                    <w:div w:id="2114740799">
                      <w:marLeft w:val="0"/>
                      <w:marRight w:val="0"/>
                      <w:marTop w:val="0"/>
                      <w:marBottom w:val="0"/>
                      <w:divBdr>
                        <w:top w:val="none" w:sz="0" w:space="0" w:color="auto"/>
                        <w:left w:val="none" w:sz="0" w:space="0" w:color="auto"/>
                        <w:bottom w:val="none" w:sz="0" w:space="0" w:color="auto"/>
                        <w:right w:val="none" w:sz="0" w:space="0" w:color="auto"/>
                      </w:divBdr>
                    </w:div>
                  </w:divsChild>
                </w:div>
                <w:div w:id="1045761177">
                  <w:marLeft w:val="0"/>
                  <w:marRight w:val="0"/>
                  <w:marTop w:val="0"/>
                  <w:marBottom w:val="0"/>
                  <w:divBdr>
                    <w:top w:val="none" w:sz="0" w:space="0" w:color="auto"/>
                    <w:left w:val="none" w:sz="0" w:space="0" w:color="auto"/>
                    <w:bottom w:val="none" w:sz="0" w:space="0" w:color="auto"/>
                    <w:right w:val="none" w:sz="0" w:space="0" w:color="auto"/>
                  </w:divBdr>
                  <w:divsChild>
                    <w:div w:id="660893769">
                      <w:marLeft w:val="0"/>
                      <w:marRight w:val="0"/>
                      <w:marTop w:val="0"/>
                      <w:marBottom w:val="0"/>
                      <w:divBdr>
                        <w:top w:val="none" w:sz="0" w:space="0" w:color="auto"/>
                        <w:left w:val="none" w:sz="0" w:space="0" w:color="auto"/>
                        <w:bottom w:val="none" w:sz="0" w:space="0" w:color="auto"/>
                        <w:right w:val="none" w:sz="0" w:space="0" w:color="auto"/>
                      </w:divBdr>
                    </w:div>
                  </w:divsChild>
                </w:div>
                <w:div w:id="1218668592">
                  <w:marLeft w:val="0"/>
                  <w:marRight w:val="0"/>
                  <w:marTop w:val="0"/>
                  <w:marBottom w:val="0"/>
                  <w:divBdr>
                    <w:top w:val="none" w:sz="0" w:space="0" w:color="auto"/>
                    <w:left w:val="none" w:sz="0" w:space="0" w:color="auto"/>
                    <w:bottom w:val="none" w:sz="0" w:space="0" w:color="auto"/>
                    <w:right w:val="none" w:sz="0" w:space="0" w:color="auto"/>
                  </w:divBdr>
                  <w:divsChild>
                    <w:div w:id="1971470896">
                      <w:marLeft w:val="0"/>
                      <w:marRight w:val="0"/>
                      <w:marTop w:val="0"/>
                      <w:marBottom w:val="0"/>
                      <w:divBdr>
                        <w:top w:val="none" w:sz="0" w:space="0" w:color="auto"/>
                        <w:left w:val="none" w:sz="0" w:space="0" w:color="auto"/>
                        <w:bottom w:val="none" w:sz="0" w:space="0" w:color="auto"/>
                        <w:right w:val="none" w:sz="0" w:space="0" w:color="auto"/>
                      </w:divBdr>
                    </w:div>
                  </w:divsChild>
                </w:div>
                <w:div w:id="1327829342">
                  <w:marLeft w:val="0"/>
                  <w:marRight w:val="0"/>
                  <w:marTop w:val="0"/>
                  <w:marBottom w:val="0"/>
                  <w:divBdr>
                    <w:top w:val="none" w:sz="0" w:space="0" w:color="auto"/>
                    <w:left w:val="none" w:sz="0" w:space="0" w:color="auto"/>
                    <w:bottom w:val="none" w:sz="0" w:space="0" w:color="auto"/>
                    <w:right w:val="none" w:sz="0" w:space="0" w:color="auto"/>
                  </w:divBdr>
                  <w:divsChild>
                    <w:div w:id="536432631">
                      <w:marLeft w:val="0"/>
                      <w:marRight w:val="0"/>
                      <w:marTop w:val="0"/>
                      <w:marBottom w:val="0"/>
                      <w:divBdr>
                        <w:top w:val="none" w:sz="0" w:space="0" w:color="auto"/>
                        <w:left w:val="none" w:sz="0" w:space="0" w:color="auto"/>
                        <w:bottom w:val="none" w:sz="0" w:space="0" w:color="auto"/>
                        <w:right w:val="none" w:sz="0" w:space="0" w:color="auto"/>
                      </w:divBdr>
                    </w:div>
                  </w:divsChild>
                </w:div>
                <w:div w:id="1430420220">
                  <w:marLeft w:val="0"/>
                  <w:marRight w:val="0"/>
                  <w:marTop w:val="0"/>
                  <w:marBottom w:val="0"/>
                  <w:divBdr>
                    <w:top w:val="none" w:sz="0" w:space="0" w:color="auto"/>
                    <w:left w:val="none" w:sz="0" w:space="0" w:color="auto"/>
                    <w:bottom w:val="none" w:sz="0" w:space="0" w:color="auto"/>
                    <w:right w:val="none" w:sz="0" w:space="0" w:color="auto"/>
                  </w:divBdr>
                  <w:divsChild>
                    <w:div w:id="7878552">
                      <w:marLeft w:val="0"/>
                      <w:marRight w:val="0"/>
                      <w:marTop w:val="0"/>
                      <w:marBottom w:val="0"/>
                      <w:divBdr>
                        <w:top w:val="none" w:sz="0" w:space="0" w:color="auto"/>
                        <w:left w:val="none" w:sz="0" w:space="0" w:color="auto"/>
                        <w:bottom w:val="none" w:sz="0" w:space="0" w:color="auto"/>
                        <w:right w:val="none" w:sz="0" w:space="0" w:color="auto"/>
                      </w:divBdr>
                    </w:div>
                  </w:divsChild>
                </w:div>
                <w:div w:id="1532037705">
                  <w:marLeft w:val="0"/>
                  <w:marRight w:val="0"/>
                  <w:marTop w:val="0"/>
                  <w:marBottom w:val="0"/>
                  <w:divBdr>
                    <w:top w:val="none" w:sz="0" w:space="0" w:color="auto"/>
                    <w:left w:val="none" w:sz="0" w:space="0" w:color="auto"/>
                    <w:bottom w:val="none" w:sz="0" w:space="0" w:color="auto"/>
                    <w:right w:val="none" w:sz="0" w:space="0" w:color="auto"/>
                  </w:divBdr>
                  <w:divsChild>
                    <w:div w:id="1336763625">
                      <w:marLeft w:val="0"/>
                      <w:marRight w:val="0"/>
                      <w:marTop w:val="0"/>
                      <w:marBottom w:val="0"/>
                      <w:divBdr>
                        <w:top w:val="none" w:sz="0" w:space="0" w:color="auto"/>
                        <w:left w:val="none" w:sz="0" w:space="0" w:color="auto"/>
                        <w:bottom w:val="none" w:sz="0" w:space="0" w:color="auto"/>
                        <w:right w:val="none" w:sz="0" w:space="0" w:color="auto"/>
                      </w:divBdr>
                    </w:div>
                  </w:divsChild>
                </w:div>
                <w:div w:id="1623421967">
                  <w:marLeft w:val="0"/>
                  <w:marRight w:val="0"/>
                  <w:marTop w:val="0"/>
                  <w:marBottom w:val="0"/>
                  <w:divBdr>
                    <w:top w:val="none" w:sz="0" w:space="0" w:color="auto"/>
                    <w:left w:val="none" w:sz="0" w:space="0" w:color="auto"/>
                    <w:bottom w:val="none" w:sz="0" w:space="0" w:color="auto"/>
                    <w:right w:val="none" w:sz="0" w:space="0" w:color="auto"/>
                  </w:divBdr>
                  <w:divsChild>
                    <w:div w:id="217329019">
                      <w:marLeft w:val="0"/>
                      <w:marRight w:val="0"/>
                      <w:marTop w:val="0"/>
                      <w:marBottom w:val="0"/>
                      <w:divBdr>
                        <w:top w:val="none" w:sz="0" w:space="0" w:color="auto"/>
                        <w:left w:val="none" w:sz="0" w:space="0" w:color="auto"/>
                        <w:bottom w:val="none" w:sz="0" w:space="0" w:color="auto"/>
                        <w:right w:val="none" w:sz="0" w:space="0" w:color="auto"/>
                      </w:divBdr>
                    </w:div>
                  </w:divsChild>
                </w:div>
                <w:div w:id="1958247559">
                  <w:marLeft w:val="0"/>
                  <w:marRight w:val="0"/>
                  <w:marTop w:val="0"/>
                  <w:marBottom w:val="0"/>
                  <w:divBdr>
                    <w:top w:val="none" w:sz="0" w:space="0" w:color="auto"/>
                    <w:left w:val="none" w:sz="0" w:space="0" w:color="auto"/>
                    <w:bottom w:val="none" w:sz="0" w:space="0" w:color="auto"/>
                    <w:right w:val="none" w:sz="0" w:space="0" w:color="auto"/>
                  </w:divBdr>
                  <w:divsChild>
                    <w:div w:id="1030688669">
                      <w:marLeft w:val="0"/>
                      <w:marRight w:val="0"/>
                      <w:marTop w:val="0"/>
                      <w:marBottom w:val="0"/>
                      <w:divBdr>
                        <w:top w:val="none" w:sz="0" w:space="0" w:color="auto"/>
                        <w:left w:val="none" w:sz="0" w:space="0" w:color="auto"/>
                        <w:bottom w:val="none" w:sz="0" w:space="0" w:color="auto"/>
                        <w:right w:val="none" w:sz="0" w:space="0" w:color="auto"/>
                      </w:divBdr>
                    </w:div>
                  </w:divsChild>
                </w:div>
                <w:div w:id="2027780540">
                  <w:marLeft w:val="0"/>
                  <w:marRight w:val="0"/>
                  <w:marTop w:val="0"/>
                  <w:marBottom w:val="0"/>
                  <w:divBdr>
                    <w:top w:val="none" w:sz="0" w:space="0" w:color="auto"/>
                    <w:left w:val="none" w:sz="0" w:space="0" w:color="auto"/>
                    <w:bottom w:val="none" w:sz="0" w:space="0" w:color="auto"/>
                    <w:right w:val="none" w:sz="0" w:space="0" w:color="auto"/>
                  </w:divBdr>
                  <w:divsChild>
                    <w:div w:id="1369404501">
                      <w:marLeft w:val="0"/>
                      <w:marRight w:val="0"/>
                      <w:marTop w:val="0"/>
                      <w:marBottom w:val="0"/>
                      <w:divBdr>
                        <w:top w:val="none" w:sz="0" w:space="0" w:color="auto"/>
                        <w:left w:val="none" w:sz="0" w:space="0" w:color="auto"/>
                        <w:bottom w:val="none" w:sz="0" w:space="0" w:color="auto"/>
                        <w:right w:val="none" w:sz="0" w:space="0" w:color="auto"/>
                      </w:divBdr>
                    </w:div>
                  </w:divsChild>
                </w:div>
                <w:div w:id="2075422667">
                  <w:marLeft w:val="0"/>
                  <w:marRight w:val="0"/>
                  <w:marTop w:val="0"/>
                  <w:marBottom w:val="0"/>
                  <w:divBdr>
                    <w:top w:val="none" w:sz="0" w:space="0" w:color="auto"/>
                    <w:left w:val="none" w:sz="0" w:space="0" w:color="auto"/>
                    <w:bottom w:val="none" w:sz="0" w:space="0" w:color="auto"/>
                    <w:right w:val="none" w:sz="0" w:space="0" w:color="auto"/>
                  </w:divBdr>
                  <w:divsChild>
                    <w:div w:id="163240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848601">
          <w:marLeft w:val="0"/>
          <w:marRight w:val="0"/>
          <w:marTop w:val="0"/>
          <w:marBottom w:val="0"/>
          <w:divBdr>
            <w:top w:val="none" w:sz="0" w:space="0" w:color="auto"/>
            <w:left w:val="none" w:sz="0" w:space="0" w:color="auto"/>
            <w:bottom w:val="none" w:sz="0" w:space="0" w:color="auto"/>
            <w:right w:val="none" w:sz="0" w:space="0" w:color="auto"/>
          </w:divBdr>
        </w:div>
        <w:div w:id="537400795">
          <w:marLeft w:val="0"/>
          <w:marRight w:val="0"/>
          <w:marTop w:val="0"/>
          <w:marBottom w:val="0"/>
          <w:divBdr>
            <w:top w:val="none" w:sz="0" w:space="0" w:color="auto"/>
            <w:left w:val="none" w:sz="0" w:space="0" w:color="auto"/>
            <w:bottom w:val="none" w:sz="0" w:space="0" w:color="auto"/>
            <w:right w:val="none" w:sz="0" w:space="0" w:color="auto"/>
          </w:divBdr>
        </w:div>
        <w:div w:id="547030900">
          <w:marLeft w:val="0"/>
          <w:marRight w:val="0"/>
          <w:marTop w:val="0"/>
          <w:marBottom w:val="0"/>
          <w:divBdr>
            <w:top w:val="none" w:sz="0" w:space="0" w:color="auto"/>
            <w:left w:val="none" w:sz="0" w:space="0" w:color="auto"/>
            <w:bottom w:val="none" w:sz="0" w:space="0" w:color="auto"/>
            <w:right w:val="none" w:sz="0" w:space="0" w:color="auto"/>
          </w:divBdr>
        </w:div>
        <w:div w:id="562444482">
          <w:marLeft w:val="0"/>
          <w:marRight w:val="0"/>
          <w:marTop w:val="0"/>
          <w:marBottom w:val="0"/>
          <w:divBdr>
            <w:top w:val="none" w:sz="0" w:space="0" w:color="auto"/>
            <w:left w:val="none" w:sz="0" w:space="0" w:color="auto"/>
            <w:bottom w:val="none" w:sz="0" w:space="0" w:color="auto"/>
            <w:right w:val="none" w:sz="0" w:space="0" w:color="auto"/>
          </w:divBdr>
          <w:divsChild>
            <w:div w:id="1311906655">
              <w:marLeft w:val="-75"/>
              <w:marRight w:val="0"/>
              <w:marTop w:val="30"/>
              <w:marBottom w:val="30"/>
              <w:divBdr>
                <w:top w:val="none" w:sz="0" w:space="0" w:color="auto"/>
                <w:left w:val="none" w:sz="0" w:space="0" w:color="auto"/>
                <w:bottom w:val="none" w:sz="0" w:space="0" w:color="auto"/>
                <w:right w:val="none" w:sz="0" w:space="0" w:color="auto"/>
              </w:divBdr>
              <w:divsChild>
                <w:div w:id="59058449">
                  <w:marLeft w:val="0"/>
                  <w:marRight w:val="0"/>
                  <w:marTop w:val="0"/>
                  <w:marBottom w:val="0"/>
                  <w:divBdr>
                    <w:top w:val="none" w:sz="0" w:space="0" w:color="auto"/>
                    <w:left w:val="none" w:sz="0" w:space="0" w:color="auto"/>
                    <w:bottom w:val="none" w:sz="0" w:space="0" w:color="auto"/>
                    <w:right w:val="none" w:sz="0" w:space="0" w:color="auto"/>
                  </w:divBdr>
                  <w:divsChild>
                    <w:div w:id="833489707">
                      <w:marLeft w:val="0"/>
                      <w:marRight w:val="0"/>
                      <w:marTop w:val="0"/>
                      <w:marBottom w:val="0"/>
                      <w:divBdr>
                        <w:top w:val="none" w:sz="0" w:space="0" w:color="auto"/>
                        <w:left w:val="none" w:sz="0" w:space="0" w:color="auto"/>
                        <w:bottom w:val="none" w:sz="0" w:space="0" w:color="auto"/>
                        <w:right w:val="none" w:sz="0" w:space="0" w:color="auto"/>
                      </w:divBdr>
                    </w:div>
                  </w:divsChild>
                </w:div>
                <w:div w:id="128089596">
                  <w:marLeft w:val="0"/>
                  <w:marRight w:val="0"/>
                  <w:marTop w:val="0"/>
                  <w:marBottom w:val="0"/>
                  <w:divBdr>
                    <w:top w:val="none" w:sz="0" w:space="0" w:color="auto"/>
                    <w:left w:val="none" w:sz="0" w:space="0" w:color="auto"/>
                    <w:bottom w:val="none" w:sz="0" w:space="0" w:color="auto"/>
                    <w:right w:val="none" w:sz="0" w:space="0" w:color="auto"/>
                  </w:divBdr>
                  <w:divsChild>
                    <w:div w:id="1336299666">
                      <w:marLeft w:val="0"/>
                      <w:marRight w:val="0"/>
                      <w:marTop w:val="0"/>
                      <w:marBottom w:val="0"/>
                      <w:divBdr>
                        <w:top w:val="none" w:sz="0" w:space="0" w:color="auto"/>
                        <w:left w:val="none" w:sz="0" w:space="0" w:color="auto"/>
                        <w:bottom w:val="none" w:sz="0" w:space="0" w:color="auto"/>
                        <w:right w:val="none" w:sz="0" w:space="0" w:color="auto"/>
                      </w:divBdr>
                    </w:div>
                  </w:divsChild>
                </w:div>
                <w:div w:id="242614385">
                  <w:marLeft w:val="0"/>
                  <w:marRight w:val="0"/>
                  <w:marTop w:val="0"/>
                  <w:marBottom w:val="0"/>
                  <w:divBdr>
                    <w:top w:val="none" w:sz="0" w:space="0" w:color="auto"/>
                    <w:left w:val="none" w:sz="0" w:space="0" w:color="auto"/>
                    <w:bottom w:val="none" w:sz="0" w:space="0" w:color="auto"/>
                    <w:right w:val="none" w:sz="0" w:space="0" w:color="auto"/>
                  </w:divBdr>
                  <w:divsChild>
                    <w:div w:id="2115898289">
                      <w:marLeft w:val="0"/>
                      <w:marRight w:val="0"/>
                      <w:marTop w:val="0"/>
                      <w:marBottom w:val="0"/>
                      <w:divBdr>
                        <w:top w:val="none" w:sz="0" w:space="0" w:color="auto"/>
                        <w:left w:val="none" w:sz="0" w:space="0" w:color="auto"/>
                        <w:bottom w:val="none" w:sz="0" w:space="0" w:color="auto"/>
                        <w:right w:val="none" w:sz="0" w:space="0" w:color="auto"/>
                      </w:divBdr>
                    </w:div>
                  </w:divsChild>
                </w:div>
                <w:div w:id="404494974">
                  <w:marLeft w:val="0"/>
                  <w:marRight w:val="0"/>
                  <w:marTop w:val="0"/>
                  <w:marBottom w:val="0"/>
                  <w:divBdr>
                    <w:top w:val="none" w:sz="0" w:space="0" w:color="auto"/>
                    <w:left w:val="none" w:sz="0" w:space="0" w:color="auto"/>
                    <w:bottom w:val="none" w:sz="0" w:space="0" w:color="auto"/>
                    <w:right w:val="none" w:sz="0" w:space="0" w:color="auto"/>
                  </w:divBdr>
                  <w:divsChild>
                    <w:div w:id="2145000140">
                      <w:marLeft w:val="0"/>
                      <w:marRight w:val="0"/>
                      <w:marTop w:val="0"/>
                      <w:marBottom w:val="0"/>
                      <w:divBdr>
                        <w:top w:val="none" w:sz="0" w:space="0" w:color="auto"/>
                        <w:left w:val="none" w:sz="0" w:space="0" w:color="auto"/>
                        <w:bottom w:val="none" w:sz="0" w:space="0" w:color="auto"/>
                        <w:right w:val="none" w:sz="0" w:space="0" w:color="auto"/>
                      </w:divBdr>
                    </w:div>
                  </w:divsChild>
                </w:div>
                <w:div w:id="441075697">
                  <w:marLeft w:val="0"/>
                  <w:marRight w:val="0"/>
                  <w:marTop w:val="0"/>
                  <w:marBottom w:val="0"/>
                  <w:divBdr>
                    <w:top w:val="none" w:sz="0" w:space="0" w:color="auto"/>
                    <w:left w:val="none" w:sz="0" w:space="0" w:color="auto"/>
                    <w:bottom w:val="none" w:sz="0" w:space="0" w:color="auto"/>
                    <w:right w:val="none" w:sz="0" w:space="0" w:color="auto"/>
                  </w:divBdr>
                  <w:divsChild>
                    <w:div w:id="1909144691">
                      <w:marLeft w:val="0"/>
                      <w:marRight w:val="0"/>
                      <w:marTop w:val="0"/>
                      <w:marBottom w:val="0"/>
                      <w:divBdr>
                        <w:top w:val="none" w:sz="0" w:space="0" w:color="auto"/>
                        <w:left w:val="none" w:sz="0" w:space="0" w:color="auto"/>
                        <w:bottom w:val="none" w:sz="0" w:space="0" w:color="auto"/>
                        <w:right w:val="none" w:sz="0" w:space="0" w:color="auto"/>
                      </w:divBdr>
                    </w:div>
                  </w:divsChild>
                </w:div>
                <w:div w:id="446704621">
                  <w:marLeft w:val="0"/>
                  <w:marRight w:val="0"/>
                  <w:marTop w:val="0"/>
                  <w:marBottom w:val="0"/>
                  <w:divBdr>
                    <w:top w:val="none" w:sz="0" w:space="0" w:color="auto"/>
                    <w:left w:val="none" w:sz="0" w:space="0" w:color="auto"/>
                    <w:bottom w:val="none" w:sz="0" w:space="0" w:color="auto"/>
                    <w:right w:val="none" w:sz="0" w:space="0" w:color="auto"/>
                  </w:divBdr>
                  <w:divsChild>
                    <w:div w:id="1065492743">
                      <w:marLeft w:val="0"/>
                      <w:marRight w:val="0"/>
                      <w:marTop w:val="0"/>
                      <w:marBottom w:val="0"/>
                      <w:divBdr>
                        <w:top w:val="none" w:sz="0" w:space="0" w:color="auto"/>
                        <w:left w:val="none" w:sz="0" w:space="0" w:color="auto"/>
                        <w:bottom w:val="none" w:sz="0" w:space="0" w:color="auto"/>
                        <w:right w:val="none" w:sz="0" w:space="0" w:color="auto"/>
                      </w:divBdr>
                    </w:div>
                  </w:divsChild>
                </w:div>
                <w:div w:id="469829151">
                  <w:marLeft w:val="0"/>
                  <w:marRight w:val="0"/>
                  <w:marTop w:val="0"/>
                  <w:marBottom w:val="0"/>
                  <w:divBdr>
                    <w:top w:val="none" w:sz="0" w:space="0" w:color="auto"/>
                    <w:left w:val="none" w:sz="0" w:space="0" w:color="auto"/>
                    <w:bottom w:val="none" w:sz="0" w:space="0" w:color="auto"/>
                    <w:right w:val="none" w:sz="0" w:space="0" w:color="auto"/>
                  </w:divBdr>
                  <w:divsChild>
                    <w:div w:id="529491722">
                      <w:marLeft w:val="0"/>
                      <w:marRight w:val="0"/>
                      <w:marTop w:val="0"/>
                      <w:marBottom w:val="0"/>
                      <w:divBdr>
                        <w:top w:val="none" w:sz="0" w:space="0" w:color="auto"/>
                        <w:left w:val="none" w:sz="0" w:space="0" w:color="auto"/>
                        <w:bottom w:val="none" w:sz="0" w:space="0" w:color="auto"/>
                        <w:right w:val="none" w:sz="0" w:space="0" w:color="auto"/>
                      </w:divBdr>
                    </w:div>
                  </w:divsChild>
                </w:div>
                <w:div w:id="524826955">
                  <w:marLeft w:val="0"/>
                  <w:marRight w:val="0"/>
                  <w:marTop w:val="0"/>
                  <w:marBottom w:val="0"/>
                  <w:divBdr>
                    <w:top w:val="none" w:sz="0" w:space="0" w:color="auto"/>
                    <w:left w:val="none" w:sz="0" w:space="0" w:color="auto"/>
                    <w:bottom w:val="none" w:sz="0" w:space="0" w:color="auto"/>
                    <w:right w:val="none" w:sz="0" w:space="0" w:color="auto"/>
                  </w:divBdr>
                  <w:divsChild>
                    <w:div w:id="2087721730">
                      <w:marLeft w:val="0"/>
                      <w:marRight w:val="0"/>
                      <w:marTop w:val="0"/>
                      <w:marBottom w:val="0"/>
                      <w:divBdr>
                        <w:top w:val="none" w:sz="0" w:space="0" w:color="auto"/>
                        <w:left w:val="none" w:sz="0" w:space="0" w:color="auto"/>
                        <w:bottom w:val="none" w:sz="0" w:space="0" w:color="auto"/>
                        <w:right w:val="none" w:sz="0" w:space="0" w:color="auto"/>
                      </w:divBdr>
                    </w:div>
                  </w:divsChild>
                </w:div>
                <w:div w:id="702053305">
                  <w:marLeft w:val="0"/>
                  <w:marRight w:val="0"/>
                  <w:marTop w:val="0"/>
                  <w:marBottom w:val="0"/>
                  <w:divBdr>
                    <w:top w:val="none" w:sz="0" w:space="0" w:color="auto"/>
                    <w:left w:val="none" w:sz="0" w:space="0" w:color="auto"/>
                    <w:bottom w:val="none" w:sz="0" w:space="0" w:color="auto"/>
                    <w:right w:val="none" w:sz="0" w:space="0" w:color="auto"/>
                  </w:divBdr>
                  <w:divsChild>
                    <w:div w:id="155343723">
                      <w:marLeft w:val="0"/>
                      <w:marRight w:val="0"/>
                      <w:marTop w:val="0"/>
                      <w:marBottom w:val="0"/>
                      <w:divBdr>
                        <w:top w:val="none" w:sz="0" w:space="0" w:color="auto"/>
                        <w:left w:val="none" w:sz="0" w:space="0" w:color="auto"/>
                        <w:bottom w:val="none" w:sz="0" w:space="0" w:color="auto"/>
                        <w:right w:val="none" w:sz="0" w:space="0" w:color="auto"/>
                      </w:divBdr>
                    </w:div>
                  </w:divsChild>
                </w:div>
                <w:div w:id="703214486">
                  <w:marLeft w:val="0"/>
                  <w:marRight w:val="0"/>
                  <w:marTop w:val="0"/>
                  <w:marBottom w:val="0"/>
                  <w:divBdr>
                    <w:top w:val="none" w:sz="0" w:space="0" w:color="auto"/>
                    <w:left w:val="none" w:sz="0" w:space="0" w:color="auto"/>
                    <w:bottom w:val="none" w:sz="0" w:space="0" w:color="auto"/>
                    <w:right w:val="none" w:sz="0" w:space="0" w:color="auto"/>
                  </w:divBdr>
                  <w:divsChild>
                    <w:div w:id="204604838">
                      <w:marLeft w:val="0"/>
                      <w:marRight w:val="0"/>
                      <w:marTop w:val="0"/>
                      <w:marBottom w:val="0"/>
                      <w:divBdr>
                        <w:top w:val="none" w:sz="0" w:space="0" w:color="auto"/>
                        <w:left w:val="none" w:sz="0" w:space="0" w:color="auto"/>
                        <w:bottom w:val="none" w:sz="0" w:space="0" w:color="auto"/>
                        <w:right w:val="none" w:sz="0" w:space="0" w:color="auto"/>
                      </w:divBdr>
                    </w:div>
                  </w:divsChild>
                </w:div>
                <w:div w:id="733970111">
                  <w:marLeft w:val="0"/>
                  <w:marRight w:val="0"/>
                  <w:marTop w:val="0"/>
                  <w:marBottom w:val="0"/>
                  <w:divBdr>
                    <w:top w:val="none" w:sz="0" w:space="0" w:color="auto"/>
                    <w:left w:val="none" w:sz="0" w:space="0" w:color="auto"/>
                    <w:bottom w:val="none" w:sz="0" w:space="0" w:color="auto"/>
                    <w:right w:val="none" w:sz="0" w:space="0" w:color="auto"/>
                  </w:divBdr>
                  <w:divsChild>
                    <w:div w:id="1664966610">
                      <w:marLeft w:val="0"/>
                      <w:marRight w:val="0"/>
                      <w:marTop w:val="0"/>
                      <w:marBottom w:val="0"/>
                      <w:divBdr>
                        <w:top w:val="none" w:sz="0" w:space="0" w:color="auto"/>
                        <w:left w:val="none" w:sz="0" w:space="0" w:color="auto"/>
                        <w:bottom w:val="none" w:sz="0" w:space="0" w:color="auto"/>
                        <w:right w:val="none" w:sz="0" w:space="0" w:color="auto"/>
                      </w:divBdr>
                    </w:div>
                  </w:divsChild>
                </w:div>
                <w:div w:id="850215744">
                  <w:marLeft w:val="0"/>
                  <w:marRight w:val="0"/>
                  <w:marTop w:val="0"/>
                  <w:marBottom w:val="0"/>
                  <w:divBdr>
                    <w:top w:val="none" w:sz="0" w:space="0" w:color="auto"/>
                    <w:left w:val="none" w:sz="0" w:space="0" w:color="auto"/>
                    <w:bottom w:val="none" w:sz="0" w:space="0" w:color="auto"/>
                    <w:right w:val="none" w:sz="0" w:space="0" w:color="auto"/>
                  </w:divBdr>
                  <w:divsChild>
                    <w:div w:id="2029915548">
                      <w:marLeft w:val="0"/>
                      <w:marRight w:val="0"/>
                      <w:marTop w:val="0"/>
                      <w:marBottom w:val="0"/>
                      <w:divBdr>
                        <w:top w:val="none" w:sz="0" w:space="0" w:color="auto"/>
                        <w:left w:val="none" w:sz="0" w:space="0" w:color="auto"/>
                        <w:bottom w:val="none" w:sz="0" w:space="0" w:color="auto"/>
                        <w:right w:val="none" w:sz="0" w:space="0" w:color="auto"/>
                      </w:divBdr>
                    </w:div>
                  </w:divsChild>
                </w:div>
                <w:div w:id="907418296">
                  <w:marLeft w:val="0"/>
                  <w:marRight w:val="0"/>
                  <w:marTop w:val="0"/>
                  <w:marBottom w:val="0"/>
                  <w:divBdr>
                    <w:top w:val="none" w:sz="0" w:space="0" w:color="auto"/>
                    <w:left w:val="none" w:sz="0" w:space="0" w:color="auto"/>
                    <w:bottom w:val="none" w:sz="0" w:space="0" w:color="auto"/>
                    <w:right w:val="none" w:sz="0" w:space="0" w:color="auto"/>
                  </w:divBdr>
                  <w:divsChild>
                    <w:div w:id="853957343">
                      <w:marLeft w:val="0"/>
                      <w:marRight w:val="0"/>
                      <w:marTop w:val="0"/>
                      <w:marBottom w:val="0"/>
                      <w:divBdr>
                        <w:top w:val="none" w:sz="0" w:space="0" w:color="auto"/>
                        <w:left w:val="none" w:sz="0" w:space="0" w:color="auto"/>
                        <w:bottom w:val="none" w:sz="0" w:space="0" w:color="auto"/>
                        <w:right w:val="none" w:sz="0" w:space="0" w:color="auto"/>
                      </w:divBdr>
                    </w:div>
                  </w:divsChild>
                </w:div>
                <w:div w:id="1022393883">
                  <w:marLeft w:val="0"/>
                  <w:marRight w:val="0"/>
                  <w:marTop w:val="0"/>
                  <w:marBottom w:val="0"/>
                  <w:divBdr>
                    <w:top w:val="none" w:sz="0" w:space="0" w:color="auto"/>
                    <w:left w:val="none" w:sz="0" w:space="0" w:color="auto"/>
                    <w:bottom w:val="none" w:sz="0" w:space="0" w:color="auto"/>
                    <w:right w:val="none" w:sz="0" w:space="0" w:color="auto"/>
                  </w:divBdr>
                  <w:divsChild>
                    <w:div w:id="1815682482">
                      <w:marLeft w:val="0"/>
                      <w:marRight w:val="0"/>
                      <w:marTop w:val="0"/>
                      <w:marBottom w:val="0"/>
                      <w:divBdr>
                        <w:top w:val="none" w:sz="0" w:space="0" w:color="auto"/>
                        <w:left w:val="none" w:sz="0" w:space="0" w:color="auto"/>
                        <w:bottom w:val="none" w:sz="0" w:space="0" w:color="auto"/>
                        <w:right w:val="none" w:sz="0" w:space="0" w:color="auto"/>
                      </w:divBdr>
                    </w:div>
                  </w:divsChild>
                </w:div>
                <w:div w:id="1231889090">
                  <w:marLeft w:val="0"/>
                  <w:marRight w:val="0"/>
                  <w:marTop w:val="0"/>
                  <w:marBottom w:val="0"/>
                  <w:divBdr>
                    <w:top w:val="none" w:sz="0" w:space="0" w:color="auto"/>
                    <w:left w:val="none" w:sz="0" w:space="0" w:color="auto"/>
                    <w:bottom w:val="none" w:sz="0" w:space="0" w:color="auto"/>
                    <w:right w:val="none" w:sz="0" w:space="0" w:color="auto"/>
                  </w:divBdr>
                  <w:divsChild>
                    <w:div w:id="2079474498">
                      <w:marLeft w:val="0"/>
                      <w:marRight w:val="0"/>
                      <w:marTop w:val="0"/>
                      <w:marBottom w:val="0"/>
                      <w:divBdr>
                        <w:top w:val="none" w:sz="0" w:space="0" w:color="auto"/>
                        <w:left w:val="none" w:sz="0" w:space="0" w:color="auto"/>
                        <w:bottom w:val="none" w:sz="0" w:space="0" w:color="auto"/>
                        <w:right w:val="none" w:sz="0" w:space="0" w:color="auto"/>
                      </w:divBdr>
                    </w:div>
                  </w:divsChild>
                </w:div>
                <w:div w:id="1370104831">
                  <w:marLeft w:val="0"/>
                  <w:marRight w:val="0"/>
                  <w:marTop w:val="0"/>
                  <w:marBottom w:val="0"/>
                  <w:divBdr>
                    <w:top w:val="none" w:sz="0" w:space="0" w:color="auto"/>
                    <w:left w:val="none" w:sz="0" w:space="0" w:color="auto"/>
                    <w:bottom w:val="none" w:sz="0" w:space="0" w:color="auto"/>
                    <w:right w:val="none" w:sz="0" w:space="0" w:color="auto"/>
                  </w:divBdr>
                  <w:divsChild>
                    <w:div w:id="732772518">
                      <w:marLeft w:val="0"/>
                      <w:marRight w:val="0"/>
                      <w:marTop w:val="0"/>
                      <w:marBottom w:val="0"/>
                      <w:divBdr>
                        <w:top w:val="none" w:sz="0" w:space="0" w:color="auto"/>
                        <w:left w:val="none" w:sz="0" w:space="0" w:color="auto"/>
                        <w:bottom w:val="none" w:sz="0" w:space="0" w:color="auto"/>
                        <w:right w:val="none" w:sz="0" w:space="0" w:color="auto"/>
                      </w:divBdr>
                    </w:div>
                  </w:divsChild>
                </w:div>
                <w:div w:id="1483428823">
                  <w:marLeft w:val="0"/>
                  <w:marRight w:val="0"/>
                  <w:marTop w:val="0"/>
                  <w:marBottom w:val="0"/>
                  <w:divBdr>
                    <w:top w:val="none" w:sz="0" w:space="0" w:color="auto"/>
                    <w:left w:val="none" w:sz="0" w:space="0" w:color="auto"/>
                    <w:bottom w:val="none" w:sz="0" w:space="0" w:color="auto"/>
                    <w:right w:val="none" w:sz="0" w:space="0" w:color="auto"/>
                  </w:divBdr>
                  <w:divsChild>
                    <w:div w:id="142893429">
                      <w:marLeft w:val="0"/>
                      <w:marRight w:val="0"/>
                      <w:marTop w:val="0"/>
                      <w:marBottom w:val="0"/>
                      <w:divBdr>
                        <w:top w:val="none" w:sz="0" w:space="0" w:color="auto"/>
                        <w:left w:val="none" w:sz="0" w:space="0" w:color="auto"/>
                        <w:bottom w:val="none" w:sz="0" w:space="0" w:color="auto"/>
                        <w:right w:val="none" w:sz="0" w:space="0" w:color="auto"/>
                      </w:divBdr>
                    </w:div>
                  </w:divsChild>
                </w:div>
                <w:div w:id="1664553874">
                  <w:marLeft w:val="0"/>
                  <w:marRight w:val="0"/>
                  <w:marTop w:val="0"/>
                  <w:marBottom w:val="0"/>
                  <w:divBdr>
                    <w:top w:val="none" w:sz="0" w:space="0" w:color="auto"/>
                    <w:left w:val="none" w:sz="0" w:space="0" w:color="auto"/>
                    <w:bottom w:val="none" w:sz="0" w:space="0" w:color="auto"/>
                    <w:right w:val="none" w:sz="0" w:space="0" w:color="auto"/>
                  </w:divBdr>
                  <w:divsChild>
                    <w:div w:id="355621870">
                      <w:marLeft w:val="0"/>
                      <w:marRight w:val="0"/>
                      <w:marTop w:val="0"/>
                      <w:marBottom w:val="0"/>
                      <w:divBdr>
                        <w:top w:val="none" w:sz="0" w:space="0" w:color="auto"/>
                        <w:left w:val="none" w:sz="0" w:space="0" w:color="auto"/>
                        <w:bottom w:val="none" w:sz="0" w:space="0" w:color="auto"/>
                        <w:right w:val="none" w:sz="0" w:space="0" w:color="auto"/>
                      </w:divBdr>
                    </w:div>
                  </w:divsChild>
                </w:div>
                <w:div w:id="1748915387">
                  <w:marLeft w:val="0"/>
                  <w:marRight w:val="0"/>
                  <w:marTop w:val="0"/>
                  <w:marBottom w:val="0"/>
                  <w:divBdr>
                    <w:top w:val="none" w:sz="0" w:space="0" w:color="auto"/>
                    <w:left w:val="none" w:sz="0" w:space="0" w:color="auto"/>
                    <w:bottom w:val="none" w:sz="0" w:space="0" w:color="auto"/>
                    <w:right w:val="none" w:sz="0" w:space="0" w:color="auto"/>
                  </w:divBdr>
                  <w:divsChild>
                    <w:div w:id="1807384251">
                      <w:marLeft w:val="0"/>
                      <w:marRight w:val="0"/>
                      <w:marTop w:val="0"/>
                      <w:marBottom w:val="0"/>
                      <w:divBdr>
                        <w:top w:val="none" w:sz="0" w:space="0" w:color="auto"/>
                        <w:left w:val="none" w:sz="0" w:space="0" w:color="auto"/>
                        <w:bottom w:val="none" w:sz="0" w:space="0" w:color="auto"/>
                        <w:right w:val="none" w:sz="0" w:space="0" w:color="auto"/>
                      </w:divBdr>
                    </w:div>
                  </w:divsChild>
                </w:div>
                <w:div w:id="1955549781">
                  <w:marLeft w:val="0"/>
                  <w:marRight w:val="0"/>
                  <w:marTop w:val="0"/>
                  <w:marBottom w:val="0"/>
                  <w:divBdr>
                    <w:top w:val="none" w:sz="0" w:space="0" w:color="auto"/>
                    <w:left w:val="none" w:sz="0" w:space="0" w:color="auto"/>
                    <w:bottom w:val="none" w:sz="0" w:space="0" w:color="auto"/>
                    <w:right w:val="none" w:sz="0" w:space="0" w:color="auto"/>
                  </w:divBdr>
                  <w:divsChild>
                    <w:div w:id="1634483427">
                      <w:marLeft w:val="0"/>
                      <w:marRight w:val="0"/>
                      <w:marTop w:val="0"/>
                      <w:marBottom w:val="0"/>
                      <w:divBdr>
                        <w:top w:val="none" w:sz="0" w:space="0" w:color="auto"/>
                        <w:left w:val="none" w:sz="0" w:space="0" w:color="auto"/>
                        <w:bottom w:val="none" w:sz="0" w:space="0" w:color="auto"/>
                        <w:right w:val="none" w:sz="0" w:space="0" w:color="auto"/>
                      </w:divBdr>
                    </w:div>
                  </w:divsChild>
                </w:div>
                <w:div w:id="1994603710">
                  <w:marLeft w:val="0"/>
                  <w:marRight w:val="0"/>
                  <w:marTop w:val="0"/>
                  <w:marBottom w:val="0"/>
                  <w:divBdr>
                    <w:top w:val="none" w:sz="0" w:space="0" w:color="auto"/>
                    <w:left w:val="none" w:sz="0" w:space="0" w:color="auto"/>
                    <w:bottom w:val="none" w:sz="0" w:space="0" w:color="auto"/>
                    <w:right w:val="none" w:sz="0" w:space="0" w:color="auto"/>
                  </w:divBdr>
                  <w:divsChild>
                    <w:div w:id="394162057">
                      <w:marLeft w:val="0"/>
                      <w:marRight w:val="0"/>
                      <w:marTop w:val="0"/>
                      <w:marBottom w:val="0"/>
                      <w:divBdr>
                        <w:top w:val="none" w:sz="0" w:space="0" w:color="auto"/>
                        <w:left w:val="none" w:sz="0" w:space="0" w:color="auto"/>
                        <w:bottom w:val="none" w:sz="0" w:space="0" w:color="auto"/>
                        <w:right w:val="none" w:sz="0" w:space="0" w:color="auto"/>
                      </w:divBdr>
                    </w:div>
                  </w:divsChild>
                </w:div>
                <w:div w:id="2021154919">
                  <w:marLeft w:val="0"/>
                  <w:marRight w:val="0"/>
                  <w:marTop w:val="0"/>
                  <w:marBottom w:val="0"/>
                  <w:divBdr>
                    <w:top w:val="none" w:sz="0" w:space="0" w:color="auto"/>
                    <w:left w:val="none" w:sz="0" w:space="0" w:color="auto"/>
                    <w:bottom w:val="none" w:sz="0" w:space="0" w:color="auto"/>
                    <w:right w:val="none" w:sz="0" w:space="0" w:color="auto"/>
                  </w:divBdr>
                  <w:divsChild>
                    <w:div w:id="688410789">
                      <w:marLeft w:val="0"/>
                      <w:marRight w:val="0"/>
                      <w:marTop w:val="0"/>
                      <w:marBottom w:val="0"/>
                      <w:divBdr>
                        <w:top w:val="none" w:sz="0" w:space="0" w:color="auto"/>
                        <w:left w:val="none" w:sz="0" w:space="0" w:color="auto"/>
                        <w:bottom w:val="none" w:sz="0" w:space="0" w:color="auto"/>
                        <w:right w:val="none" w:sz="0" w:space="0" w:color="auto"/>
                      </w:divBdr>
                    </w:div>
                  </w:divsChild>
                </w:div>
                <w:div w:id="2030523685">
                  <w:marLeft w:val="0"/>
                  <w:marRight w:val="0"/>
                  <w:marTop w:val="0"/>
                  <w:marBottom w:val="0"/>
                  <w:divBdr>
                    <w:top w:val="none" w:sz="0" w:space="0" w:color="auto"/>
                    <w:left w:val="none" w:sz="0" w:space="0" w:color="auto"/>
                    <w:bottom w:val="none" w:sz="0" w:space="0" w:color="auto"/>
                    <w:right w:val="none" w:sz="0" w:space="0" w:color="auto"/>
                  </w:divBdr>
                  <w:divsChild>
                    <w:div w:id="340591202">
                      <w:marLeft w:val="0"/>
                      <w:marRight w:val="0"/>
                      <w:marTop w:val="0"/>
                      <w:marBottom w:val="0"/>
                      <w:divBdr>
                        <w:top w:val="none" w:sz="0" w:space="0" w:color="auto"/>
                        <w:left w:val="none" w:sz="0" w:space="0" w:color="auto"/>
                        <w:bottom w:val="none" w:sz="0" w:space="0" w:color="auto"/>
                        <w:right w:val="none" w:sz="0" w:space="0" w:color="auto"/>
                      </w:divBdr>
                    </w:div>
                  </w:divsChild>
                </w:div>
                <w:div w:id="2085762150">
                  <w:marLeft w:val="0"/>
                  <w:marRight w:val="0"/>
                  <w:marTop w:val="0"/>
                  <w:marBottom w:val="0"/>
                  <w:divBdr>
                    <w:top w:val="none" w:sz="0" w:space="0" w:color="auto"/>
                    <w:left w:val="none" w:sz="0" w:space="0" w:color="auto"/>
                    <w:bottom w:val="none" w:sz="0" w:space="0" w:color="auto"/>
                    <w:right w:val="none" w:sz="0" w:space="0" w:color="auto"/>
                  </w:divBdr>
                  <w:divsChild>
                    <w:div w:id="161601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31758">
          <w:marLeft w:val="0"/>
          <w:marRight w:val="0"/>
          <w:marTop w:val="0"/>
          <w:marBottom w:val="0"/>
          <w:divBdr>
            <w:top w:val="none" w:sz="0" w:space="0" w:color="auto"/>
            <w:left w:val="none" w:sz="0" w:space="0" w:color="auto"/>
            <w:bottom w:val="none" w:sz="0" w:space="0" w:color="auto"/>
            <w:right w:val="none" w:sz="0" w:space="0" w:color="auto"/>
          </w:divBdr>
        </w:div>
        <w:div w:id="593830335">
          <w:marLeft w:val="0"/>
          <w:marRight w:val="0"/>
          <w:marTop w:val="0"/>
          <w:marBottom w:val="0"/>
          <w:divBdr>
            <w:top w:val="none" w:sz="0" w:space="0" w:color="auto"/>
            <w:left w:val="none" w:sz="0" w:space="0" w:color="auto"/>
            <w:bottom w:val="none" w:sz="0" w:space="0" w:color="auto"/>
            <w:right w:val="none" w:sz="0" w:space="0" w:color="auto"/>
          </w:divBdr>
        </w:div>
        <w:div w:id="597107116">
          <w:marLeft w:val="0"/>
          <w:marRight w:val="0"/>
          <w:marTop w:val="0"/>
          <w:marBottom w:val="0"/>
          <w:divBdr>
            <w:top w:val="none" w:sz="0" w:space="0" w:color="auto"/>
            <w:left w:val="none" w:sz="0" w:space="0" w:color="auto"/>
            <w:bottom w:val="none" w:sz="0" w:space="0" w:color="auto"/>
            <w:right w:val="none" w:sz="0" w:space="0" w:color="auto"/>
          </w:divBdr>
        </w:div>
        <w:div w:id="607734811">
          <w:marLeft w:val="0"/>
          <w:marRight w:val="0"/>
          <w:marTop w:val="0"/>
          <w:marBottom w:val="0"/>
          <w:divBdr>
            <w:top w:val="none" w:sz="0" w:space="0" w:color="auto"/>
            <w:left w:val="none" w:sz="0" w:space="0" w:color="auto"/>
            <w:bottom w:val="none" w:sz="0" w:space="0" w:color="auto"/>
            <w:right w:val="none" w:sz="0" w:space="0" w:color="auto"/>
          </w:divBdr>
        </w:div>
        <w:div w:id="611937354">
          <w:marLeft w:val="0"/>
          <w:marRight w:val="0"/>
          <w:marTop w:val="0"/>
          <w:marBottom w:val="0"/>
          <w:divBdr>
            <w:top w:val="none" w:sz="0" w:space="0" w:color="auto"/>
            <w:left w:val="none" w:sz="0" w:space="0" w:color="auto"/>
            <w:bottom w:val="none" w:sz="0" w:space="0" w:color="auto"/>
            <w:right w:val="none" w:sz="0" w:space="0" w:color="auto"/>
          </w:divBdr>
        </w:div>
        <w:div w:id="620498954">
          <w:marLeft w:val="0"/>
          <w:marRight w:val="0"/>
          <w:marTop w:val="0"/>
          <w:marBottom w:val="0"/>
          <w:divBdr>
            <w:top w:val="none" w:sz="0" w:space="0" w:color="auto"/>
            <w:left w:val="none" w:sz="0" w:space="0" w:color="auto"/>
            <w:bottom w:val="none" w:sz="0" w:space="0" w:color="auto"/>
            <w:right w:val="none" w:sz="0" w:space="0" w:color="auto"/>
          </w:divBdr>
        </w:div>
        <w:div w:id="623849747">
          <w:marLeft w:val="0"/>
          <w:marRight w:val="0"/>
          <w:marTop w:val="0"/>
          <w:marBottom w:val="0"/>
          <w:divBdr>
            <w:top w:val="none" w:sz="0" w:space="0" w:color="auto"/>
            <w:left w:val="none" w:sz="0" w:space="0" w:color="auto"/>
            <w:bottom w:val="none" w:sz="0" w:space="0" w:color="auto"/>
            <w:right w:val="none" w:sz="0" w:space="0" w:color="auto"/>
          </w:divBdr>
          <w:divsChild>
            <w:div w:id="1941601476">
              <w:marLeft w:val="-75"/>
              <w:marRight w:val="0"/>
              <w:marTop w:val="30"/>
              <w:marBottom w:val="30"/>
              <w:divBdr>
                <w:top w:val="none" w:sz="0" w:space="0" w:color="auto"/>
                <w:left w:val="none" w:sz="0" w:space="0" w:color="auto"/>
                <w:bottom w:val="none" w:sz="0" w:space="0" w:color="auto"/>
                <w:right w:val="none" w:sz="0" w:space="0" w:color="auto"/>
              </w:divBdr>
              <w:divsChild>
                <w:div w:id="17783919">
                  <w:marLeft w:val="0"/>
                  <w:marRight w:val="0"/>
                  <w:marTop w:val="0"/>
                  <w:marBottom w:val="0"/>
                  <w:divBdr>
                    <w:top w:val="none" w:sz="0" w:space="0" w:color="auto"/>
                    <w:left w:val="none" w:sz="0" w:space="0" w:color="auto"/>
                    <w:bottom w:val="none" w:sz="0" w:space="0" w:color="auto"/>
                    <w:right w:val="none" w:sz="0" w:space="0" w:color="auto"/>
                  </w:divBdr>
                  <w:divsChild>
                    <w:div w:id="1985696090">
                      <w:marLeft w:val="0"/>
                      <w:marRight w:val="0"/>
                      <w:marTop w:val="0"/>
                      <w:marBottom w:val="0"/>
                      <w:divBdr>
                        <w:top w:val="none" w:sz="0" w:space="0" w:color="auto"/>
                        <w:left w:val="none" w:sz="0" w:space="0" w:color="auto"/>
                        <w:bottom w:val="none" w:sz="0" w:space="0" w:color="auto"/>
                        <w:right w:val="none" w:sz="0" w:space="0" w:color="auto"/>
                      </w:divBdr>
                    </w:div>
                  </w:divsChild>
                </w:div>
                <w:div w:id="77017471">
                  <w:marLeft w:val="0"/>
                  <w:marRight w:val="0"/>
                  <w:marTop w:val="0"/>
                  <w:marBottom w:val="0"/>
                  <w:divBdr>
                    <w:top w:val="none" w:sz="0" w:space="0" w:color="auto"/>
                    <w:left w:val="none" w:sz="0" w:space="0" w:color="auto"/>
                    <w:bottom w:val="none" w:sz="0" w:space="0" w:color="auto"/>
                    <w:right w:val="none" w:sz="0" w:space="0" w:color="auto"/>
                  </w:divBdr>
                  <w:divsChild>
                    <w:div w:id="156457483">
                      <w:marLeft w:val="0"/>
                      <w:marRight w:val="0"/>
                      <w:marTop w:val="0"/>
                      <w:marBottom w:val="0"/>
                      <w:divBdr>
                        <w:top w:val="none" w:sz="0" w:space="0" w:color="auto"/>
                        <w:left w:val="none" w:sz="0" w:space="0" w:color="auto"/>
                        <w:bottom w:val="none" w:sz="0" w:space="0" w:color="auto"/>
                        <w:right w:val="none" w:sz="0" w:space="0" w:color="auto"/>
                      </w:divBdr>
                    </w:div>
                  </w:divsChild>
                </w:div>
                <w:div w:id="124738413">
                  <w:marLeft w:val="0"/>
                  <w:marRight w:val="0"/>
                  <w:marTop w:val="0"/>
                  <w:marBottom w:val="0"/>
                  <w:divBdr>
                    <w:top w:val="none" w:sz="0" w:space="0" w:color="auto"/>
                    <w:left w:val="none" w:sz="0" w:space="0" w:color="auto"/>
                    <w:bottom w:val="none" w:sz="0" w:space="0" w:color="auto"/>
                    <w:right w:val="none" w:sz="0" w:space="0" w:color="auto"/>
                  </w:divBdr>
                  <w:divsChild>
                    <w:div w:id="1919711401">
                      <w:marLeft w:val="0"/>
                      <w:marRight w:val="0"/>
                      <w:marTop w:val="0"/>
                      <w:marBottom w:val="0"/>
                      <w:divBdr>
                        <w:top w:val="none" w:sz="0" w:space="0" w:color="auto"/>
                        <w:left w:val="none" w:sz="0" w:space="0" w:color="auto"/>
                        <w:bottom w:val="none" w:sz="0" w:space="0" w:color="auto"/>
                        <w:right w:val="none" w:sz="0" w:space="0" w:color="auto"/>
                      </w:divBdr>
                    </w:div>
                  </w:divsChild>
                </w:div>
                <w:div w:id="170148228">
                  <w:marLeft w:val="0"/>
                  <w:marRight w:val="0"/>
                  <w:marTop w:val="0"/>
                  <w:marBottom w:val="0"/>
                  <w:divBdr>
                    <w:top w:val="none" w:sz="0" w:space="0" w:color="auto"/>
                    <w:left w:val="none" w:sz="0" w:space="0" w:color="auto"/>
                    <w:bottom w:val="none" w:sz="0" w:space="0" w:color="auto"/>
                    <w:right w:val="none" w:sz="0" w:space="0" w:color="auto"/>
                  </w:divBdr>
                  <w:divsChild>
                    <w:div w:id="377246399">
                      <w:marLeft w:val="0"/>
                      <w:marRight w:val="0"/>
                      <w:marTop w:val="0"/>
                      <w:marBottom w:val="0"/>
                      <w:divBdr>
                        <w:top w:val="none" w:sz="0" w:space="0" w:color="auto"/>
                        <w:left w:val="none" w:sz="0" w:space="0" w:color="auto"/>
                        <w:bottom w:val="none" w:sz="0" w:space="0" w:color="auto"/>
                        <w:right w:val="none" w:sz="0" w:space="0" w:color="auto"/>
                      </w:divBdr>
                    </w:div>
                  </w:divsChild>
                </w:div>
                <w:div w:id="284585187">
                  <w:marLeft w:val="0"/>
                  <w:marRight w:val="0"/>
                  <w:marTop w:val="0"/>
                  <w:marBottom w:val="0"/>
                  <w:divBdr>
                    <w:top w:val="none" w:sz="0" w:space="0" w:color="auto"/>
                    <w:left w:val="none" w:sz="0" w:space="0" w:color="auto"/>
                    <w:bottom w:val="none" w:sz="0" w:space="0" w:color="auto"/>
                    <w:right w:val="none" w:sz="0" w:space="0" w:color="auto"/>
                  </w:divBdr>
                  <w:divsChild>
                    <w:div w:id="623851791">
                      <w:marLeft w:val="0"/>
                      <w:marRight w:val="0"/>
                      <w:marTop w:val="0"/>
                      <w:marBottom w:val="0"/>
                      <w:divBdr>
                        <w:top w:val="none" w:sz="0" w:space="0" w:color="auto"/>
                        <w:left w:val="none" w:sz="0" w:space="0" w:color="auto"/>
                        <w:bottom w:val="none" w:sz="0" w:space="0" w:color="auto"/>
                        <w:right w:val="none" w:sz="0" w:space="0" w:color="auto"/>
                      </w:divBdr>
                    </w:div>
                  </w:divsChild>
                </w:div>
                <w:div w:id="316492175">
                  <w:marLeft w:val="0"/>
                  <w:marRight w:val="0"/>
                  <w:marTop w:val="0"/>
                  <w:marBottom w:val="0"/>
                  <w:divBdr>
                    <w:top w:val="none" w:sz="0" w:space="0" w:color="auto"/>
                    <w:left w:val="none" w:sz="0" w:space="0" w:color="auto"/>
                    <w:bottom w:val="none" w:sz="0" w:space="0" w:color="auto"/>
                    <w:right w:val="none" w:sz="0" w:space="0" w:color="auto"/>
                  </w:divBdr>
                  <w:divsChild>
                    <w:div w:id="2145655740">
                      <w:marLeft w:val="0"/>
                      <w:marRight w:val="0"/>
                      <w:marTop w:val="0"/>
                      <w:marBottom w:val="0"/>
                      <w:divBdr>
                        <w:top w:val="none" w:sz="0" w:space="0" w:color="auto"/>
                        <w:left w:val="none" w:sz="0" w:space="0" w:color="auto"/>
                        <w:bottom w:val="none" w:sz="0" w:space="0" w:color="auto"/>
                        <w:right w:val="none" w:sz="0" w:space="0" w:color="auto"/>
                      </w:divBdr>
                    </w:div>
                  </w:divsChild>
                </w:div>
                <w:div w:id="322977063">
                  <w:marLeft w:val="0"/>
                  <w:marRight w:val="0"/>
                  <w:marTop w:val="0"/>
                  <w:marBottom w:val="0"/>
                  <w:divBdr>
                    <w:top w:val="none" w:sz="0" w:space="0" w:color="auto"/>
                    <w:left w:val="none" w:sz="0" w:space="0" w:color="auto"/>
                    <w:bottom w:val="none" w:sz="0" w:space="0" w:color="auto"/>
                    <w:right w:val="none" w:sz="0" w:space="0" w:color="auto"/>
                  </w:divBdr>
                  <w:divsChild>
                    <w:div w:id="881281887">
                      <w:marLeft w:val="0"/>
                      <w:marRight w:val="0"/>
                      <w:marTop w:val="0"/>
                      <w:marBottom w:val="0"/>
                      <w:divBdr>
                        <w:top w:val="none" w:sz="0" w:space="0" w:color="auto"/>
                        <w:left w:val="none" w:sz="0" w:space="0" w:color="auto"/>
                        <w:bottom w:val="none" w:sz="0" w:space="0" w:color="auto"/>
                        <w:right w:val="none" w:sz="0" w:space="0" w:color="auto"/>
                      </w:divBdr>
                    </w:div>
                  </w:divsChild>
                </w:div>
                <w:div w:id="345863118">
                  <w:marLeft w:val="0"/>
                  <w:marRight w:val="0"/>
                  <w:marTop w:val="0"/>
                  <w:marBottom w:val="0"/>
                  <w:divBdr>
                    <w:top w:val="none" w:sz="0" w:space="0" w:color="auto"/>
                    <w:left w:val="none" w:sz="0" w:space="0" w:color="auto"/>
                    <w:bottom w:val="none" w:sz="0" w:space="0" w:color="auto"/>
                    <w:right w:val="none" w:sz="0" w:space="0" w:color="auto"/>
                  </w:divBdr>
                  <w:divsChild>
                    <w:div w:id="1062370773">
                      <w:marLeft w:val="0"/>
                      <w:marRight w:val="0"/>
                      <w:marTop w:val="0"/>
                      <w:marBottom w:val="0"/>
                      <w:divBdr>
                        <w:top w:val="none" w:sz="0" w:space="0" w:color="auto"/>
                        <w:left w:val="none" w:sz="0" w:space="0" w:color="auto"/>
                        <w:bottom w:val="none" w:sz="0" w:space="0" w:color="auto"/>
                        <w:right w:val="none" w:sz="0" w:space="0" w:color="auto"/>
                      </w:divBdr>
                    </w:div>
                  </w:divsChild>
                </w:div>
                <w:div w:id="387919129">
                  <w:marLeft w:val="0"/>
                  <w:marRight w:val="0"/>
                  <w:marTop w:val="0"/>
                  <w:marBottom w:val="0"/>
                  <w:divBdr>
                    <w:top w:val="none" w:sz="0" w:space="0" w:color="auto"/>
                    <w:left w:val="none" w:sz="0" w:space="0" w:color="auto"/>
                    <w:bottom w:val="none" w:sz="0" w:space="0" w:color="auto"/>
                    <w:right w:val="none" w:sz="0" w:space="0" w:color="auto"/>
                  </w:divBdr>
                  <w:divsChild>
                    <w:div w:id="183833909">
                      <w:marLeft w:val="0"/>
                      <w:marRight w:val="0"/>
                      <w:marTop w:val="0"/>
                      <w:marBottom w:val="0"/>
                      <w:divBdr>
                        <w:top w:val="none" w:sz="0" w:space="0" w:color="auto"/>
                        <w:left w:val="none" w:sz="0" w:space="0" w:color="auto"/>
                        <w:bottom w:val="none" w:sz="0" w:space="0" w:color="auto"/>
                        <w:right w:val="none" w:sz="0" w:space="0" w:color="auto"/>
                      </w:divBdr>
                    </w:div>
                  </w:divsChild>
                </w:div>
                <w:div w:id="430777811">
                  <w:marLeft w:val="0"/>
                  <w:marRight w:val="0"/>
                  <w:marTop w:val="0"/>
                  <w:marBottom w:val="0"/>
                  <w:divBdr>
                    <w:top w:val="none" w:sz="0" w:space="0" w:color="auto"/>
                    <w:left w:val="none" w:sz="0" w:space="0" w:color="auto"/>
                    <w:bottom w:val="none" w:sz="0" w:space="0" w:color="auto"/>
                    <w:right w:val="none" w:sz="0" w:space="0" w:color="auto"/>
                  </w:divBdr>
                  <w:divsChild>
                    <w:div w:id="391391709">
                      <w:marLeft w:val="0"/>
                      <w:marRight w:val="0"/>
                      <w:marTop w:val="0"/>
                      <w:marBottom w:val="0"/>
                      <w:divBdr>
                        <w:top w:val="none" w:sz="0" w:space="0" w:color="auto"/>
                        <w:left w:val="none" w:sz="0" w:space="0" w:color="auto"/>
                        <w:bottom w:val="none" w:sz="0" w:space="0" w:color="auto"/>
                        <w:right w:val="none" w:sz="0" w:space="0" w:color="auto"/>
                      </w:divBdr>
                    </w:div>
                  </w:divsChild>
                </w:div>
                <w:div w:id="614408696">
                  <w:marLeft w:val="0"/>
                  <w:marRight w:val="0"/>
                  <w:marTop w:val="0"/>
                  <w:marBottom w:val="0"/>
                  <w:divBdr>
                    <w:top w:val="none" w:sz="0" w:space="0" w:color="auto"/>
                    <w:left w:val="none" w:sz="0" w:space="0" w:color="auto"/>
                    <w:bottom w:val="none" w:sz="0" w:space="0" w:color="auto"/>
                    <w:right w:val="none" w:sz="0" w:space="0" w:color="auto"/>
                  </w:divBdr>
                  <w:divsChild>
                    <w:div w:id="1322661809">
                      <w:marLeft w:val="0"/>
                      <w:marRight w:val="0"/>
                      <w:marTop w:val="0"/>
                      <w:marBottom w:val="0"/>
                      <w:divBdr>
                        <w:top w:val="none" w:sz="0" w:space="0" w:color="auto"/>
                        <w:left w:val="none" w:sz="0" w:space="0" w:color="auto"/>
                        <w:bottom w:val="none" w:sz="0" w:space="0" w:color="auto"/>
                        <w:right w:val="none" w:sz="0" w:space="0" w:color="auto"/>
                      </w:divBdr>
                    </w:div>
                  </w:divsChild>
                </w:div>
                <w:div w:id="627592493">
                  <w:marLeft w:val="0"/>
                  <w:marRight w:val="0"/>
                  <w:marTop w:val="0"/>
                  <w:marBottom w:val="0"/>
                  <w:divBdr>
                    <w:top w:val="none" w:sz="0" w:space="0" w:color="auto"/>
                    <w:left w:val="none" w:sz="0" w:space="0" w:color="auto"/>
                    <w:bottom w:val="none" w:sz="0" w:space="0" w:color="auto"/>
                    <w:right w:val="none" w:sz="0" w:space="0" w:color="auto"/>
                  </w:divBdr>
                  <w:divsChild>
                    <w:div w:id="1702824064">
                      <w:marLeft w:val="0"/>
                      <w:marRight w:val="0"/>
                      <w:marTop w:val="0"/>
                      <w:marBottom w:val="0"/>
                      <w:divBdr>
                        <w:top w:val="none" w:sz="0" w:space="0" w:color="auto"/>
                        <w:left w:val="none" w:sz="0" w:space="0" w:color="auto"/>
                        <w:bottom w:val="none" w:sz="0" w:space="0" w:color="auto"/>
                        <w:right w:val="none" w:sz="0" w:space="0" w:color="auto"/>
                      </w:divBdr>
                    </w:div>
                  </w:divsChild>
                </w:div>
                <w:div w:id="660548802">
                  <w:marLeft w:val="0"/>
                  <w:marRight w:val="0"/>
                  <w:marTop w:val="0"/>
                  <w:marBottom w:val="0"/>
                  <w:divBdr>
                    <w:top w:val="none" w:sz="0" w:space="0" w:color="auto"/>
                    <w:left w:val="none" w:sz="0" w:space="0" w:color="auto"/>
                    <w:bottom w:val="none" w:sz="0" w:space="0" w:color="auto"/>
                    <w:right w:val="none" w:sz="0" w:space="0" w:color="auto"/>
                  </w:divBdr>
                  <w:divsChild>
                    <w:div w:id="602961172">
                      <w:marLeft w:val="0"/>
                      <w:marRight w:val="0"/>
                      <w:marTop w:val="0"/>
                      <w:marBottom w:val="0"/>
                      <w:divBdr>
                        <w:top w:val="none" w:sz="0" w:space="0" w:color="auto"/>
                        <w:left w:val="none" w:sz="0" w:space="0" w:color="auto"/>
                        <w:bottom w:val="none" w:sz="0" w:space="0" w:color="auto"/>
                        <w:right w:val="none" w:sz="0" w:space="0" w:color="auto"/>
                      </w:divBdr>
                    </w:div>
                  </w:divsChild>
                </w:div>
                <w:div w:id="727999307">
                  <w:marLeft w:val="0"/>
                  <w:marRight w:val="0"/>
                  <w:marTop w:val="0"/>
                  <w:marBottom w:val="0"/>
                  <w:divBdr>
                    <w:top w:val="none" w:sz="0" w:space="0" w:color="auto"/>
                    <w:left w:val="none" w:sz="0" w:space="0" w:color="auto"/>
                    <w:bottom w:val="none" w:sz="0" w:space="0" w:color="auto"/>
                    <w:right w:val="none" w:sz="0" w:space="0" w:color="auto"/>
                  </w:divBdr>
                  <w:divsChild>
                    <w:div w:id="1163934432">
                      <w:marLeft w:val="0"/>
                      <w:marRight w:val="0"/>
                      <w:marTop w:val="0"/>
                      <w:marBottom w:val="0"/>
                      <w:divBdr>
                        <w:top w:val="none" w:sz="0" w:space="0" w:color="auto"/>
                        <w:left w:val="none" w:sz="0" w:space="0" w:color="auto"/>
                        <w:bottom w:val="none" w:sz="0" w:space="0" w:color="auto"/>
                        <w:right w:val="none" w:sz="0" w:space="0" w:color="auto"/>
                      </w:divBdr>
                    </w:div>
                  </w:divsChild>
                </w:div>
                <w:div w:id="762650280">
                  <w:marLeft w:val="0"/>
                  <w:marRight w:val="0"/>
                  <w:marTop w:val="0"/>
                  <w:marBottom w:val="0"/>
                  <w:divBdr>
                    <w:top w:val="none" w:sz="0" w:space="0" w:color="auto"/>
                    <w:left w:val="none" w:sz="0" w:space="0" w:color="auto"/>
                    <w:bottom w:val="none" w:sz="0" w:space="0" w:color="auto"/>
                    <w:right w:val="none" w:sz="0" w:space="0" w:color="auto"/>
                  </w:divBdr>
                  <w:divsChild>
                    <w:div w:id="331682645">
                      <w:marLeft w:val="0"/>
                      <w:marRight w:val="0"/>
                      <w:marTop w:val="0"/>
                      <w:marBottom w:val="0"/>
                      <w:divBdr>
                        <w:top w:val="none" w:sz="0" w:space="0" w:color="auto"/>
                        <w:left w:val="none" w:sz="0" w:space="0" w:color="auto"/>
                        <w:bottom w:val="none" w:sz="0" w:space="0" w:color="auto"/>
                        <w:right w:val="none" w:sz="0" w:space="0" w:color="auto"/>
                      </w:divBdr>
                    </w:div>
                  </w:divsChild>
                </w:div>
                <w:div w:id="820198074">
                  <w:marLeft w:val="0"/>
                  <w:marRight w:val="0"/>
                  <w:marTop w:val="0"/>
                  <w:marBottom w:val="0"/>
                  <w:divBdr>
                    <w:top w:val="none" w:sz="0" w:space="0" w:color="auto"/>
                    <w:left w:val="none" w:sz="0" w:space="0" w:color="auto"/>
                    <w:bottom w:val="none" w:sz="0" w:space="0" w:color="auto"/>
                    <w:right w:val="none" w:sz="0" w:space="0" w:color="auto"/>
                  </w:divBdr>
                  <w:divsChild>
                    <w:div w:id="885340809">
                      <w:marLeft w:val="0"/>
                      <w:marRight w:val="0"/>
                      <w:marTop w:val="0"/>
                      <w:marBottom w:val="0"/>
                      <w:divBdr>
                        <w:top w:val="none" w:sz="0" w:space="0" w:color="auto"/>
                        <w:left w:val="none" w:sz="0" w:space="0" w:color="auto"/>
                        <w:bottom w:val="none" w:sz="0" w:space="0" w:color="auto"/>
                        <w:right w:val="none" w:sz="0" w:space="0" w:color="auto"/>
                      </w:divBdr>
                    </w:div>
                  </w:divsChild>
                </w:div>
                <w:div w:id="871188755">
                  <w:marLeft w:val="0"/>
                  <w:marRight w:val="0"/>
                  <w:marTop w:val="0"/>
                  <w:marBottom w:val="0"/>
                  <w:divBdr>
                    <w:top w:val="none" w:sz="0" w:space="0" w:color="auto"/>
                    <w:left w:val="none" w:sz="0" w:space="0" w:color="auto"/>
                    <w:bottom w:val="none" w:sz="0" w:space="0" w:color="auto"/>
                    <w:right w:val="none" w:sz="0" w:space="0" w:color="auto"/>
                  </w:divBdr>
                  <w:divsChild>
                    <w:div w:id="123239621">
                      <w:marLeft w:val="0"/>
                      <w:marRight w:val="0"/>
                      <w:marTop w:val="0"/>
                      <w:marBottom w:val="0"/>
                      <w:divBdr>
                        <w:top w:val="none" w:sz="0" w:space="0" w:color="auto"/>
                        <w:left w:val="none" w:sz="0" w:space="0" w:color="auto"/>
                        <w:bottom w:val="none" w:sz="0" w:space="0" w:color="auto"/>
                        <w:right w:val="none" w:sz="0" w:space="0" w:color="auto"/>
                      </w:divBdr>
                    </w:div>
                    <w:div w:id="163858727">
                      <w:marLeft w:val="0"/>
                      <w:marRight w:val="0"/>
                      <w:marTop w:val="0"/>
                      <w:marBottom w:val="0"/>
                      <w:divBdr>
                        <w:top w:val="none" w:sz="0" w:space="0" w:color="auto"/>
                        <w:left w:val="none" w:sz="0" w:space="0" w:color="auto"/>
                        <w:bottom w:val="none" w:sz="0" w:space="0" w:color="auto"/>
                        <w:right w:val="none" w:sz="0" w:space="0" w:color="auto"/>
                      </w:divBdr>
                    </w:div>
                  </w:divsChild>
                </w:div>
                <w:div w:id="976491721">
                  <w:marLeft w:val="0"/>
                  <w:marRight w:val="0"/>
                  <w:marTop w:val="0"/>
                  <w:marBottom w:val="0"/>
                  <w:divBdr>
                    <w:top w:val="none" w:sz="0" w:space="0" w:color="auto"/>
                    <w:left w:val="none" w:sz="0" w:space="0" w:color="auto"/>
                    <w:bottom w:val="none" w:sz="0" w:space="0" w:color="auto"/>
                    <w:right w:val="none" w:sz="0" w:space="0" w:color="auto"/>
                  </w:divBdr>
                  <w:divsChild>
                    <w:div w:id="1012339178">
                      <w:marLeft w:val="0"/>
                      <w:marRight w:val="0"/>
                      <w:marTop w:val="0"/>
                      <w:marBottom w:val="0"/>
                      <w:divBdr>
                        <w:top w:val="none" w:sz="0" w:space="0" w:color="auto"/>
                        <w:left w:val="none" w:sz="0" w:space="0" w:color="auto"/>
                        <w:bottom w:val="none" w:sz="0" w:space="0" w:color="auto"/>
                        <w:right w:val="none" w:sz="0" w:space="0" w:color="auto"/>
                      </w:divBdr>
                    </w:div>
                  </w:divsChild>
                </w:div>
                <w:div w:id="1004555513">
                  <w:marLeft w:val="0"/>
                  <w:marRight w:val="0"/>
                  <w:marTop w:val="0"/>
                  <w:marBottom w:val="0"/>
                  <w:divBdr>
                    <w:top w:val="none" w:sz="0" w:space="0" w:color="auto"/>
                    <w:left w:val="none" w:sz="0" w:space="0" w:color="auto"/>
                    <w:bottom w:val="none" w:sz="0" w:space="0" w:color="auto"/>
                    <w:right w:val="none" w:sz="0" w:space="0" w:color="auto"/>
                  </w:divBdr>
                  <w:divsChild>
                    <w:div w:id="1408109467">
                      <w:marLeft w:val="0"/>
                      <w:marRight w:val="0"/>
                      <w:marTop w:val="0"/>
                      <w:marBottom w:val="0"/>
                      <w:divBdr>
                        <w:top w:val="none" w:sz="0" w:space="0" w:color="auto"/>
                        <w:left w:val="none" w:sz="0" w:space="0" w:color="auto"/>
                        <w:bottom w:val="none" w:sz="0" w:space="0" w:color="auto"/>
                        <w:right w:val="none" w:sz="0" w:space="0" w:color="auto"/>
                      </w:divBdr>
                    </w:div>
                  </w:divsChild>
                </w:div>
                <w:div w:id="1096246545">
                  <w:marLeft w:val="0"/>
                  <w:marRight w:val="0"/>
                  <w:marTop w:val="0"/>
                  <w:marBottom w:val="0"/>
                  <w:divBdr>
                    <w:top w:val="none" w:sz="0" w:space="0" w:color="auto"/>
                    <w:left w:val="none" w:sz="0" w:space="0" w:color="auto"/>
                    <w:bottom w:val="none" w:sz="0" w:space="0" w:color="auto"/>
                    <w:right w:val="none" w:sz="0" w:space="0" w:color="auto"/>
                  </w:divBdr>
                  <w:divsChild>
                    <w:div w:id="1904636447">
                      <w:marLeft w:val="0"/>
                      <w:marRight w:val="0"/>
                      <w:marTop w:val="0"/>
                      <w:marBottom w:val="0"/>
                      <w:divBdr>
                        <w:top w:val="none" w:sz="0" w:space="0" w:color="auto"/>
                        <w:left w:val="none" w:sz="0" w:space="0" w:color="auto"/>
                        <w:bottom w:val="none" w:sz="0" w:space="0" w:color="auto"/>
                        <w:right w:val="none" w:sz="0" w:space="0" w:color="auto"/>
                      </w:divBdr>
                    </w:div>
                  </w:divsChild>
                </w:div>
                <w:div w:id="1120297828">
                  <w:marLeft w:val="0"/>
                  <w:marRight w:val="0"/>
                  <w:marTop w:val="0"/>
                  <w:marBottom w:val="0"/>
                  <w:divBdr>
                    <w:top w:val="none" w:sz="0" w:space="0" w:color="auto"/>
                    <w:left w:val="none" w:sz="0" w:space="0" w:color="auto"/>
                    <w:bottom w:val="none" w:sz="0" w:space="0" w:color="auto"/>
                    <w:right w:val="none" w:sz="0" w:space="0" w:color="auto"/>
                  </w:divBdr>
                  <w:divsChild>
                    <w:div w:id="1047950819">
                      <w:marLeft w:val="0"/>
                      <w:marRight w:val="0"/>
                      <w:marTop w:val="0"/>
                      <w:marBottom w:val="0"/>
                      <w:divBdr>
                        <w:top w:val="none" w:sz="0" w:space="0" w:color="auto"/>
                        <w:left w:val="none" w:sz="0" w:space="0" w:color="auto"/>
                        <w:bottom w:val="none" w:sz="0" w:space="0" w:color="auto"/>
                        <w:right w:val="none" w:sz="0" w:space="0" w:color="auto"/>
                      </w:divBdr>
                    </w:div>
                  </w:divsChild>
                </w:div>
                <w:div w:id="1153526119">
                  <w:marLeft w:val="0"/>
                  <w:marRight w:val="0"/>
                  <w:marTop w:val="0"/>
                  <w:marBottom w:val="0"/>
                  <w:divBdr>
                    <w:top w:val="none" w:sz="0" w:space="0" w:color="auto"/>
                    <w:left w:val="none" w:sz="0" w:space="0" w:color="auto"/>
                    <w:bottom w:val="none" w:sz="0" w:space="0" w:color="auto"/>
                    <w:right w:val="none" w:sz="0" w:space="0" w:color="auto"/>
                  </w:divBdr>
                  <w:divsChild>
                    <w:div w:id="361634666">
                      <w:marLeft w:val="0"/>
                      <w:marRight w:val="0"/>
                      <w:marTop w:val="0"/>
                      <w:marBottom w:val="0"/>
                      <w:divBdr>
                        <w:top w:val="none" w:sz="0" w:space="0" w:color="auto"/>
                        <w:left w:val="none" w:sz="0" w:space="0" w:color="auto"/>
                        <w:bottom w:val="none" w:sz="0" w:space="0" w:color="auto"/>
                        <w:right w:val="none" w:sz="0" w:space="0" w:color="auto"/>
                      </w:divBdr>
                    </w:div>
                  </w:divsChild>
                </w:div>
                <w:div w:id="1390424625">
                  <w:marLeft w:val="0"/>
                  <w:marRight w:val="0"/>
                  <w:marTop w:val="0"/>
                  <w:marBottom w:val="0"/>
                  <w:divBdr>
                    <w:top w:val="none" w:sz="0" w:space="0" w:color="auto"/>
                    <w:left w:val="none" w:sz="0" w:space="0" w:color="auto"/>
                    <w:bottom w:val="none" w:sz="0" w:space="0" w:color="auto"/>
                    <w:right w:val="none" w:sz="0" w:space="0" w:color="auto"/>
                  </w:divBdr>
                  <w:divsChild>
                    <w:div w:id="1113863704">
                      <w:marLeft w:val="0"/>
                      <w:marRight w:val="0"/>
                      <w:marTop w:val="0"/>
                      <w:marBottom w:val="0"/>
                      <w:divBdr>
                        <w:top w:val="none" w:sz="0" w:space="0" w:color="auto"/>
                        <w:left w:val="none" w:sz="0" w:space="0" w:color="auto"/>
                        <w:bottom w:val="none" w:sz="0" w:space="0" w:color="auto"/>
                        <w:right w:val="none" w:sz="0" w:space="0" w:color="auto"/>
                      </w:divBdr>
                    </w:div>
                  </w:divsChild>
                </w:div>
                <w:div w:id="1462113316">
                  <w:marLeft w:val="0"/>
                  <w:marRight w:val="0"/>
                  <w:marTop w:val="0"/>
                  <w:marBottom w:val="0"/>
                  <w:divBdr>
                    <w:top w:val="none" w:sz="0" w:space="0" w:color="auto"/>
                    <w:left w:val="none" w:sz="0" w:space="0" w:color="auto"/>
                    <w:bottom w:val="none" w:sz="0" w:space="0" w:color="auto"/>
                    <w:right w:val="none" w:sz="0" w:space="0" w:color="auto"/>
                  </w:divBdr>
                  <w:divsChild>
                    <w:div w:id="2115320014">
                      <w:marLeft w:val="0"/>
                      <w:marRight w:val="0"/>
                      <w:marTop w:val="0"/>
                      <w:marBottom w:val="0"/>
                      <w:divBdr>
                        <w:top w:val="none" w:sz="0" w:space="0" w:color="auto"/>
                        <w:left w:val="none" w:sz="0" w:space="0" w:color="auto"/>
                        <w:bottom w:val="none" w:sz="0" w:space="0" w:color="auto"/>
                        <w:right w:val="none" w:sz="0" w:space="0" w:color="auto"/>
                      </w:divBdr>
                    </w:div>
                  </w:divsChild>
                </w:div>
                <w:div w:id="1487210847">
                  <w:marLeft w:val="0"/>
                  <w:marRight w:val="0"/>
                  <w:marTop w:val="0"/>
                  <w:marBottom w:val="0"/>
                  <w:divBdr>
                    <w:top w:val="none" w:sz="0" w:space="0" w:color="auto"/>
                    <w:left w:val="none" w:sz="0" w:space="0" w:color="auto"/>
                    <w:bottom w:val="none" w:sz="0" w:space="0" w:color="auto"/>
                    <w:right w:val="none" w:sz="0" w:space="0" w:color="auto"/>
                  </w:divBdr>
                  <w:divsChild>
                    <w:div w:id="1725524354">
                      <w:marLeft w:val="0"/>
                      <w:marRight w:val="0"/>
                      <w:marTop w:val="0"/>
                      <w:marBottom w:val="0"/>
                      <w:divBdr>
                        <w:top w:val="none" w:sz="0" w:space="0" w:color="auto"/>
                        <w:left w:val="none" w:sz="0" w:space="0" w:color="auto"/>
                        <w:bottom w:val="none" w:sz="0" w:space="0" w:color="auto"/>
                        <w:right w:val="none" w:sz="0" w:space="0" w:color="auto"/>
                      </w:divBdr>
                    </w:div>
                  </w:divsChild>
                </w:div>
                <w:div w:id="1528904539">
                  <w:marLeft w:val="0"/>
                  <w:marRight w:val="0"/>
                  <w:marTop w:val="0"/>
                  <w:marBottom w:val="0"/>
                  <w:divBdr>
                    <w:top w:val="none" w:sz="0" w:space="0" w:color="auto"/>
                    <w:left w:val="none" w:sz="0" w:space="0" w:color="auto"/>
                    <w:bottom w:val="none" w:sz="0" w:space="0" w:color="auto"/>
                    <w:right w:val="none" w:sz="0" w:space="0" w:color="auto"/>
                  </w:divBdr>
                  <w:divsChild>
                    <w:div w:id="1439179187">
                      <w:marLeft w:val="0"/>
                      <w:marRight w:val="0"/>
                      <w:marTop w:val="0"/>
                      <w:marBottom w:val="0"/>
                      <w:divBdr>
                        <w:top w:val="none" w:sz="0" w:space="0" w:color="auto"/>
                        <w:left w:val="none" w:sz="0" w:space="0" w:color="auto"/>
                        <w:bottom w:val="none" w:sz="0" w:space="0" w:color="auto"/>
                        <w:right w:val="none" w:sz="0" w:space="0" w:color="auto"/>
                      </w:divBdr>
                    </w:div>
                  </w:divsChild>
                </w:div>
                <w:div w:id="1622497365">
                  <w:marLeft w:val="0"/>
                  <w:marRight w:val="0"/>
                  <w:marTop w:val="0"/>
                  <w:marBottom w:val="0"/>
                  <w:divBdr>
                    <w:top w:val="none" w:sz="0" w:space="0" w:color="auto"/>
                    <w:left w:val="none" w:sz="0" w:space="0" w:color="auto"/>
                    <w:bottom w:val="none" w:sz="0" w:space="0" w:color="auto"/>
                    <w:right w:val="none" w:sz="0" w:space="0" w:color="auto"/>
                  </w:divBdr>
                  <w:divsChild>
                    <w:div w:id="1924531786">
                      <w:marLeft w:val="0"/>
                      <w:marRight w:val="0"/>
                      <w:marTop w:val="0"/>
                      <w:marBottom w:val="0"/>
                      <w:divBdr>
                        <w:top w:val="none" w:sz="0" w:space="0" w:color="auto"/>
                        <w:left w:val="none" w:sz="0" w:space="0" w:color="auto"/>
                        <w:bottom w:val="none" w:sz="0" w:space="0" w:color="auto"/>
                        <w:right w:val="none" w:sz="0" w:space="0" w:color="auto"/>
                      </w:divBdr>
                    </w:div>
                  </w:divsChild>
                </w:div>
                <w:div w:id="1678583002">
                  <w:marLeft w:val="0"/>
                  <w:marRight w:val="0"/>
                  <w:marTop w:val="0"/>
                  <w:marBottom w:val="0"/>
                  <w:divBdr>
                    <w:top w:val="none" w:sz="0" w:space="0" w:color="auto"/>
                    <w:left w:val="none" w:sz="0" w:space="0" w:color="auto"/>
                    <w:bottom w:val="none" w:sz="0" w:space="0" w:color="auto"/>
                    <w:right w:val="none" w:sz="0" w:space="0" w:color="auto"/>
                  </w:divBdr>
                  <w:divsChild>
                    <w:div w:id="358432677">
                      <w:marLeft w:val="0"/>
                      <w:marRight w:val="0"/>
                      <w:marTop w:val="0"/>
                      <w:marBottom w:val="0"/>
                      <w:divBdr>
                        <w:top w:val="none" w:sz="0" w:space="0" w:color="auto"/>
                        <w:left w:val="none" w:sz="0" w:space="0" w:color="auto"/>
                        <w:bottom w:val="none" w:sz="0" w:space="0" w:color="auto"/>
                        <w:right w:val="none" w:sz="0" w:space="0" w:color="auto"/>
                      </w:divBdr>
                    </w:div>
                    <w:div w:id="1115490751">
                      <w:marLeft w:val="0"/>
                      <w:marRight w:val="0"/>
                      <w:marTop w:val="0"/>
                      <w:marBottom w:val="0"/>
                      <w:divBdr>
                        <w:top w:val="none" w:sz="0" w:space="0" w:color="auto"/>
                        <w:left w:val="none" w:sz="0" w:space="0" w:color="auto"/>
                        <w:bottom w:val="none" w:sz="0" w:space="0" w:color="auto"/>
                        <w:right w:val="none" w:sz="0" w:space="0" w:color="auto"/>
                      </w:divBdr>
                    </w:div>
                    <w:div w:id="1566719547">
                      <w:marLeft w:val="0"/>
                      <w:marRight w:val="0"/>
                      <w:marTop w:val="0"/>
                      <w:marBottom w:val="0"/>
                      <w:divBdr>
                        <w:top w:val="none" w:sz="0" w:space="0" w:color="auto"/>
                        <w:left w:val="none" w:sz="0" w:space="0" w:color="auto"/>
                        <w:bottom w:val="none" w:sz="0" w:space="0" w:color="auto"/>
                        <w:right w:val="none" w:sz="0" w:space="0" w:color="auto"/>
                      </w:divBdr>
                    </w:div>
                    <w:div w:id="1704791081">
                      <w:marLeft w:val="0"/>
                      <w:marRight w:val="0"/>
                      <w:marTop w:val="0"/>
                      <w:marBottom w:val="0"/>
                      <w:divBdr>
                        <w:top w:val="none" w:sz="0" w:space="0" w:color="auto"/>
                        <w:left w:val="none" w:sz="0" w:space="0" w:color="auto"/>
                        <w:bottom w:val="none" w:sz="0" w:space="0" w:color="auto"/>
                        <w:right w:val="none" w:sz="0" w:space="0" w:color="auto"/>
                      </w:divBdr>
                    </w:div>
                  </w:divsChild>
                </w:div>
                <w:div w:id="1751997894">
                  <w:marLeft w:val="0"/>
                  <w:marRight w:val="0"/>
                  <w:marTop w:val="0"/>
                  <w:marBottom w:val="0"/>
                  <w:divBdr>
                    <w:top w:val="none" w:sz="0" w:space="0" w:color="auto"/>
                    <w:left w:val="none" w:sz="0" w:space="0" w:color="auto"/>
                    <w:bottom w:val="none" w:sz="0" w:space="0" w:color="auto"/>
                    <w:right w:val="none" w:sz="0" w:space="0" w:color="auto"/>
                  </w:divBdr>
                  <w:divsChild>
                    <w:div w:id="1497922094">
                      <w:marLeft w:val="0"/>
                      <w:marRight w:val="0"/>
                      <w:marTop w:val="0"/>
                      <w:marBottom w:val="0"/>
                      <w:divBdr>
                        <w:top w:val="none" w:sz="0" w:space="0" w:color="auto"/>
                        <w:left w:val="none" w:sz="0" w:space="0" w:color="auto"/>
                        <w:bottom w:val="none" w:sz="0" w:space="0" w:color="auto"/>
                        <w:right w:val="none" w:sz="0" w:space="0" w:color="auto"/>
                      </w:divBdr>
                    </w:div>
                  </w:divsChild>
                </w:div>
                <w:div w:id="1770739065">
                  <w:marLeft w:val="0"/>
                  <w:marRight w:val="0"/>
                  <w:marTop w:val="0"/>
                  <w:marBottom w:val="0"/>
                  <w:divBdr>
                    <w:top w:val="none" w:sz="0" w:space="0" w:color="auto"/>
                    <w:left w:val="none" w:sz="0" w:space="0" w:color="auto"/>
                    <w:bottom w:val="none" w:sz="0" w:space="0" w:color="auto"/>
                    <w:right w:val="none" w:sz="0" w:space="0" w:color="auto"/>
                  </w:divBdr>
                  <w:divsChild>
                    <w:div w:id="489058101">
                      <w:marLeft w:val="0"/>
                      <w:marRight w:val="0"/>
                      <w:marTop w:val="0"/>
                      <w:marBottom w:val="0"/>
                      <w:divBdr>
                        <w:top w:val="none" w:sz="0" w:space="0" w:color="auto"/>
                        <w:left w:val="none" w:sz="0" w:space="0" w:color="auto"/>
                        <w:bottom w:val="none" w:sz="0" w:space="0" w:color="auto"/>
                        <w:right w:val="none" w:sz="0" w:space="0" w:color="auto"/>
                      </w:divBdr>
                    </w:div>
                  </w:divsChild>
                </w:div>
                <w:div w:id="1824085510">
                  <w:marLeft w:val="0"/>
                  <w:marRight w:val="0"/>
                  <w:marTop w:val="0"/>
                  <w:marBottom w:val="0"/>
                  <w:divBdr>
                    <w:top w:val="none" w:sz="0" w:space="0" w:color="auto"/>
                    <w:left w:val="none" w:sz="0" w:space="0" w:color="auto"/>
                    <w:bottom w:val="none" w:sz="0" w:space="0" w:color="auto"/>
                    <w:right w:val="none" w:sz="0" w:space="0" w:color="auto"/>
                  </w:divBdr>
                  <w:divsChild>
                    <w:div w:id="2058579928">
                      <w:marLeft w:val="0"/>
                      <w:marRight w:val="0"/>
                      <w:marTop w:val="0"/>
                      <w:marBottom w:val="0"/>
                      <w:divBdr>
                        <w:top w:val="none" w:sz="0" w:space="0" w:color="auto"/>
                        <w:left w:val="none" w:sz="0" w:space="0" w:color="auto"/>
                        <w:bottom w:val="none" w:sz="0" w:space="0" w:color="auto"/>
                        <w:right w:val="none" w:sz="0" w:space="0" w:color="auto"/>
                      </w:divBdr>
                    </w:div>
                  </w:divsChild>
                </w:div>
                <w:div w:id="1879781763">
                  <w:marLeft w:val="0"/>
                  <w:marRight w:val="0"/>
                  <w:marTop w:val="0"/>
                  <w:marBottom w:val="0"/>
                  <w:divBdr>
                    <w:top w:val="none" w:sz="0" w:space="0" w:color="auto"/>
                    <w:left w:val="none" w:sz="0" w:space="0" w:color="auto"/>
                    <w:bottom w:val="none" w:sz="0" w:space="0" w:color="auto"/>
                    <w:right w:val="none" w:sz="0" w:space="0" w:color="auto"/>
                  </w:divBdr>
                  <w:divsChild>
                    <w:div w:id="1298221908">
                      <w:marLeft w:val="0"/>
                      <w:marRight w:val="0"/>
                      <w:marTop w:val="0"/>
                      <w:marBottom w:val="0"/>
                      <w:divBdr>
                        <w:top w:val="none" w:sz="0" w:space="0" w:color="auto"/>
                        <w:left w:val="none" w:sz="0" w:space="0" w:color="auto"/>
                        <w:bottom w:val="none" w:sz="0" w:space="0" w:color="auto"/>
                        <w:right w:val="none" w:sz="0" w:space="0" w:color="auto"/>
                      </w:divBdr>
                    </w:div>
                  </w:divsChild>
                </w:div>
                <w:div w:id="1950239630">
                  <w:marLeft w:val="0"/>
                  <w:marRight w:val="0"/>
                  <w:marTop w:val="0"/>
                  <w:marBottom w:val="0"/>
                  <w:divBdr>
                    <w:top w:val="none" w:sz="0" w:space="0" w:color="auto"/>
                    <w:left w:val="none" w:sz="0" w:space="0" w:color="auto"/>
                    <w:bottom w:val="none" w:sz="0" w:space="0" w:color="auto"/>
                    <w:right w:val="none" w:sz="0" w:space="0" w:color="auto"/>
                  </w:divBdr>
                  <w:divsChild>
                    <w:div w:id="205987655">
                      <w:marLeft w:val="0"/>
                      <w:marRight w:val="0"/>
                      <w:marTop w:val="0"/>
                      <w:marBottom w:val="0"/>
                      <w:divBdr>
                        <w:top w:val="none" w:sz="0" w:space="0" w:color="auto"/>
                        <w:left w:val="none" w:sz="0" w:space="0" w:color="auto"/>
                        <w:bottom w:val="none" w:sz="0" w:space="0" w:color="auto"/>
                        <w:right w:val="none" w:sz="0" w:space="0" w:color="auto"/>
                      </w:divBdr>
                    </w:div>
                  </w:divsChild>
                </w:div>
                <w:div w:id="1952318160">
                  <w:marLeft w:val="0"/>
                  <w:marRight w:val="0"/>
                  <w:marTop w:val="0"/>
                  <w:marBottom w:val="0"/>
                  <w:divBdr>
                    <w:top w:val="none" w:sz="0" w:space="0" w:color="auto"/>
                    <w:left w:val="none" w:sz="0" w:space="0" w:color="auto"/>
                    <w:bottom w:val="none" w:sz="0" w:space="0" w:color="auto"/>
                    <w:right w:val="none" w:sz="0" w:space="0" w:color="auto"/>
                  </w:divBdr>
                  <w:divsChild>
                    <w:div w:id="478688289">
                      <w:marLeft w:val="0"/>
                      <w:marRight w:val="0"/>
                      <w:marTop w:val="0"/>
                      <w:marBottom w:val="0"/>
                      <w:divBdr>
                        <w:top w:val="none" w:sz="0" w:space="0" w:color="auto"/>
                        <w:left w:val="none" w:sz="0" w:space="0" w:color="auto"/>
                        <w:bottom w:val="none" w:sz="0" w:space="0" w:color="auto"/>
                        <w:right w:val="none" w:sz="0" w:space="0" w:color="auto"/>
                      </w:divBdr>
                    </w:div>
                  </w:divsChild>
                </w:div>
                <w:div w:id="2013946560">
                  <w:marLeft w:val="0"/>
                  <w:marRight w:val="0"/>
                  <w:marTop w:val="0"/>
                  <w:marBottom w:val="0"/>
                  <w:divBdr>
                    <w:top w:val="none" w:sz="0" w:space="0" w:color="auto"/>
                    <w:left w:val="none" w:sz="0" w:space="0" w:color="auto"/>
                    <w:bottom w:val="none" w:sz="0" w:space="0" w:color="auto"/>
                    <w:right w:val="none" w:sz="0" w:space="0" w:color="auto"/>
                  </w:divBdr>
                  <w:divsChild>
                    <w:div w:id="66416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163831">
          <w:marLeft w:val="0"/>
          <w:marRight w:val="0"/>
          <w:marTop w:val="0"/>
          <w:marBottom w:val="0"/>
          <w:divBdr>
            <w:top w:val="none" w:sz="0" w:space="0" w:color="auto"/>
            <w:left w:val="none" w:sz="0" w:space="0" w:color="auto"/>
            <w:bottom w:val="none" w:sz="0" w:space="0" w:color="auto"/>
            <w:right w:val="none" w:sz="0" w:space="0" w:color="auto"/>
          </w:divBdr>
        </w:div>
        <w:div w:id="634991815">
          <w:marLeft w:val="0"/>
          <w:marRight w:val="0"/>
          <w:marTop w:val="0"/>
          <w:marBottom w:val="0"/>
          <w:divBdr>
            <w:top w:val="none" w:sz="0" w:space="0" w:color="auto"/>
            <w:left w:val="none" w:sz="0" w:space="0" w:color="auto"/>
            <w:bottom w:val="none" w:sz="0" w:space="0" w:color="auto"/>
            <w:right w:val="none" w:sz="0" w:space="0" w:color="auto"/>
          </w:divBdr>
        </w:div>
        <w:div w:id="638609220">
          <w:marLeft w:val="0"/>
          <w:marRight w:val="0"/>
          <w:marTop w:val="0"/>
          <w:marBottom w:val="0"/>
          <w:divBdr>
            <w:top w:val="none" w:sz="0" w:space="0" w:color="auto"/>
            <w:left w:val="none" w:sz="0" w:space="0" w:color="auto"/>
            <w:bottom w:val="none" w:sz="0" w:space="0" w:color="auto"/>
            <w:right w:val="none" w:sz="0" w:space="0" w:color="auto"/>
          </w:divBdr>
        </w:div>
        <w:div w:id="657804480">
          <w:marLeft w:val="0"/>
          <w:marRight w:val="0"/>
          <w:marTop w:val="0"/>
          <w:marBottom w:val="0"/>
          <w:divBdr>
            <w:top w:val="none" w:sz="0" w:space="0" w:color="auto"/>
            <w:left w:val="none" w:sz="0" w:space="0" w:color="auto"/>
            <w:bottom w:val="none" w:sz="0" w:space="0" w:color="auto"/>
            <w:right w:val="none" w:sz="0" w:space="0" w:color="auto"/>
          </w:divBdr>
        </w:div>
        <w:div w:id="659962563">
          <w:marLeft w:val="0"/>
          <w:marRight w:val="0"/>
          <w:marTop w:val="0"/>
          <w:marBottom w:val="0"/>
          <w:divBdr>
            <w:top w:val="none" w:sz="0" w:space="0" w:color="auto"/>
            <w:left w:val="none" w:sz="0" w:space="0" w:color="auto"/>
            <w:bottom w:val="none" w:sz="0" w:space="0" w:color="auto"/>
            <w:right w:val="none" w:sz="0" w:space="0" w:color="auto"/>
          </w:divBdr>
        </w:div>
        <w:div w:id="669720470">
          <w:marLeft w:val="0"/>
          <w:marRight w:val="0"/>
          <w:marTop w:val="0"/>
          <w:marBottom w:val="0"/>
          <w:divBdr>
            <w:top w:val="none" w:sz="0" w:space="0" w:color="auto"/>
            <w:left w:val="none" w:sz="0" w:space="0" w:color="auto"/>
            <w:bottom w:val="none" w:sz="0" w:space="0" w:color="auto"/>
            <w:right w:val="none" w:sz="0" w:space="0" w:color="auto"/>
          </w:divBdr>
        </w:div>
        <w:div w:id="704214116">
          <w:marLeft w:val="0"/>
          <w:marRight w:val="0"/>
          <w:marTop w:val="0"/>
          <w:marBottom w:val="0"/>
          <w:divBdr>
            <w:top w:val="none" w:sz="0" w:space="0" w:color="auto"/>
            <w:left w:val="none" w:sz="0" w:space="0" w:color="auto"/>
            <w:bottom w:val="none" w:sz="0" w:space="0" w:color="auto"/>
            <w:right w:val="none" w:sz="0" w:space="0" w:color="auto"/>
          </w:divBdr>
        </w:div>
        <w:div w:id="713386980">
          <w:marLeft w:val="0"/>
          <w:marRight w:val="0"/>
          <w:marTop w:val="0"/>
          <w:marBottom w:val="0"/>
          <w:divBdr>
            <w:top w:val="none" w:sz="0" w:space="0" w:color="auto"/>
            <w:left w:val="none" w:sz="0" w:space="0" w:color="auto"/>
            <w:bottom w:val="none" w:sz="0" w:space="0" w:color="auto"/>
            <w:right w:val="none" w:sz="0" w:space="0" w:color="auto"/>
          </w:divBdr>
        </w:div>
        <w:div w:id="714038261">
          <w:marLeft w:val="0"/>
          <w:marRight w:val="0"/>
          <w:marTop w:val="0"/>
          <w:marBottom w:val="0"/>
          <w:divBdr>
            <w:top w:val="none" w:sz="0" w:space="0" w:color="auto"/>
            <w:left w:val="none" w:sz="0" w:space="0" w:color="auto"/>
            <w:bottom w:val="none" w:sz="0" w:space="0" w:color="auto"/>
            <w:right w:val="none" w:sz="0" w:space="0" w:color="auto"/>
          </w:divBdr>
        </w:div>
        <w:div w:id="718406799">
          <w:marLeft w:val="0"/>
          <w:marRight w:val="0"/>
          <w:marTop w:val="0"/>
          <w:marBottom w:val="0"/>
          <w:divBdr>
            <w:top w:val="none" w:sz="0" w:space="0" w:color="auto"/>
            <w:left w:val="none" w:sz="0" w:space="0" w:color="auto"/>
            <w:bottom w:val="none" w:sz="0" w:space="0" w:color="auto"/>
            <w:right w:val="none" w:sz="0" w:space="0" w:color="auto"/>
          </w:divBdr>
        </w:div>
        <w:div w:id="722098104">
          <w:marLeft w:val="0"/>
          <w:marRight w:val="0"/>
          <w:marTop w:val="0"/>
          <w:marBottom w:val="0"/>
          <w:divBdr>
            <w:top w:val="none" w:sz="0" w:space="0" w:color="auto"/>
            <w:left w:val="none" w:sz="0" w:space="0" w:color="auto"/>
            <w:bottom w:val="none" w:sz="0" w:space="0" w:color="auto"/>
            <w:right w:val="none" w:sz="0" w:space="0" w:color="auto"/>
          </w:divBdr>
        </w:div>
        <w:div w:id="724448404">
          <w:marLeft w:val="0"/>
          <w:marRight w:val="0"/>
          <w:marTop w:val="0"/>
          <w:marBottom w:val="0"/>
          <w:divBdr>
            <w:top w:val="none" w:sz="0" w:space="0" w:color="auto"/>
            <w:left w:val="none" w:sz="0" w:space="0" w:color="auto"/>
            <w:bottom w:val="none" w:sz="0" w:space="0" w:color="auto"/>
            <w:right w:val="none" w:sz="0" w:space="0" w:color="auto"/>
          </w:divBdr>
        </w:div>
        <w:div w:id="731658579">
          <w:marLeft w:val="0"/>
          <w:marRight w:val="0"/>
          <w:marTop w:val="0"/>
          <w:marBottom w:val="0"/>
          <w:divBdr>
            <w:top w:val="none" w:sz="0" w:space="0" w:color="auto"/>
            <w:left w:val="none" w:sz="0" w:space="0" w:color="auto"/>
            <w:bottom w:val="none" w:sz="0" w:space="0" w:color="auto"/>
            <w:right w:val="none" w:sz="0" w:space="0" w:color="auto"/>
          </w:divBdr>
          <w:divsChild>
            <w:div w:id="141780693">
              <w:marLeft w:val="0"/>
              <w:marRight w:val="0"/>
              <w:marTop w:val="0"/>
              <w:marBottom w:val="0"/>
              <w:divBdr>
                <w:top w:val="none" w:sz="0" w:space="0" w:color="auto"/>
                <w:left w:val="none" w:sz="0" w:space="0" w:color="auto"/>
                <w:bottom w:val="none" w:sz="0" w:space="0" w:color="auto"/>
                <w:right w:val="none" w:sz="0" w:space="0" w:color="auto"/>
              </w:divBdr>
            </w:div>
            <w:div w:id="571156869">
              <w:marLeft w:val="0"/>
              <w:marRight w:val="0"/>
              <w:marTop w:val="0"/>
              <w:marBottom w:val="0"/>
              <w:divBdr>
                <w:top w:val="none" w:sz="0" w:space="0" w:color="auto"/>
                <w:left w:val="none" w:sz="0" w:space="0" w:color="auto"/>
                <w:bottom w:val="none" w:sz="0" w:space="0" w:color="auto"/>
                <w:right w:val="none" w:sz="0" w:space="0" w:color="auto"/>
              </w:divBdr>
            </w:div>
            <w:div w:id="1198616798">
              <w:marLeft w:val="0"/>
              <w:marRight w:val="0"/>
              <w:marTop w:val="0"/>
              <w:marBottom w:val="0"/>
              <w:divBdr>
                <w:top w:val="none" w:sz="0" w:space="0" w:color="auto"/>
                <w:left w:val="none" w:sz="0" w:space="0" w:color="auto"/>
                <w:bottom w:val="none" w:sz="0" w:space="0" w:color="auto"/>
                <w:right w:val="none" w:sz="0" w:space="0" w:color="auto"/>
              </w:divBdr>
            </w:div>
            <w:div w:id="1401825345">
              <w:marLeft w:val="0"/>
              <w:marRight w:val="0"/>
              <w:marTop w:val="0"/>
              <w:marBottom w:val="0"/>
              <w:divBdr>
                <w:top w:val="none" w:sz="0" w:space="0" w:color="auto"/>
                <w:left w:val="none" w:sz="0" w:space="0" w:color="auto"/>
                <w:bottom w:val="none" w:sz="0" w:space="0" w:color="auto"/>
                <w:right w:val="none" w:sz="0" w:space="0" w:color="auto"/>
              </w:divBdr>
            </w:div>
            <w:div w:id="1717074640">
              <w:marLeft w:val="0"/>
              <w:marRight w:val="0"/>
              <w:marTop w:val="0"/>
              <w:marBottom w:val="0"/>
              <w:divBdr>
                <w:top w:val="none" w:sz="0" w:space="0" w:color="auto"/>
                <w:left w:val="none" w:sz="0" w:space="0" w:color="auto"/>
                <w:bottom w:val="none" w:sz="0" w:space="0" w:color="auto"/>
                <w:right w:val="none" w:sz="0" w:space="0" w:color="auto"/>
              </w:divBdr>
            </w:div>
          </w:divsChild>
        </w:div>
        <w:div w:id="737216884">
          <w:marLeft w:val="0"/>
          <w:marRight w:val="0"/>
          <w:marTop w:val="0"/>
          <w:marBottom w:val="0"/>
          <w:divBdr>
            <w:top w:val="none" w:sz="0" w:space="0" w:color="auto"/>
            <w:left w:val="none" w:sz="0" w:space="0" w:color="auto"/>
            <w:bottom w:val="none" w:sz="0" w:space="0" w:color="auto"/>
            <w:right w:val="none" w:sz="0" w:space="0" w:color="auto"/>
          </w:divBdr>
        </w:div>
        <w:div w:id="738597231">
          <w:marLeft w:val="0"/>
          <w:marRight w:val="0"/>
          <w:marTop w:val="0"/>
          <w:marBottom w:val="0"/>
          <w:divBdr>
            <w:top w:val="none" w:sz="0" w:space="0" w:color="auto"/>
            <w:left w:val="none" w:sz="0" w:space="0" w:color="auto"/>
            <w:bottom w:val="none" w:sz="0" w:space="0" w:color="auto"/>
            <w:right w:val="none" w:sz="0" w:space="0" w:color="auto"/>
          </w:divBdr>
        </w:div>
        <w:div w:id="742219135">
          <w:marLeft w:val="0"/>
          <w:marRight w:val="0"/>
          <w:marTop w:val="0"/>
          <w:marBottom w:val="0"/>
          <w:divBdr>
            <w:top w:val="none" w:sz="0" w:space="0" w:color="auto"/>
            <w:left w:val="none" w:sz="0" w:space="0" w:color="auto"/>
            <w:bottom w:val="none" w:sz="0" w:space="0" w:color="auto"/>
            <w:right w:val="none" w:sz="0" w:space="0" w:color="auto"/>
          </w:divBdr>
        </w:div>
        <w:div w:id="747270383">
          <w:marLeft w:val="0"/>
          <w:marRight w:val="0"/>
          <w:marTop w:val="0"/>
          <w:marBottom w:val="0"/>
          <w:divBdr>
            <w:top w:val="none" w:sz="0" w:space="0" w:color="auto"/>
            <w:left w:val="none" w:sz="0" w:space="0" w:color="auto"/>
            <w:bottom w:val="none" w:sz="0" w:space="0" w:color="auto"/>
            <w:right w:val="none" w:sz="0" w:space="0" w:color="auto"/>
          </w:divBdr>
        </w:div>
        <w:div w:id="757866211">
          <w:marLeft w:val="0"/>
          <w:marRight w:val="0"/>
          <w:marTop w:val="0"/>
          <w:marBottom w:val="0"/>
          <w:divBdr>
            <w:top w:val="none" w:sz="0" w:space="0" w:color="auto"/>
            <w:left w:val="none" w:sz="0" w:space="0" w:color="auto"/>
            <w:bottom w:val="none" w:sz="0" w:space="0" w:color="auto"/>
            <w:right w:val="none" w:sz="0" w:space="0" w:color="auto"/>
          </w:divBdr>
          <w:divsChild>
            <w:div w:id="73744685">
              <w:marLeft w:val="0"/>
              <w:marRight w:val="0"/>
              <w:marTop w:val="0"/>
              <w:marBottom w:val="0"/>
              <w:divBdr>
                <w:top w:val="none" w:sz="0" w:space="0" w:color="auto"/>
                <w:left w:val="none" w:sz="0" w:space="0" w:color="auto"/>
                <w:bottom w:val="none" w:sz="0" w:space="0" w:color="auto"/>
                <w:right w:val="none" w:sz="0" w:space="0" w:color="auto"/>
              </w:divBdr>
            </w:div>
            <w:div w:id="545413482">
              <w:marLeft w:val="0"/>
              <w:marRight w:val="0"/>
              <w:marTop w:val="0"/>
              <w:marBottom w:val="0"/>
              <w:divBdr>
                <w:top w:val="none" w:sz="0" w:space="0" w:color="auto"/>
                <w:left w:val="none" w:sz="0" w:space="0" w:color="auto"/>
                <w:bottom w:val="none" w:sz="0" w:space="0" w:color="auto"/>
                <w:right w:val="none" w:sz="0" w:space="0" w:color="auto"/>
              </w:divBdr>
            </w:div>
            <w:div w:id="1607499312">
              <w:marLeft w:val="0"/>
              <w:marRight w:val="0"/>
              <w:marTop w:val="0"/>
              <w:marBottom w:val="0"/>
              <w:divBdr>
                <w:top w:val="none" w:sz="0" w:space="0" w:color="auto"/>
                <w:left w:val="none" w:sz="0" w:space="0" w:color="auto"/>
                <w:bottom w:val="none" w:sz="0" w:space="0" w:color="auto"/>
                <w:right w:val="none" w:sz="0" w:space="0" w:color="auto"/>
              </w:divBdr>
            </w:div>
            <w:div w:id="1808014688">
              <w:marLeft w:val="0"/>
              <w:marRight w:val="0"/>
              <w:marTop w:val="0"/>
              <w:marBottom w:val="0"/>
              <w:divBdr>
                <w:top w:val="none" w:sz="0" w:space="0" w:color="auto"/>
                <w:left w:val="none" w:sz="0" w:space="0" w:color="auto"/>
                <w:bottom w:val="none" w:sz="0" w:space="0" w:color="auto"/>
                <w:right w:val="none" w:sz="0" w:space="0" w:color="auto"/>
              </w:divBdr>
            </w:div>
            <w:div w:id="2083864911">
              <w:marLeft w:val="0"/>
              <w:marRight w:val="0"/>
              <w:marTop w:val="0"/>
              <w:marBottom w:val="0"/>
              <w:divBdr>
                <w:top w:val="none" w:sz="0" w:space="0" w:color="auto"/>
                <w:left w:val="none" w:sz="0" w:space="0" w:color="auto"/>
                <w:bottom w:val="none" w:sz="0" w:space="0" w:color="auto"/>
                <w:right w:val="none" w:sz="0" w:space="0" w:color="auto"/>
              </w:divBdr>
            </w:div>
          </w:divsChild>
        </w:div>
        <w:div w:id="767430433">
          <w:marLeft w:val="0"/>
          <w:marRight w:val="0"/>
          <w:marTop w:val="0"/>
          <w:marBottom w:val="0"/>
          <w:divBdr>
            <w:top w:val="none" w:sz="0" w:space="0" w:color="auto"/>
            <w:left w:val="none" w:sz="0" w:space="0" w:color="auto"/>
            <w:bottom w:val="none" w:sz="0" w:space="0" w:color="auto"/>
            <w:right w:val="none" w:sz="0" w:space="0" w:color="auto"/>
          </w:divBdr>
        </w:div>
        <w:div w:id="775829987">
          <w:marLeft w:val="0"/>
          <w:marRight w:val="0"/>
          <w:marTop w:val="0"/>
          <w:marBottom w:val="0"/>
          <w:divBdr>
            <w:top w:val="none" w:sz="0" w:space="0" w:color="auto"/>
            <w:left w:val="none" w:sz="0" w:space="0" w:color="auto"/>
            <w:bottom w:val="none" w:sz="0" w:space="0" w:color="auto"/>
            <w:right w:val="none" w:sz="0" w:space="0" w:color="auto"/>
          </w:divBdr>
        </w:div>
        <w:div w:id="789858536">
          <w:marLeft w:val="0"/>
          <w:marRight w:val="0"/>
          <w:marTop w:val="0"/>
          <w:marBottom w:val="0"/>
          <w:divBdr>
            <w:top w:val="none" w:sz="0" w:space="0" w:color="auto"/>
            <w:left w:val="none" w:sz="0" w:space="0" w:color="auto"/>
            <w:bottom w:val="none" w:sz="0" w:space="0" w:color="auto"/>
            <w:right w:val="none" w:sz="0" w:space="0" w:color="auto"/>
          </w:divBdr>
        </w:div>
        <w:div w:id="807477261">
          <w:marLeft w:val="0"/>
          <w:marRight w:val="0"/>
          <w:marTop w:val="0"/>
          <w:marBottom w:val="0"/>
          <w:divBdr>
            <w:top w:val="none" w:sz="0" w:space="0" w:color="auto"/>
            <w:left w:val="none" w:sz="0" w:space="0" w:color="auto"/>
            <w:bottom w:val="none" w:sz="0" w:space="0" w:color="auto"/>
            <w:right w:val="none" w:sz="0" w:space="0" w:color="auto"/>
          </w:divBdr>
        </w:div>
        <w:div w:id="808324673">
          <w:marLeft w:val="0"/>
          <w:marRight w:val="0"/>
          <w:marTop w:val="0"/>
          <w:marBottom w:val="0"/>
          <w:divBdr>
            <w:top w:val="none" w:sz="0" w:space="0" w:color="auto"/>
            <w:left w:val="none" w:sz="0" w:space="0" w:color="auto"/>
            <w:bottom w:val="none" w:sz="0" w:space="0" w:color="auto"/>
            <w:right w:val="none" w:sz="0" w:space="0" w:color="auto"/>
          </w:divBdr>
          <w:divsChild>
            <w:div w:id="302581333">
              <w:marLeft w:val="0"/>
              <w:marRight w:val="0"/>
              <w:marTop w:val="0"/>
              <w:marBottom w:val="0"/>
              <w:divBdr>
                <w:top w:val="none" w:sz="0" w:space="0" w:color="auto"/>
                <w:left w:val="none" w:sz="0" w:space="0" w:color="auto"/>
                <w:bottom w:val="none" w:sz="0" w:space="0" w:color="auto"/>
                <w:right w:val="none" w:sz="0" w:space="0" w:color="auto"/>
              </w:divBdr>
            </w:div>
            <w:div w:id="703751737">
              <w:marLeft w:val="0"/>
              <w:marRight w:val="0"/>
              <w:marTop w:val="0"/>
              <w:marBottom w:val="0"/>
              <w:divBdr>
                <w:top w:val="none" w:sz="0" w:space="0" w:color="auto"/>
                <w:left w:val="none" w:sz="0" w:space="0" w:color="auto"/>
                <w:bottom w:val="none" w:sz="0" w:space="0" w:color="auto"/>
                <w:right w:val="none" w:sz="0" w:space="0" w:color="auto"/>
              </w:divBdr>
            </w:div>
            <w:div w:id="950235968">
              <w:marLeft w:val="0"/>
              <w:marRight w:val="0"/>
              <w:marTop w:val="0"/>
              <w:marBottom w:val="0"/>
              <w:divBdr>
                <w:top w:val="none" w:sz="0" w:space="0" w:color="auto"/>
                <w:left w:val="none" w:sz="0" w:space="0" w:color="auto"/>
                <w:bottom w:val="none" w:sz="0" w:space="0" w:color="auto"/>
                <w:right w:val="none" w:sz="0" w:space="0" w:color="auto"/>
              </w:divBdr>
            </w:div>
            <w:div w:id="1056901987">
              <w:marLeft w:val="0"/>
              <w:marRight w:val="0"/>
              <w:marTop w:val="0"/>
              <w:marBottom w:val="0"/>
              <w:divBdr>
                <w:top w:val="none" w:sz="0" w:space="0" w:color="auto"/>
                <w:left w:val="none" w:sz="0" w:space="0" w:color="auto"/>
                <w:bottom w:val="none" w:sz="0" w:space="0" w:color="auto"/>
                <w:right w:val="none" w:sz="0" w:space="0" w:color="auto"/>
              </w:divBdr>
            </w:div>
            <w:div w:id="1680153359">
              <w:marLeft w:val="0"/>
              <w:marRight w:val="0"/>
              <w:marTop w:val="0"/>
              <w:marBottom w:val="0"/>
              <w:divBdr>
                <w:top w:val="none" w:sz="0" w:space="0" w:color="auto"/>
                <w:left w:val="none" w:sz="0" w:space="0" w:color="auto"/>
                <w:bottom w:val="none" w:sz="0" w:space="0" w:color="auto"/>
                <w:right w:val="none" w:sz="0" w:space="0" w:color="auto"/>
              </w:divBdr>
            </w:div>
          </w:divsChild>
        </w:div>
        <w:div w:id="809787793">
          <w:marLeft w:val="0"/>
          <w:marRight w:val="0"/>
          <w:marTop w:val="0"/>
          <w:marBottom w:val="0"/>
          <w:divBdr>
            <w:top w:val="none" w:sz="0" w:space="0" w:color="auto"/>
            <w:left w:val="none" w:sz="0" w:space="0" w:color="auto"/>
            <w:bottom w:val="none" w:sz="0" w:space="0" w:color="auto"/>
            <w:right w:val="none" w:sz="0" w:space="0" w:color="auto"/>
          </w:divBdr>
        </w:div>
        <w:div w:id="819923283">
          <w:marLeft w:val="0"/>
          <w:marRight w:val="0"/>
          <w:marTop w:val="0"/>
          <w:marBottom w:val="0"/>
          <w:divBdr>
            <w:top w:val="none" w:sz="0" w:space="0" w:color="auto"/>
            <w:left w:val="none" w:sz="0" w:space="0" w:color="auto"/>
            <w:bottom w:val="none" w:sz="0" w:space="0" w:color="auto"/>
            <w:right w:val="none" w:sz="0" w:space="0" w:color="auto"/>
          </w:divBdr>
        </w:div>
        <w:div w:id="821118855">
          <w:marLeft w:val="0"/>
          <w:marRight w:val="0"/>
          <w:marTop w:val="0"/>
          <w:marBottom w:val="0"/>
          <w:divBdr>
            <w:top w:val="none" w:sz="0" w:space="0" w:color="auto"/>
            <w:left w:val="none" w:sz="0" w:space="0" w:color="auto"/>
            <w:bottom w:val="none" w:sz="0" w:space="0" w:color="auto"/>
            <w:right w:val="none" w:sz="0" w:space="0" w:color="auto"/>
          </w:divBdr>
          <w:divsChild>
            <w:div w:id="478503862">
              <w:marLeft w:val="0"/>
              <w:marRight w:val="0"/>
              <w:marTop w:val="0"/>
              <w:marBottom w:val="0"/>
              <w:divBdr>
                <w:top w:val="none" w:sz="0" w:space="0" w:color="auto"/>
                <w:left w:val="none" w:sz="0" w:space="0" w:color="auto"/>
                <w:bottom w:val="none" w:sz="0" w:space="0" w:color="auto"/>
                <w:right w:val="none" w:sz="0" w:space="0" w:color="auto"/>
              </w:divBdr>
            </w:div>
            <w:div w:id="761683252">
              <w:marLeft w:val="0"/>
              <w:marRight w:val="0"/>
              <w:marTop w:val="0"/>
              <w:marBottom w:val="0"/>
              <w:divBdr>
                <w:top w:val="none" w:sz="0" w:space="0" w:color="auto"/>
                <w:left w:val="none" w:sz="0" w:space="0" w:color="auto"/>
                <w:bottom w:val="none" w:sz="0" w:space="0" w:color="auto"/>
                <w:right w:val="none" w:sz="0" w:space="0" w:color="auto"/>
              </w:divBdr>
            </w:div>
            <w:div w:id="1158377070">
              <w:marLeft w:val="0"/>
              <w:marRight w:val="0"/>
              <w:marTop w:val="0"/>
              <w:marBottom w:val="0"/>
              <w:divBdr>
                <w:top w:val="none" w:sz="0" w:space="0" w:color="auto"/>
                <w:left w:val="none" w:sz="0" w:space="0" w:color="auto"/>
                <w:bottom w:val="none" w:sz="0" w:space="0" w:color="auto"/>
                <w:right w:val="none" w:sz="0" w:space="0" w:color="auto"/>
              </w:divBdr>
            </w:div>
            <w:div w:id="1367675227">
              <w:marLeft w:val="0"/>
              <w:marRight w:val="0"/>
              <w:marTop w:val="0"/>
              <w:marBottom w:val="0"/>
              <w:divBdr>
                <w:top w:val="none" w:sz="0" w:space="0" w:color="auto"/>
                <w:left w:val="none" w:sz="0" w:space="0" w:color="auto"/>
                <w:bottom w:val="none" w:sz="0" w:space="0" w:color="auto"/>
                <w:right w:val="none" w:sz="0" w:space="0" w:color="auto"/>
              </w:divBdr>
            </w:div>
            <w:div w:id="1583100459">
              <w:marLeft w:val="0"/>
              <w:marRight w:val="0"/>
              <w:marTop w:val="0"/>
              <w:marBottom w:val="0"/>
              <w:divBdr>
                <w:top w:val="none" w:sz="0" w:space="0" w:color="auto"/>
                <w:left w:val="none" w:sz="0" w:space="0" w:color="auto"/>
                <w:bottom w:val="none" w:sz="0" w:space="0" w:color="auto"/>
                <w:right w:val="none" w:sz="0" w:space="0" w:color="auto"/>
              </w:divBdr>
            </w:div>
          </w:divsChild>
        </w:div>
        <w:div w:id="824930694">
          <w:marLeft w:val="0"/>
          <w:marRight w:val="0"/>
          <w:marTop w:val="0"/>
          <w:marBottom w:val="0"/>
          <w:divBdr>
            <w:top w:val="none" w:sz="0" w:space="0" w:color="auto"/>
            <w:left w:val="none" w:sz="0" w:space="0" w:color="auto"/>
            <w:bottom w:val="none" w:sz="0" w:space="0" w:color="auto"/>
            <w:right w:val="none" w:sz="0" w:space="0" w:color="auto"/>
          </w:divBdr>
        </w:div>
        <w:div w:id="866260433">
          <w:marLeft w:val="0"/>
          <w:marRight w:val="0"/>
          <w:marTop w:val="0"/>
          <w:marBottom w:val="0"/>
          <w:divBdr>
            <w:top w:val="none" w:sz="0" w:space="0" w:color="auto"/>
            <w:left w:val="none" w:sz="0" w:space="0" w:color="auto"/>
            <w:bottom w:val="none" w:sz="0" w:space="0" w:color="auto"/>
            <w:right w:val="none" w:sz="0" w:space="0" w:color="auto"/>
          </w:divBdr>
        </w:div>
        <w:div w:id="866718783">
          <w:marLeft w:val="0"/>
          <w:marRight w:val="0"/>
          <w:marTop w:val="0"/>
          <w:marBottom w:val="0"/>
          <w:divBdr>
            <w:top w:val="none" w:sz="0" w:space="0" w:color="auto"/>
            <w:left w:val="none" w:sz="0" w:space="0" w:color="auto"/>
            <w:bottom w:val="none" w:sz="0" w:space="0" w:color="auto"/>
            <w:right w:val="none" w:sz="0" w:space="0" w:color="auto"/>
          </w:divBdr>
        </w:div>
        <w:div w:id="889654549">
          <w:marLeft w:val="0"/>
          <w:marRight w:val="0"/>
          <w:marTop w:val="0"/>
          <w:marBottom w:val="0"/>
          <w:divBdr>
            <w:top w:val="none" w:sz="0" w:space="0" w:color="auto"/>
            <w:left w:val="none" w:sz="0" w:space="0" w:color="auto"/>
            <w:bottom w:val="none" w:sz="0" w:space="0" w:color="auto"/>
            <w:right w:val="none" w:sz="0" w:space="0" w:color="auto"/>
          </w:divBdr>
        </w:div>
        <w:div w:id="891649415">
          <w:marLeft w:val="0"/>
          <w:marRight w:val="0"/>
          <w:marTop w:val="0"/>
          <w:marBottom w:val="0"/>
          <w:divBdr>
            <w:top w:val="none" w:sz="0" w:space="0" w:color="auto"/>
            <w:left w:val="none" w:sz="0" w:space="0" w:color="auto"/>
            <w:bottom w:val="none" w:sz="0" w:space="0" w:color="auto"/>
            <w:right w:val="none" w:sz="0" w:space="0" w:color="auto"/>
          </w:divBdr>
          <w:divsChild>
            <w:div w:id="302127262">
              <w:marLeft w:val="0"/>
              <w:marRight w:val="0"/>
              <w:marTop w:val="0"/>
              <w:marBottom w:val="0"/>
              <w:divBdr>
                <w:top w:val="none" w:sz="0" w:space="0" w:color="auto"/>
                <w:left w:val="none" w:sz="0" w:space="0" w:color="auto"/>
                <w:bottom w:val="none" w:sz="0" w:space="0" w:color="auto"/>
                <w:right w:val="none" w:sz="0" w:space="0" w:color="auto"/>
              </w:divBdr>
            </w:div>
            <w:div w:id="816069120">
              <w:marLeft w:val="0"/>
              <w:marRight w:val="0"/>
              <w:marTop w:val="0"/>
              <w:marBottom w:val="0"/>
              <w:divBdr>
                <w:top w:val="none" w:sz="0" w:space="0" w:color="auto"/>
                <w:left w:val="none" w:sz="0" w:space="0" w:color="auto"/>
                <w:bottom w:val="none" w:sz="0" w:space="0" w:color="auto"/>
                <w:right w:val="none" w:sz="0" w:space="0" w:color="auto"/>
              </w:divBdr>
            </w:div>
            <w:div w:id="1655447260">
              <w:marLeft w:val="0"/>
              <w:marRight w:val="0"/>
              <w:marTop w:val="0"/>
              <w:marBottom w:val="0"/>
              <w:divBdr>
                <w:top w:val="none" w:sz="0" w:space="0" w:color="auto"/>
                <w:left w:val="none" w:sz="0" w:space="0" w:color="auto"/>
                <w:bottom w:val="none" w:sz="0" w:space="0" w:color="auto"/>
                <w:right w:val="none" w:sz="0" w:space="0" w:color="auto"/>
              </w:divBdr>
            </w:div>
            <w:div w:id="1842966536">
              <w:marLeft w:val="0"/>
              <w:marRight w:val="0"/>
              <w:marTop w:val="0"/>
              <w:marBottom w:val="0"/>
              <w:divBdr>
                <w:top w:val="none" w:sz="0" w:space="0" w:color="auto"/>
                <w:left w:val="none" w:sz="0" w:space="0" w:color="auto"/>
                <w:bottom w:val="none" w:sz="0" w:space="0" w:color="auto"/>
                <w:right w:val="none" w:sz="0" w:space="0" w:color="auto"/>
              </w:divBdr>
            </w:div>
            <w:div w:id="2043242150">
              <w:marLeft w:val="0"/>
              <w:marRight w:val="0"/>
              <w:marTop w:val="0"/>
              <w:marBottom w:val="0"/>
              <w:divBdr>
                <w:top w:val="none" w:sz="0" w:space="0" w:color="auto"/>
                <w:left w:val="none" w:sz="0" w:space="0" w:color="auto"/>
                <w:bottom w:val="none" w:sz="0" w:space="0" w:color="auto"/>
                <w:right w:val="none" w:sz="0" w:space="0" w:color="auto"/>
              </w:divBdr>
            </w:div>
          </w:divsChild>
        </w:div>
        <w:div w:id="895316168">
          <w:marLeft w:val="0"/>
          <w:marRight w:val="0"/>
          <w:marTop w:val="0"/>
          <w:marBottom w:val="0"/>
          <w:divBdr>
            <w:top w:val="none" w:sz="0" w:space="0" w:color="auto"/>
            <w:left w:val="none" w:sz="0" w:space="0" w:color="auto"/>
            <w:bottom w:val="none" w:sz="0" w:space="0" w:color="auto"/>
            <w:right w:val="none" w:sz="0" w:space="0" w:color="auto"/>
          </w:divBdr>
        </w:div>
        <w:div w:id="903414429">
          <w:marLeft w:val="0"/>
          <w:marRight w:val="0"/>
          <w:marTop w:val="0"/>
          <w:marBottom w:val="0"/>
          <w:divBdr>
            <w:top w:val="none" w:sz="0" w:space="0" w:color="auto"/>
            <w:left w:val="none" w:sz="0" w:space="0" w:color="auto"/>
            <w:bottom w:val="none" w:sz="0" w:space="0" w:color="auto"/>
            <w:right w:val="none" w:sz="0" w:space="0" w:color="auto"/>
          </w:divBdr>
        </w:div>
        <w:div w:id="907226482">
          <w:marLeft w:val="0"/>
          <w:marRight w:val="0"/>
          <w:marTop w:val="0"/>
          <w:marBottom w:val="0"/>
          <w:divBdr>
            <w:top w:val="none" w:sz="0" w:space="0" w:color="auto"/>
            <w:left w:val="none" w:sz="0" w:space="0" w:color="auto"/>
            <w:bottom w:val="none" w:sz="0" w:space="0" w:color="auto"/>
            <w:right w:val="none" w:sz="0" w:space="0" w:color="auto"/>
          </w:divBdr>
          <w:divsChild>
            <w:div w:id="1319698573">
              <w:marLeft w:val="-75"/>
              <w:marRight w:val="0"/>
              <w:marTop w:val="30"/>
              <w:marBottom w:val="30"/>
              <w:divBdr>
                <w:top w:val="none" w:sz="0" w:space="0" w:color="auto"/>
                <w:left w:val="none" w:sz="0" w:space="0" w:color="auto"/>
                <w:bottom w:val="none" w:sz="0" w:space="0" w:color="auto"/>
                <w:right w:val="none" w:sz="0" w:space="0" w:color="auto"/>
              </w:divBdr>
              <w:divsChild>
                <w:div w:id="163593361">
                  <w:marLeft w:val="0"/>
                  <w:marRight w:val="0"/>
                  <w:marTop w:val="0"/>
                  <w:marBottom w:val="0"/>
                  <w:divBdr>
                    <w:top w:val="none" w:sz="0" w:space="0" w:color="auto"/>
                    <w:left w:val="none" w:sz="0" w:space="0" w:color="auto"/>
                    <w:bottom w:val="none" w:sz="0" w:space="0" w:color="auto"/>
                    <w:right w:val="none" w:sz="0" w:space="0" w:color="auto"/>
                  </w:divBdr>
                  <w:divsChild>
                    <w:div w:id="84033557">
                      <w:marLeft w:val="0"/>
                      <w:marRight w:val="0"/>
                      <w:marTop w:val="0"/>
                      <w:marBottom w:val="0"/>
                      <w:divBdr>
                        <w:top w:val="none" w:sz="0" w:space="0" w:color="auto"/>
                        <w:left w:val="none" w:sz="0" w:space="0" w:color="auto"/>
                        <w:bottom w:val="none" w:sz="0" w:space="0" w:color="auto"/>
                        <w:right w:val="none" w:sz="0" w:space="0" w:color="auto"/>
                      </w:divBdr>
                    </w:div>
                  </w:divsChild>
                </w:div>
                <w:div w:id="247620270">
                  <w:marLeft w:val="0"/>
                  <w:marRight w:val="0"/>
                  <w:marTop w:val="0"/>
                  <w:marBottom w:val="0"/>
                  <w:divBdr>
                    <w:top w:val="none" w:sz="0" w:space="0" w:color="auto"/>
                    <w:left w:val="none" w:sz="0" w:space="0" w:color="auto"/>
                    <w:bottom w:val="none" w:sz="0" w:space="0" w:color="auto"/>
                    <w:right w:val="none" w:sz="0" w:space="0" w:color="auto"/>
                  </w:divBdr>
                  <w:divsChild>
                    <w:div w:id="1812287314">
                      <w:marLeft w:val="0"/>
                      <w:marRight w:val="0"/>
                      <w:marTop w:val="0"/>
                      <w:marBottom w:val="0"/>
                      <w:divBdr>
                        <w:top w:val="none" w:sz="0" w:space="0" w:color="auto"/>
                        <w:left w:val="none" w:sz="0" w:space="0" w:color="auto"/>
                        <w:bottom w:val="none" w:sz="0" w:space="0" w:color="auto"/>
                        <w:right w:val="none" w:sz="0" w:space="0" w:color="auto"/>
                      </w:divBdr>
                    </w:div>
                  </w:divsChild>
                </w:div>
                <w:div w:id="285549871">
                  <w:marLeft w:val="0"/>
                  <w:marRight w:val="0"/>
                  <w:marTop w:val="0"/>
                  <w:marBottom w:val="0"/>
                  <w:divBdr>
                    <w:top w:val="none" w:sz="0" w:space="0" w:color="auto"/>
                    <w:left w:val="none" w:sz="0" w:space="0" w:color="auto"/>
                    <w:bottom w:val="none" w:sz="0" w:space="0" w:color="auto"/>
                    <w:right w:val="none" w:sz="0" w:space="0" w:color="auto"/>
                  </w:divBdr>
                  <w:divsChild>
                    <w:div w:id="865290405">
                      <w:marLeft w:val="0"/>
                      <w:marRight w:val="0"/>
                      <w:marTop w:val="0"/>
                      <w:marBottom w:val="0"/>
                      <w:divBdr>
                        <w:top w:val="none" w:sz="0" w:space="0" w:color="auto"/>
                        <w:left w:val="none" w:sz="0" w:space="0" w:color="auto"/>
                        <w:bottom w:val="none" w:sz="0" w:space="0" w:color="auto"/>
                        <w:right w:val="none" w:sz="0" w:space="0" w:color="auto"/>
                      </w:divBdr>
                    </w:div>
                  </w:divsChild>
                </w:div>
                <w:div w:id="301925573">
                  <w:marLeft w:val="0"/>
                  <w:marRight w:val="0"/>
                  <w:marTop w:val="0"/>
                  <w:marBottom w:val="0"/>
                  <w:divBdr>
                    <w:top w:val="none" w:sz="0" w:space="0" w:color="auto"/>
                    <w:left w:val="none" w:sz="0" w:space="0" w:color="auto"/>
                    <w:bottom w:val="none" w:sz="0" w:space="0" w:color="auto"/>
                    <w:right w:val="none" w:sz="0" w:space="0" w:color="auto"/>
                  </w:divBdr>
                  <w:divsChild>
                    <w:div w:id="855774173">
                      <w:marLeft w:val="0"/>
                      <w:marRight w:val="0"/>
                      <w:marTop w:val="0"/>
                      <w:marBottom w:val="0"/>
                      <w:divBdr>
                        <w:top w:val="none" w:sz="0" w:space="0" w:color="auto"/>
                        <w:left w:val="none" w:sz="0" w:space="0" w:color="auto"/>
                        <w:bottom w:val="none" w:sz="0" w:space="0" w:color="auto"/>
                        <w:right w:val="none" w:sz="0" w:space="0" w:color="auto"/>
                      </w:divBdr>
                    </w:div>
                  </w:divsChild>
                </w:div>
                <w:div w:id="323512959">
                  <w:marLeft w:val="0"/>
                  <w:marRight w:val="0"/>
                  <w:marTop w:val="0"/>
                  <w:marBottom w:val="0"/>
                  <w:divBdr>
                    <w:top w:val="none" w:sz="0" w:space="0" w:color="auto"/>
                    <w:left w:val="none" w:sz="0" w:space="0" w:color="auto"/>
                    <w:bottom w:val="none" w:sz="0" w:space="0" w:color="auto"/>
                    <w:right w:val="none" w:sz="0" w:space="0" w:color="auto"/>
                  </w:divBdr>
                  <w:divsChild>
                    <w:div w:id="340351870">
                      <w:marLeft w:val="0"/>
                      <w:marRight w:val="0"/>
                      <w:marTop w:val="0"/>
                      <w:marBottom w:val="0"/>
                      <w:divBdr>
                        <w:top w:val="none" w:sz="0" w:space="0" w:color="auto"/>
                        <w:left w:val="none" w:sz="0" w:space="0" w:color="auto"/>
                        <w:bottom w:val="none" w:sz="0" w:space="0" w:color="auto"/>
                        <w:right w:val="none" w:sz="0" w:space="0" w:color="auto"/>
                      </w:divBdr>
                    </w:div>
                  </w:divsChild>
                </w:div>
                <w:div w:id="357505625">
                  <w:marLeft w:val="0"/>
                  <w:marRight w:val="0"/>
                  <w:marTop w:val="0"/>
                  <w:marBottom w:val="0"/>
                  <w:divBdr>
                    <w:top w:val="none" w:sz="0" w:space="0" w:color="auto"/>
                    <w:left w:val="none" w:sz="0" w:space="0" w:color="auto"/>
                    <w:bottom w:val="none" w:sz="0" w:space="0" w:color="auto"/>
                    <w:right w:val="none" w:sz="0" w:space="0" w:color="auto"/>
                  </w:divBdr>
                  <w:divsChild>
                    <w:div w:id="1916427471">
                      <w:marLeft w:val="0"/>
                      <w:marRight w:val="0"/>
                      <w:marTop w:val="0"/>
                      <w:marBottom w:val="0"/>
                      <w:divBdr>
                        <w:top w:val="none" w:sz="0" w:space="0" w:color="auto"/>
                        <w:left w:val="none" w:sz="0" w:space="0" w:color="auto"/>
                        <w:bottom w:val="none" w:sz="0" w:space="0" w:color="auto"/>
                        <w:right w:val="none" w:sz="0" w:space="0" w:color="auto"/>
                      </w:divBdr>
                    </w:div>
                  </w:divsChild>
                </w:div>
                <w:div w:id="420445357">
                  <w:marLeft w:val="0"/>
                  <w:marRight w:val="0"/>
                  <w:marTop w:val="0"/>
                  <w:marBottom w:val="0"/>
                  <w:divBdr>
                    <w:top w:val="none" w:sz="0" w:space="0" w:color="auto"/>
                    <w:left w:val="none" w:sz="0" w:space="0" w:color="auto"/>
                    <w:bottom w:val="none" w:sz="0" w:space="0" w:color="auto"/>
                    <w:right w:val="none" w:sz="0" w:space="0" w:color="auto"/>
                  </w:divBdr>
                  <w:divsChild>
                    <w:div w:id="1305620160">
                      <w:marLeft w:val="0"/>
                      <w:marRight w:val="0"/>
                      <w:marTop w:val="0"/>
                      <w:marBottom w:val="0"/>
                      <w:divBdr>
                        <w:top w:val="none" w:sz="0" w:space="0" w:color="auto"/>
                        <w:left w:val="none" w:sz="0" w:space="0" w:color="auto"/>
                        <w:bottom w:val="none" w:sz="0" w:space="0" w:color="auto"/>
                        <w:right w:val="none" w:sz="0" w:space="0" w:color="auto"/>
                      </w:divBdr>
                    </w:div>
                  </w:divsChild>
                </w:div>
                <w:div w:id="421952558">
                  <w:marLeft w:val="0"/>
                  <w:marRight w:val="0"/>
                  <w:marTop w:val="0"/>
                  <w:marBottom w:val="0"/>
                  <w:divBdr>
                    <w:top w:val="none" w:sz="0" w:space="0" w:color="auto"/>
                    <w:left w:val="none" w:sz="0" w:space="0" w:color="auto"/>
                    <w:bottom w:val="none" w:sz="0" w:space="0" w:color="auto"/>
                    <w:right w:val="none" w:sz="0" w:space="0" w:color="auto"/>
                  </w:divBdr>
                  <w:divsChild>
                    <w:div w:id="1119106212">
                      <w:marLeft w:val="0"/>
                      <w:marRight w:val="0"/>
                      <w:marTop w:val="0"/>
                      <w:marBottom w:val="0"/>
                      <w:divBdr>
                        <w:top w:val="none" w:sz="0" w:space="0" w:color="auto"/>
                        <w:left w:val="none" w:sz="0" w:space="0" w:color="auto"/>
                        <w:bottom w:val="none" w:sz="0" w:space="0" w:color="auto"/>
                        <w:right w:val="none" w:sz="0" w:space="0" w:color="auto"/>
                      </w:divBdr>
                    </w:div>
                  </w:divsChild>
                </w:div>
                <w:div w:id="679700727">
                  <w:marLeft w:val="0"/>
                  <w:marRight w:val="0"/>
                  <w:marTop w:val="0"/>
                  <w:marBottom w:val="0"/>
                  <w:divBdr>
                    <w:top w:val="none" w:sz="0" w:space="0" w:color="auto"/>
                    <w:left w:val="none" w:sz="0" w:space="0" w:color="auto"/>
                    <w:bottom w:val="none" w:sz="0" w:space="0" w:color="auto"/>
                    <w:right w:val="none" w:sz="0" w:space="0" w:color="auto"/>
                  </w:divBdr>
                  <w:divsChild>
                    <w:div w:id="2079204365">
                      <w:marLeft w:val="0"/>
                      <w:marRight w:val="0"/>
                      <w:marTop w:val="0"/>
                      <w:marBottom w:val="0"/>
                      <w:divBdr>
                        <w:top w:val="none" w:sz="0" w:space="0" w:color="auto"/>
                        <w:left w:val="none" w:sz="0" w:space="0" w:color="auto"/>
                        <w:bottom w:val="none" w:sz="0" w:space="0" w:color="auto"/>
                        <w:right w:val="none" w:sz="0" w:space="0" w:color="auto"/>
                      </w:divBdr>
                    </w:div>
                  </w:divsChild>
                </w:div>
                <w:div w:id="988091098">
                  <w:marLeft w:val="0"/>
                  <w:marRight w:val="0"/>
                  <w:marTop w:val="0"/>
                  <w:marBottom w:val="0"/>
                  <w:divBdr>
                    <w:top w:val="none" w:sz="0" w:space="0" w:color="auto"/>
                    <w:left w:val="none" w:sz="0" w:space="0" w:color="auto"/>
                    <w:bottom w:val="none" w:sz="0" w:space="0" w:color="auto"/>
                    <w:right w:val="none" w:sz="0" w:space="0" w:color="auto"/>
                  </w:divBdr>
                  <w:divsChild>
                    <w:div w:id="2127314790">
                      <w:marLeft w:val="0"/>
                      <w:marRight w:val="0"/>
                      <w:marTop w:val="0"/>
                      <w:marBottom w:val="0"/>
                      <w:divBdr>
                        <w:top w:val="none" w:sz="0" w:space="0" w:color="auto"/>
                        <w:left w:val="none" w:sz="0" w:space="0" w:color="auto"/>
                        <w:bottom w:val="none" w:sz="0" w:space="0" w:color="auto"/>
                        <w:right w:val="none" w:sz="0" w:space="0" w:color="auto"/>
                      </w:divBdr>
                    </w:div>
                  </w:divsChild>
                </w:div>
                <w:div w:id="1120799241">
                  <w:marLeft w:val="0"/>
                  <w:marRight w:val="0"/>
                  <w:marTop w:val="0"/>
                  <w:marBottom w:val="0"/>
                  <w:divBdr>
                    <w:top w:val="none" w:sz="0" w:space="0" w:color="auto"/>
                    <w:left w:val="none" w:sz="0" w:space="0" w:color="auto"/>
                    <w:bottom w:val="none" w:sz="0" w:space="0" w:color="auto"/>
                    <w:right w:val="none" w:sz="0" w:space="0" w:color="auto"/>
                  </w:divBdr>
                  <w:divsChild>
                    <w:div w:id="904796627">
                      <w:marLeft w:val="0"/>
                      <w:marRight w:val="0"/>
                      <w:marTop w:val="0"/>
                      <w:marBottom w:val="0"/>
                      <w:divBdr>
                        <w:top w:val="none" w:sz="0" w:space="0" w:color="auto"/>
                        <w:left w:val="none" w:sz="0" w:space="0" w:color="auto"/>
                        <w:bottom w:val="none" w:sz="0" w:space="0" w:color="auto"/>
                        <w:right w:val="none" w:sz="0" w:space="0" w:color="auto"/>
                      </w:divBdr>
                    </w:div>
                  </w:divsChild>
                </w:div>
                <w:div w:id="1197161270">
                  <w:marLeft w:val="0"/>
                  <w:marRight w:val="0"/>
                  <w:marTop w:val="0"/>
                  <w:marBottom w:val="0"/>
                  <w:divBdr>
                    <w:top w:val="none" w:sz="0" w:space="0" w:color="auto"/>
                    <w:left w:val="none" w:sz="0" w:space="0" w:color="auto"/>
                    <w:bottom w:val="none" w:sz="0" w:space="0" w:color="auto"/>
                    <w:right w:val="none" w:sz="0" w:space="0" w:color="auto"/>
                  </w:divBdr>
                  <w:divsChild>
                    <w:div w:id="1500265071">
                      <w:marLeft w:val="0"/>
                      <w:marRight w:val="0"/>
                      <w:marTop w:val="0"/>
                      <w:marBottom w:val="0"/>
                      <w:divBdr>
                        <w:top w:val="none" w:sz="0" w:space="0" w:color="auto"/>
                        <w:left w:val="none" w:sz="0" w:space="0" w:color="auto"/>
                        <w:bottom w:val="none" w:sz="0" w:space="0" w:color="auto"/>
                        <w:right w:val="none" w:sz="0" w:space="0" w:color="auto"/>
                      </w:divBdr>
                    </w:div>
                  </w:divsChild>
                </w:div>
                <w:div w:id="1222787309">
                  <w:marLeft w:val="0"/>
                  <w:marRight w:val="0"/>
                  <w:marTop w:val="0"/>
                  <w:marBottom w:val="0"/>
                  <w:divBdr>
                    <w:top w:val="none" w:sz="0" w:space="0" w:color="auto"/>
                    <w:left w:val="none" w:sz="0" w:space="0" w:color="auto"/>
                    <w:bottom w:val="none" w:sz="0" w:space="0" w:color="auto"/>
                    <w:right w:val="none" w:sz="0" w:space="0" w:color="auto"/>
                  </w:divBdr>
                  <w:divsChild>
                    <w:div w:id="658928216">
                      <w:marLeft w:val="0"/>
                      <w:marRight w:val="0"/>
                      <w:marTop w:val="0"/>
                      <w:marBottom w:val="0"/>
                      <w:divBdr>
                        <w:top w:val="none" w:sz="0" w:space="0" w:color="auto"/>
                        <w:left w:val="none" w:sz="0" w:space="0" w:color="auto"/>
                        <w:bottom w:val="none" w:sz="0" w:space="0" w:color="auto"/>
                        <w:right w:val="none" w:sz="0" w:space="0" w:color="auto"/>
                      </w:divBdr>
                    </w:div>
                  </w:divsChild>
                </w:div>
                <w:div w:id="1239561024">
                  <w:marLeft w:val="0"/>
                  <w:marRight w:val="0"/>
                  <w:marTop w:val="0"/>
                  <w:marBottom w:val="0"/>
                  <w:divBdr>
                    <w:top w:val="none" w:sz="0" w:space="0" w:color="auto"/>
                    <w:left w:val="none" w:sz="0" w:space="0" w:color="auto"/>
                    <w:bottom w:val="none" w:sz="0" w:space="0" w:color="auto"/>
                    <w:right w:val="none" w:sz="0" w:space="0" w:color="auto"/>
                  </w:divBdr>
                  <w:divsChild>
                    <w:div w:id="498734867">
                      <w:marLeft w:val="0"/>
                      <w:marRight w:val="0"/>
                      <w:marTop w:val="0"/>
                      <w:marBottom w:val="0"/>
                      <w:divBdr>
                        <w:top w:val="none" w:sz="0" w:space="0" w:color="auto"/>
                        <w:left w:val="none" w:sz="0" w:space="0" w:color="auto"/>
                        <w:bottom w:val="none" w:sz="0" w:space="0" w:color="auto"/>
                        <w:right w:val="none" w:sz="0" w:space="0" w:color="auto"/>
                      </w:divBdr>
                    </w:div>
                  </w:divsChild>
                </w:div>
                <w:div w:id="1253903256">
                  <w:marLeft w:val="0"/>
                  <w:marRight w:val="0"/>
                  <w:marTop w:val="0"/>
                  <w:marBottom w:val="0"/>
                  <w:divBdr>
                    <w:top w:val="none" w:sz="0" w:space="0" w:color="auto"/>
                    <w:left w:val="none" w:sz="0" w:space="0" w:color="auto"/>
                    <w:bottom w:val="none" w:sz="0" w:space="0" w:color="auto"/>
                    <w:right w:val="none" w:sz="0" w:space="0" w:color="auto"/>
                  </w:divBdr>
                  <w:divsChild>
                    <w:div w:id="1084179719">
                      <w:marLeft w:val="0"/>
                      <w:marRight w:val="0"/>
                      <w:marTop w:val="0"/>
                      <w:marBottom w:val="0"/>
                      <w:divBdr>
                        <w:top w:val="none" w:sz="0" w:space="0" w:color="auto"/>
                        <w:left w:val="none" w:sz="0" w:space="0" w:color="auto"/>
                        <w:bottom w:val="none" w:sz="0" w:space="0" w:color="auto"/>
                        <w:right w:val="none" w:sz="0" w:space="0" w:color="auto"/>
                      </w:divBdr>
                    </w:div>
                  </w:divsChild>
                </w:div>
                <w:div w:id="1340812166">
                  <w:marLeft w:val="0"/>
                  <w:marRight w:val="0"/>
                  <w:marTop w:val="0"/>
                  <w:marBottom w:val="0"/>
                  <w:divBdr>
                    <w:top w:val="none" w:sz="0" w:space="0" w:color="auto"/>
                    <w:left w:val="none" w:sz="0" w:space="0" w:color="auto"/>
                    <w:bottom w:val="none" w:sz="0" w:space="0" w:color="auto"/>
                    <w:right w:val="none" w:sz="0" w:space="0" w:color="auto"/>
                  </w:divBdr>
                  <w:divsChild>
                    <w:div w:id="832259189">
                      <w:marLeft w:val="0"/>
                      <w:marRight w:val="0"/>
                      <w:marTop w:val="0"/>
                      <w:marBottom w:val="0"/>
                      <w:divBdr>
                        <w:top w:val="none" w:sz="0" w:space="0" w:color="auto"/>
                        <w:left w:val="none" w:sz="0" w:space="0" w:color="auto"/>
                        <w:bottom w:val="none" w:sz="0" w:space="0" w:color="auto"/>
                        <w:right w:val="none" w:sz="0" w:space="0" w:color="auto"/>
                      </w:divBdr>
                    </w:div>
                  </w:divsChild>
                </w:div>
                <w:div w:id="1371418101">
                  <w:marLeft w:val="0"/>
                  <w:marRight w:val="0"/>
                  <w:marTop w:val="0"/>
                  <w:marBottom w:val="0"/>
                  <w:divBdr>
                    <w:top w:val="none" w:sz="0" w:space="0" w:color="auto"/>
                    <w:left w:val="none" w:sz="0" w:space="0" w:color="auto"/>
                    <w:bottom w:val="none" w:sz="0" w:space="0" w:color="auto"/>
                    <w:right w:val="none" w:sz="0" w:space="0" w:color="auto"/>
                  </w:divBdr>
                  <w:divsChild>
                    <w:div w:id="1309092432">
                      <w:marLeft w:val="0"/>
                      <w:marRight w:val="0"/>
                      <w:marTop w:val="0"/>
                      <w:marBottom w:val="0"/>
                      <w:divBdr>
                        <w:top w:val="none" w:sz="0" w:space="0" w:color="auto"/>
                        <w:left w:val="none" w:sz="0" w:space="0" w:color="auto"/>
                        <w:bottom w:val="none" w:sz="0" w:space="0" w:color="auto"/>
                        <w:right w:val="none" w:sz="0" w:space="0" w:color="auto"/>
                      </w:divBdr>
                    </w:div>
                  </w:divsChild>
                </w:div>
                <w:div w:id="1428036044">
                  <w:marLeft w:val="0"/>
                  <w:marRight w:val="0"/>
                  <w:marTop w:val="0"/>
                  <w:marBottom w:val="0"/>
                  <w:divBdr>
                    <w:top w:val="none" w:sz="0" w:space="0" w:color="auto"/>
                    <w:left w:val="none" w:sz="0" w:space="0" w:color="auto"/>
                    <w:bottom w:val="none" w:sz="0" w:space="0" w:color="auto"/>
                    <w:right w:val="none" w:sz="0" w:space="0" w:color="auto"/>
                  </w:divBdr>
                  <w:divsChild>
                    <w:div w:id="1381632927">
                      <w:marLeft w:val="0"/>
                      <w:marRight w:val="0"/>
                      <w:marTop w:val="0"/>
                      <w:marBottom w:val="0"/>
                      <w:divBdr>
                        <w:top w:val="none" w:sz="0" w:space="0" w:color="auto"/>
                        <w:left w:val="none" w:sz="0" w:space="0" w:color="auto"/>
                        <w:bottom w:val="none" w:sz="0" w:space="0" w:color="auto"/>
                        <w:right w:val="none" w:sz="0" w:space="0" w:color="auto"/>
                      </w:divBdr>
                    </w:div>
                  </w:divsChild>
                </w:div>
                <w:div w:id="1482497724">
                  <w:marLeft w:val="0"/>
                  <w:marRight w:val="0"/>
                  <w:marTop w:val="0"/>
                  <w:marBottom w:val="0"/>
                  <w:divBdr>
                    <w:top w:val="none" w:sz="0" w:space="0" w:color="auto"/>
                    <w:left w:val="none" w:sz="0" w:space="0" w:color="auto"/>
                    <w:bottom w:val="none" w:sz="0" w:space="0" w:color="auto"/>
                    <w:right w:val="none" w:sz="0" w:space="0" w:color="auto"/>
                  </w:divBdr>
                  <w:divsChild>
                    <w:div w:id="2118483255">
                      <w:marLeft w:val="0"/>
                      <w:marRight w:val="0"/>
                      <w:marTop w:val="0"/>
                      <w:marBottom w:val="0"/>
                      <w:divBdr>
                        <w:top w:val="none" w:sz="0" w:space="0" w:color="auto"/>
                        <w:left w:val="none" w:sz="0" w:space="0" w:color="auto"/>
                        <w:bottom w:val="none" w:sz="0" w:space="0" w:color="auto"/>
                        <w:right w:val="none" w:sz="0" w:space="0" w:color="auto"/>
                      </w:divBdr>
                    </w:div>
                  </w:divsChild>
                </w:div>
                <w:div w:id="1700810702">
                  <w:marLeft w:val="0"/>
                  <w:marRight w:val="0"/>
                  <w:marTop w:val="0"/>
                  <w:marBottom w:val="0"/>
                  <w:divBdr>
                    <w:top w:val="none" w:sz="0" w:space="0" w:color="auto"/>
                    <w:left w:val="none" w:sz="0" w:space="0" w:color="auto"/>
                    <w:bottom w:val="none" w:sz="0" w:space="0" w:color="auto"/>
                    <w:right w:val="none" w:sz="0" w:space="0" w:color="auto"/>
                  </w:divBdr>
                  <w:divsChild>
                    <w:div w:id="675033868">
                      <w:marLeft w:val="0"/>
                      <w:marRight w:val="0"/>
                      <w:marTop w:val="0"/>
                      <w:marBottom w:val="0"/>
                      <w:divBdr>
                        <w:top w:val="none" w:sz="0" w:space="0" w:color="auto"/>
                        <w:left w:val="none" w:sz="0" w:space="0" w:color="auto"/>
                        <w:bottom w:val="none" w:sz="0" w:space="0" w:color="auto"/>
                        <w:right w:val="none" w:sz="0" w:space="0" w:color="auto"/>
                      </w:divBdr>
                    </w:div>
                  </w:divsChild>
                </w:div>
                <w:div w:id="1765959144">
                  <w:marLeft w:val="0"/>
                  <w:marRight w:val="0"/>
                  <w:marTop w:val="0"/>
                  <w:marBottom w:val="0"/>
                  <w:divBdr>
                    <w:top w:val="none" w:sz="0" w:space="0" w:color="auto"/>
                    <w:left w:val="none" w:sz="0" w:space="0" w:color="auto"/>
                    <w:bottom w:val="none" w:sz="0" w:space="0" w:color="auto"/>
                    <w:right w:val="none" w:sz="0" w:space="0" w:color="auto"/>
                  </w:divBdr>
                  <w:divsChild>
                    <w:div w:id="686759077">
                      <w:marLeft w:val="0"/>
                      <w:marRight w:val="0"/>
                      <w:marTop w:val="0"/>
                      <w:marBottom w:val="0"/>
                      <w:divBdr>
                        <w:top w:val="none" w:sz="0" w:space="0" w:color="auto"/>
                        <w:left w:val="none" w:sz="0" w:space="0" w:color="auto"/>
                        <w:bottom w:val="none" w:sz="0" w:space="0" w:color="auto"/>
                        <w:right w:val="none" w:sz="0" w:space="0" w:color="auto"/>
                      </w:divBdr>
                    </w:div>
                  </w:divsChild>
                </w:div>
                <w:div w:id="1772625750">
                  <w:marLeft w:val="0"/>
                  <w:marRight w:val="0"/>
                  <w:marTop w:val="0"/>
                  <w:marBottom w:val="0"/>
                  <w:divBdr>
                    <w:top w:val="none" w:sz="0" w:space="0" w:color="auto"/>
                    <w:left w:val="none" w:sz="0" w:space="0" w:color="auto"/>
                    <w:bottom w:val="none" w:sz="0" w:space="0" w:color="auto"/>
                    <w:right w:val="none" w:sz="0" w:space="0" w:color="auto"/>
                  </w:divBdr>
                  <w:divsChild>
                    <w:div w:id="752628095">
                      <w:marLeft w:val="0"/>
                      <w:marRight w:val="0"/>
                      <w:marTop w:val="0"/>
                      <w:marBottom w:val="0"/>
                      <w:divBdr>
                        <w:top w:val="none" w:sz="0" w:space="0" w:color="auto"/>
                        <w:left w:val="none" w:sz="0" w:space="0" w:color="auto"/>
                        <w:bottom w:val="none" w:sz="0" w:space="0" w:color="auto"/>
                        <w:right w:val="none" w:sz="0" w:space="0" w:color="auto"/>
                      </w:divBdr>
                    </w:div>
                  </w:divsChild>
                </w:div>
                <w:div w:id="1838645030">
                  <w:marLeft w:val="0"/>
                  <w:marRight w:val="0"/>
                  <w:marTop w:val="0"/>
                  <w:marBottom w:val="0"/>
                  <w:divBdr>
                    <w:top w:val="none" w:sz="0" w:space="0" w:color="auto"/>
                    <w:left w:val="none" w:sz="0" w:space="0" w:color="auto"/>
                    <w:bottom w:val="none" w:sz="0" w:space="0" w:color="auto"/>
                    <w:right w:val="none" w:sz="0" w:space="0" w:color="auto"/>
                  </w:divBdr>
                  <w:divsChild>
                    <w:div w:id="748768841">
                      <w:marLeft w:val="0"/>
                      <w:marRight w:val="0"/>
                      <w:marTop w:val="0"/>
                      <w:marBottom w:val="0"/>
                      <w:divBdr>
                        <w:top w:val="none" w:sz="0" w:space="0" w:color="auto"/>
                        <w:left w:val="none" w:sz="0" w:space="0" w:color="auto"/>
                        <w:bottom w:val="none" w:sz="0" w:space="0" w:color="auto"/>
                        <w:right w:val="none" w:sz="0" w:space="0" w:color="auto"/>
                      </w:divBdr>
                    </w:div>
                  </w:divsChild>
                </w:div>
                <w:div w:id="1930389993">
                  <w:marLeft w:val="0"/>
                  <w:marRight w:val="0"/>
                  <w:marTop w:val="0"/>
                  <w:marBottom w:val="0"/>
                  <w:divBdr>
                    <w:top w:val="none" w:sz="0" w:space="0" w:color="auto"/>
                    <w:left w:val="none" w:sz="0" w:space="0" w:color="auto"/>
                    <w:bottom w:val="none" w:sz="0" w:space="0" w:color="auto"/>
                    <w:right w:val="none" w:sz="0" w:space="0" w:color="auto"/>
                  </w:divBdr>
                  <w:divsChild>
                    <w:div w:id="1637836420">
                      <w:marLeft w:val="0"/>
                      <w:marRight w:val="0"/>
                      <w:marTop w:val="0"/>
                      <w:marBottom w:val="0"/>
                      <w:divBdr>
                        <w:top w:val="none" w:sz="0" w:space="0" w:color="auto"/>
                        <w:left w:val="none" w:sz="0" w:space="0" w:color="auto"/>
                        <w:bottom w:val="none" w:sz="0" w:space="0" w:color="auto"/>
                        <w:right w:val="none" w:sz="0" w:space="0" w:color="auto"/>
                      </w:divBdr>
                    </w:div>
                  </w:divsChild>
                </w:div>
                <w:div w:id="1956669493">
                  <w:marLeft w:val="0"/>
                  <w:marRight w:val="0"/>
                  <w:marTop w:val="0"/>
                  <w:marBottom w:val="0"/>
                  <w:divBdr>
                    <w:top w:val="none" w:sz="0" w:space="0" w:color="auto"/>
                    <w:left w:val="none" w:sz="0" w:space="0" w:color="auto"/>
                    <w:bottom w:val="none" w:sz="0" w:space="0" w:color="auto"/>
                    <w:right w:val="none" w:sz="0" w:space="0" w:color="auto"/>
                  </w:divBdr>
                  <w:divsChild>
                    <w:div w:id="70610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928637">
          <w:marLeft w:val="0"/>
          <w:marRight w:val="0"/>
          <w:marTop w:val="0"/>
          <w:marBottom w:val="0"/>
          <w:divBdr>
            <w:top w:val="none" w:sz="0" w:space="0" w:color="auto"/>
            <w:left w:val="none" w:sz="0" w:space="0" w:color="auto"/>
            <w:bottom w:val="none" w:sz="0" w:space="0" w:color="auto"/>
            <w:right w:val="none" w:sz="0" w:space="0" w:color="auto"/>
          </w:divBdr>
        </w:div>
        <w:div w:id="913321291">
          <w:marLeft w:val="0"/>
          <w:marRight w:val="0"/>
          <w:marTop w:val="0"/>
          <w:marBottom w:val="0"/>
          <w:divBdr>
            <w:top w:val="none" w:sz="0" w:space="0" w:color="auto"/>
            <w:left w:val="none" w:sz="0" w:space="0" w:color="auto"/>
            <w:bottom w:val="none" w:sz="0" w:space="0" w:color="auto"/>
            <w:right w:val="none" w:sz="0" w:space="0" w:color="auto"/>
          </w:divBdr>
        </w:div>
        <w:div w:id="915748629">
          <w:marLeft w:val="0"/>
          <w:marRight w:val="0"/>
          <w:marTop w:val="0"/>
          <w:marBottom w:val="0"/>
          <w:divBdr>
            <w:top w:val="none" w:sz="0" w:space="0" w:color="auto"/>
            <w:left w:val="none" w:sz="0" w:space="0" w:color="auto"/>
            <w:bottom w:val="none" w:sz="0" w:space="0" w:color="auto"/>
            <w:right w:val="none" w:sz="0" w:space="0" w:color="auto"/>
          </w:divBdr>
        </w:div>
        <w:div w:id="917325800">
          <w:marLeft w:val="0"/>
          <w:marRight w:val="0"/>
          <w:marTop w:val="0"/>
          <w:marBottom w:val="0"/>
          <w:divBdr>
            <w:top w:val="none" w:sz="0" w:space="0" w:color="auto"/>
            <w:left w:val="none" w:sz="0" w:space="0" w:color="auto"/>
            <w:bottom w:val="none" w:sz="0" w:space="0" w:color="auto"/>
            <w:right w:val="none" w:sz="0" w:space="0" w:color="auto"/>
          </w:divBdr>
        </w:div>
        <w:div w:id="925111510">
          <w:marLeft w:val="0"/>
          <w:marRight w:val="0"/>
          <w:marTop w:val="0"/>
          <w:marBottom w:val="0"/>
          <w:divBdr>
            <w:top w:val="none" w:sz="0" w:space="0" w:color="auto"/>
            <w:left w:val="none" w:sz="0" w:space="0" w:color="auto"/>
            <w:bottom w:val="none" w:sz="0" w:space="0" w:color="auto"/>
            <w:right w:val="none" w:sz="0" w:space="0" w:color="auto"/>
          </w:divBdr>
        </w:div>
        <w:div w:id="928201854">
          <w:marLeft w:val="0"/>
          <w:marRight w:val="0"/>
          <w:marTop w:val="0"/>
          <w:marBottom w:val="0"/>
          <w:divBdr>
            <w:top w:val="none" w:sz="0" w:space="0" w:color="auto"/>
            <w:left w:val="none" w:sz="0" w:space="0" w:color="auto"/>
            <w:bottom w:val="none" w:sz="0" w:space="0" w:color="auto"/>
            <w:right w:val="none" w:sz="0" w:space="0" w:color="auto"/>
          </w:divBdr>
          <w:divsChild>
            <w:div w:id="730615256">
              <w:marLeft w:val="0"/>
              <w:marRight w:val="0"/>
              <w:marTop w:val="0"/>
              <w:marBottom w:val="0"/>
              <w:divBdr>
                <w:top w:val="none" w:sz="0" w:space="0" w:color="auto"/>
                <w:left w:val="none" w:sz="0" w:space="0" w:color="auto"/>
                <w:bottom w:val="none" w:sz="0" w:space="0" w:color="auto"/>
                <w:right w:val="none" w:sz="0" w:space="0" w:color="auto"/>
              </w:divBdr>
            </w:div>
            <w:div w:id="1340692315">
              <w:marLeft w:val="0"/>
              <w:marRight w:val="0"/>
              <w:marTop w:val="0"/>
              <w:marBottom w:val="0"/>
              <w:divBdr>
                <w:top w:val="none" w:sz="0" w:space="0" w:color="auto"/>
                <w:left w:val="none" w:sz="0" w:space="0" w:color="auto"/>
                <w:bottom w:val="none" w:sz="0" w:space="0" w:color="auto"/>
                <w:right w:val="none" w:sz="0" w:space="0" w:color="auto"/>
              </w:divBdr>
            </w:div>
            <w:div w:id="1737311979">
              <w:marLeft w:val="0"/>
              <w:marRight w:val="0"/>
              <w:marTop w:val="0"/>
              <w:marBottom w:val="0"/>
              <w:divBdr>
                <w:top w:val="none" w:sz="0" w:space="0" w:color="auto"/>
                <w:left w:val="none" w:sz="0" w:space="0" w:color="auto"/>
                <w:bottom w:val="none" w:sz="0" w:space="0" w:color="auto"/>
                <w:right w:val="none" w:sz="0" w:space="0" w:color="auto"/>
              </w:divBdr>
            </w:div>
            <w:div w:id="1878006253">
              <w:marLeft w:val="0"/>
              <w:marRight w:val="0"/>
              <w:marTop w:val="0"/>
              <w:marBottom w:val="0"/>
              <w:divBdr>
                <w:top w:val="none" w:sz="0" w:space="0" w:color="auto"/>
                <w:left w:val="none" w:sz="0" w:space="0" w:color="auto"/>
                <w:bottom w:val="none" w:sz="0" w:space="0" w:color="auto"/>
                <w:right w:val="none" w:sz="0" w:space="0" w:color="auto"/>
              </w:divBdr>
            </w:div>
            <w:div w:id="2006735959">
              <w:marLeft w:val="0"/>
              <w:marRight w:val="0"/>
              <w:marTop w:val="0"/>
              <w:marBottom w:val="0"/>
              <w:divBdr>
                <w:top w:val="none" w:sz="0" w:space="0" w:color="auto"/>
                <w:left w:val="none" w:sz="0" w:space="0" w:color="auto"/>
                <w:bottom w:val="none" w:sz="0" w:space="0" w:color="auto"/>
                <w:right w:val="none" w:sz="0" w:space="0" w:color="auto"/>
              </w:divBdr>
            </w:div>
          </w:divsChild>
        </w:div>
        <w:div w:id="937758977">
          <w:marLeft w:val="0"/>
          <w:marRight w:val="0"/>
          <w:marTop w:val="0"/>
          <w:marBottom w:val="0"/>
          <w:divBdr>
            <w:top w:val="none" w:sz="0" w:space="0" w:color="auto"/>
            <w:left w:val="none" w:sz="0" w:space="0" w:color="auto"/>
            <w:bottom w:val="none" w:sz="0" w:space="0" w:color="auto"/>
            <w:right w:val="none" w:sz="0" w:space="0" w:color="auto"/>
          </w:divBdr>
        </w:div>
        <w:div w:id="938491543">
          <w:marLeft w:val="0"/>
          <w:marRight w:val="0"/>
          <w:marTop w:val="0"/>
          <w:marBottom w:val="0"/>
          <w:divBdr>
            <w:top w:val="none" w:sz="0" w:space="0" w:color="auto"/>
            <w:left w:val="none" w:sz="0" w:space="0" w:color="auto"/>
            <w:bottom w:val="none" w:sz="0" w:space="0" w:color="auto"/>
            <w:right w:val="none" w:sz="0" w:space="0" w:color="auto"/>
          </w:divBdr>
        </w:div>
        <w:div w:id="952247968">
          <w:marLeft w:val="0"/>
          <w:marRight w:val="0"/>
          <w:marTop w:val="0"/>
          <w:marBottom w:val="0"/>
          <w:divBdr>
            <w:top w:val="none" w:sz="0" w:space="0" w:color="auto"/>
            <w:left w:val="none" w:sz="0" w:space="0" w:color="auto"/>
            <w:bottom w:val="none" w:sz="0" w:space="0" w:color="auto"/>
            <w:right w:val="none" w:sz="0" w:space="0" w:color="auto"/>
          </w:divBdr>
        </w:div>
        <w:div w:id="986057645">
          <w:marLeft w:val="0"/>
          <w:marRight w:val="0"/>
          <w:marTop w:val="0"/>
          <w:marBottom w:val="0"/>
          <w:divBdr>
            <w:top w:val="none" w:sz="0" w:space="0" w:color="auto"/>
            <w:left w:val="none" w:sz="0" w:space="0" w:color="auto"/>
            <w:bottom w:val="none" w:sz="0" w:space="0" w:color="auto"/>
            <w:right w:val="none" w:sz="0" w:space="0" w:color="auto"/>
          </w:divBdr>
        </w:div>
        <w:div w:id="989987117">
          <w:marLeft w:val="0"/>
          <w:marRight w:val="0"/>
          <w:marTop w:val="0"/>
          <w:marBottom w:val="0"/>
          <w:divBdr>
            <w:top w:val="none" w:sz="0" w:space="0" w:color="auto"/>
            <w:left w:val="none" w:sz="0" w:space="0" w:color="auto"/>
            <w:bottom w:val="none" w:sz="0" w:space="0" w:color="auto"/>
            <w:right w:val="none" w:sz="0" w:space="0" w:color="auto"/>
          </w:divBdr>
        </w:div>
        <w:div w:id="999118744">
          <w:marLeft w:val="0"/>
          <w:marRight w:val="0"/>
          <w:marTop w:val="0"/>
          <w:marBottom w:val="0"/>
          <w:divBdr>
            <w:top w:val="none" w:sz="0" w:space="0" w:color="auto"/>
            <w:left w:val="none" w:sz="0" w:space="0" w:color="auto"/>
            <w:bottom w:val="none" w:sz="0" w:space="0" w:color="auto"/>
            <w:right w:val="none" w:sz="0" w:space="0" w:color="auto"/>
          </w:divBdr>
        </w:div>
        <w:div w:id="1000621527">
          <w:marLeft w:val="0"/>
          <w:marRight w:val="0"/>
          <w:marTop w:val="0"/>
          <w:marBottom w:val="0"/>
          <w:divBdr>
            <w:top w:val="none" w:sz="0" w:space="0" w:color="auto"/>
            <w:left w:val="none" w:sz="0" w:space="0" w:color="auto"/>
            <w:bottom w:val="none" w:sz="0" w:space="0" w:color="auto"/>
            <w:right w:val="none" w:sz="0" w:space="0" w:color="auto"/>
          </w:divBdr>
        </w:div>
        <w:div w:id="1008338048">
          <w:marLeft w:val="0"/>
          <w:marRight w:val="0"/>
          <w:marTop w:val="0"/>
          <w:marBottom w:val="0"/>
          <w:divBdr>
            <w:top w:val="none" w:sz="0" w:space="0" w:color="auto"/>
            <w:left w:val="none" w:sz="0" w:space="0" w:color="auto"/>
            <w:bottom w:val="none" w:sz="0" w:space="0" w:color="auto"/>
            <w:right w:val="none" w:sz="0" w:space="0" w:color="auto"/>
          </w:divBdr>
        </w:div>
        <w:div w:id="1022317977">
          <w:marLeft w:val="0"/>
          <w:marRight w:val="0"/>
          <w:marTop w:val="0"/>
          <w:marBottom w:val="0"/>
          <w:divBdr>
            <w:top w:val="none" w:sz="0" w:space="0" w:color="auto"/>
            <w:left w:val="none" w:sz="0" w:space="0" w:color="auto"/>
            <w:bottom w:val="none" w:sz="0" w:space="0" w:color="auto"/>
            <w:right w:val="none" w:sz="0" w:space="0" w:color="auto"/>
          </w:divBdr>
        </w:div>
        <w:div w:id="1022510820">
          <w:marLeft w:val="0"/>
          <w:marRight w:val="0"/>
          <w:marTop w:val="0"/>
          <w:marBottom w:val="0"/>
          <w:divBdr>
            <w:top w:val="none" w:sz="0" w:space="0" w:color="auto"/>
            <w:left w:val="none" w:sz="0" w:space="0" w:color="auto"/>
            <w:bottom w:val="none" w:sz="0" w:space="0" w:color="auto"/>
            <w:right w:val="none" w:sz="0" w:space="0" w:color="auto"/>
          </w:divBdr>
        </w:div>
        <w:div w:id="1026059112">
          <w:marLeft w:val="0"/>
          <w:marRight w:val="0"/>
          <w:marTop w:val="0"/>
          <w:marBottom w:val="0"/>
          <w:divBdr>
            <w:top w:val="none" w:sz="0" w:space="0" w:color="auto"/>
            <w:left w:val="none" w:sz="0" w:space="0" w:color="auto"/>
            <w:bottom w:val="none" w:sz="0" w:space="0" w:color="auto"/>
            <w:right w:val="none" w:sz="0" w:space="0" w:color="auto"/>
          </w:divBdr>
        </w:div>
        <w:div w:id="1034230910">
          <w:marLeft w:val="0"/>
          <w:marRight w:val="0"/>
          <w:marTop w:val="0"/>
          <w:marBottom w:val="0"/>
          <w:divBdr>
            <w:top w:val="none" w:sz="0" w:space="0" w:color="auto"/>
            <w:left w:val="none" w:sz="0" w:space="0" w:color="auto"/>
            <w:bottom w:val="none" w:sz="0" w:space="0" w:color="auto"/>
            <w:right w:val="none" w:sz="0" w:space="0" w:color="auto"/>
          </w:divBdr>
        </w:div>
        <w:div w:id="1043334549">
          <w:marLeft w:val="0"/>
          <w:marRight w:val="0"/>
          <w:marTop w:val="0"/>
          <w:marBottom w:val="0"/>
          <w:divBdr>
            <w:top w:val="none" w:sz="0" w:space="0" w:color="auto"/>
            <w:left w:val="none" w:sz="0" w:space="0" w:color="auto"/>
            <w:bottom w:val="none" w:sz="0" w:space="0" w:color="auto"/>
            <w:right w:val="none" w:sz="0" w:space="0" w:color="auto"/>
          </w:divBdr>
        </w:div>
        <w:div w:id="1050150801">
          <w:marLeft w:val="0"/>
          <w:marRight w:val="0"/>
          <w:marTop w:val="0"/>
          <w:marBottom w:val="0"/>
          <w:divBdr>
            <w:top w:val="none" w:sz="0" w:space="0" w:color="auto"/>
            <w:left w:val="none" w:sz="0" w:space="0" w:color="auto"/>
            <w:bottom w:val="none" w:sz="0" w:space="0" w:color="auto"/>
            <w:right w:val="none" w:sz="0" w:space="0" w:color="auto"/>
          </w:divBdr>
        </w:div>
        <w:div w:id="1064063663">
          <w:marLeft w:val="0"/>
          <w:marRight w:val="0"/>
          <w:marTop w:val="0"/>
          <w:marBottom w:val="0"/>
          <w:divBdr>
            <w:top w:val="none" w:sz="0" w:space="0" w:color="auto"/>
            <w:left w:val="none" w:sz="0" w:space="0" w:color="auto"/>
            <w:bottom w:val="none" w:sz="0" w:space="0" w:color="auto"/>
            <w:right w:val="none" w:sz="0" w:space="0" w:color="auto"/>
          </w:divBdr>
        </w:div>
        <w:div w:id="1069569917">
          <w:marLeft w:val="0"/>
          <w:marRight w:val="0"/>
          <w:marTop w:val="0"/>
          <w:marBottom w:val="0"/>
          <w:divBdr>
            <w:top w:val="none" w:sz="0" w:space="0" w:color="auto"/>
            <w:left w:val="none" w:sz="0" w:space="0" w:color="auto"/>
            <w:bottom w:val="none" w:sz="0" w:space="0" w:color="auto"/>
            <w:right w:val="none" w:sz="0" w:space="0" w:color="auto"/>
          </w:divBdr>
        </w:div>
        <w:div w:id="1080104088">
          <w:marLeft w:val="0"/>
          <w:marRight w:val="0"/>
          <w:marTop w:val="0"/>
          <w:marBottom w:val="0"/>
          <w:divBdr>
            <w:top w:val="none" w:sz="0" w:space="0" w:color="auto"/>
            <w:left w:val="none" w:sz="0" w:space="0" w:color="auto"/>
            <w:bottom w:val="none" w:sz="0" w:space="0" w:color="auto"/>
            <w:right w:val="none" w:sz="0" w:space="0" w:color="auto"/>
          </w:divBdr>
        </w:div>
        <w:div w:id="1085490309">
          <w:marLeft w:val="0"/>
          <w:marRight w:val="0"/>
          <w:marTop w:val="0"/>
          <w:marBottom w:val="0"/>
          <w:divBdr>
            <w:top w:val="none" w:sz="0" w:space="0" w:color="auto"/>
            <w:left w:val="none" w:sz="0" w:space="0" w:color="auto"/>
            <w:bottom w:val="none" w:sz="0" w:space="0" w:color="auto"/>
            <w:right w:val="none" w:sz="0" w:space="0" w:color="auto"/>
          </w:divBdr>
        </w:div>
        <w:div w:id="1086072210">
          <w:marLeft w:val="0"/>
          <w:marRight w:val="0"/>
          <w:marTop w:val="0"/>
          <w:marBottom w:val="0"/>
          <w:divBdr>
            <w:top w:val="none" w:sz="0" w:space="0" w:color="auto"/>
            <w:left w:val="none" w:sz="0" w:space="0" w:color="auto"/>
            <w:bottom w:val="none" w:sz="0" w:space="0" w:color="auto"/>
            <w:right w:val="none" w:sz="0" w:space="0" w:color="auto"/>
          </w:divBdr>
        </w:div>
        <w:div w:id="1089276609">
          <w:marLeft w:val="0"/>
          <w:marRight w:val="0"/>
          <w:marTop w:val="0"/>
          <w:marBottom w:val="0"/>
          <w:divBdr>
            <w:top w:val="none" w:sz="0" w:space="0" w:color="auto"/>
            <w:left w:val="none" w:sz="0" w:space="0" w:color="auto"/>
            <w:bottom w:val="none" w:sz="0" w:space="0" w:color="auto"/>
            <w:right w:val="none" w:sz="0" w:space="0" w:color="auto"/>
          </w:divBdr>
          <w:divsChild>
            <w:div w:id="233516307">
              <w:marLeft w:val="0"/>
              <w:marRight w:val="0"/>
              <w:marTop w:val="0"/>
              <w:marBottom w:val="0"/>
              <w:divBdr>
                <w:top w:val="none" w:sz="0" w:space="0" w:color="auto"/>
                <w:left w:val="none" w:sz="0" w:space="0" w:color="auto"/>
                <w:bottom w:val="none" w:sz="0" w:space="0" w:color="auto"/>
                <w:right w:val="none" w:sz="0" w:space="0" w:color="auto"/>
              </w:divBdr>
            </w:div>
            <w:div w:id="560018747">
              <w:marLeft w:val="0"/>
              <w:marRight w:val="0"/>
              <w:marTop w:val="0"/>
              <w:marBottom w:val="0"/>
              <w:divBdr>
                <w:top w:val="none" w:sz="0" w:space="0" w:color="auto"/>
                <w:left w:val="none" w:sz="0" w:space="0" w:color="auto"/>
                <w:bottom w:val="none" w:sz="0" w:space="0" w:color="auto"/>
                <w:right w:val="none" w:sz="0" w:space="0" w:color="auto"/>
              </w:divBdr>
            </w:div>
            <w:div w:id="1018703706">
              <w:marLeft w:val="0"/>
              <w:marRight w:val="0"/>
              <w:marTop w:val="0"/>
              <w:marBottom w:val="0"/>
              <w:divBdr>
                <w:top w:val="none" w:sz="0" w:space="0" w:color="auto"/>
                <w:left w:val="none" w:sz="0" w:space="0" w:color="auto"/>
                <w:bottom w:val="none" w:sz="0" w:space="0" w:color="auto"/>
                <w:right w:val="none" w:sz="0" w:space="0" w:color="auto"/>
              </w:divBdr>
            </w:div>
            <w:div w:id="1224683754">
              <w:marLeft w:val="0"/>
              <w:marRight w:val="0"/>
              <w:marTop w:val="0"/>
              <w:marBottom w:val="0"/>
              <w:divBdr>
                <w:top w:val="none" w:sz="0" w:space="0" w:color="auto"/>
                <w:left w:val="none" w:sz="0" w:space="0" w:color="auto"/>
                <w:bottom w:val="none" w:sz="0" w:space="0" w:color="auto"/>
                <w:right w:val="none" w:sz="0" w:space="0" w:color="auto"/>
              </w:divBdr>
            </w:div>
            <w:div w:id="2027245138">
              <w:marLeft w:val="0"/>
              <w:marRight w:val="0"/>
              <w:marTop w:val="0"/>
              <w:marBottom w:val="0"/>
              <w:divBdr>
                <w:top w:val="none" w:sz="0" w:space="0" w:color="auto"/>
                <w:left w:val="none" w:sz="0" w:space="0" w:color="auto"/>
                <w:bottom w:val="none" w:sz="0" w:space="0" w:color="auto"/>
                <w:right w:val="none" w:sz="0" w:space="0" w:color="auto"/>
              </w:divBdr>
            </w:div>
          </w:divsChild>
        </w:div>
        <w:div w:id="1089304896">
          <w:marLeft w:val="0"/>
          <w:marRight w:val="0"/>
          <w:marTop w:val="0"/>
          <w:marBottom w:val="0"/>
          <w:divBdr>
            <w:top w:val="none" w:sz="0" w:space="0" w:color="auto"/>
            <w:left w:val="none" w:sz="0" w:space="0" w:color="auto"/>
            <w:bottom w:val="none" w:sz="0" w:space="0" w:color="auto"/>
            <w:right w:val="none" w:sz="0" w:space="0" w:color="auto"/>
          </w:divBdr>
        </w:div>
        <w:div w:id="1118912164">
          <w:marLeft w:val="0"/>
          <w:marRight w:val="0"/>
          <w:marTop w:val="0"/>
          <w:marBottom w:val="0"/>
          <w:divBdr>
            <w:top w:val="none" w:sz="0" w:space="0" w:color="auto"/>
            <w:left w:val="none" w:sz="0" w:space="0" w:color="auto"/>
            <w:bottom w:val="none" w:sz="0" w:space="0" w:color="auto"/>
            <w:right w:val="none" w:sz="0" w:space="0" w:color="auto"/>
          </w:divBdr>
          <w:divsChild>
            <w:div w:id="339628463">
              <w:marLeft w:val="0"/>
              <w:marRight w:val="0"/>
              <w:marTop w:val="0"/>
              <w:marBottom w:val="0"/>
              <w:divBdr>
                <w:top w:val="none" w:sz="0" w:space="0" w:color="auto"/>
                <w:left w:val="none" w:sz="0" w:space="0" w:color="auto"/>
                <w:bottom w:val="none" w:sz="0" w:space="0" w:color="auto"/>
                <w:right w:val="none" w:sz="0" w:space="0" w:color="auto"/>
              </w:divBdr>
            </w:div>
            <w:div w:id="1056705229">
              <w:marLeft w:val="0"/>
              <w:marRight w:val="0"/>
              <w:marTop w:val="0"/>
              <w:marBottom w:val="0"/>
              <w:divBdr>
                <w:top w:val="none" w:sz="0" w:space="0" w:color="auto"/>
                <w:left w:val="none" w:sz="0" w:space="0" w:color="auto"/>
                <w:bottom w:val="none" w:sz="0" w:space="0" w:color="auto"/>
                <w:right w:val="none" w:sz="0" w:space="0" w:color="auto"/>
              </w:divBdr>
            </w:div>
            <w:div w:id="1100105991">
              <w:marLeft w:val="0"/>
              <w:marRight w:val="0"/>
              <w:marTop w:val="0"/>
              <w:marBottom w:val="0"/>
              <w:divBdr>
                <w:top w:val="none" w:sz="0" w:space="0" w:color="auto"/>
                <w:left w:val="none" w:sz="0" w:space="0" w:color="auto"/>
                <w:bottom w:val="none" w:sz="0" w:space="0" w:color="auto"/>
                <w:right w:val="none" w:sz="0" w:space="0" w:color="auto"/>
              </w:divBdr>
            </w:div>
            <w:div w:id="1751657569">
              <w:marLeft w:val="0"/>
              <w:marRight w:val="0"/>
              <w:marTop w:val="0"/>
              <w:marBottom w:val="0"/>
              <w:divBdr>
                <w:top w:val="none" w:sz="0" w:space="0" w:color="auto"/>
                <w:left w:val="none" w:sz="0" w:space="0" w:color="auto"/>
                <w:bottom w:val="none" w:sz="0" w:space="0" w:color="auto"/>
                <w:right w:val="none" w:sz="0" w:space="0" w:color="auto"/>
              </w:divBdr>
            </w:div>
            <w:div w:id="1895196557">
              <w:marLeft w:val="0"/>
              <w:marRight w:val="0"/>
              <w:marTop w:val="0"/>
              <w:marBottom w:val="0"/>
              <w:divBdr>
                <w:top w:val="none" w:sz="0" w:space="0" w:color="auto"/>
                <w:left w:val="none" w:sz="0" w:space="0" w:color="auto"/>
                <w:bottom w:val="none" w:sz="0" w:space="0" w:color="auto"/>
                <w:right w:val="none" w:sz="0" w:space="0" w:color="auto"/>
              </w:divBdr>
            </w:div>
          </w:divsChild>
        </w:div>
        <w:div w:id="1120536317">
          <w:marLeft w:val="0"/>
          <w:marRight w:val="0"/>
          <w:marTop w:val="0"/>
          <w:marBottom w:val="0"/>
          <w:divBdr>
            <w:top w:val="none" w:sz="0" w:space="0" w:color="auto"/>
            <w:left w:val="none" w:sz="0" w:space="0" w:color="auto"/>
            <w:bottom w:val="none" w:sz="0" w:space="0" w:color="auto"/>
            <w:right w:val="none" w:sz="0" w:space="0" w:color="auto"/>
          </w:divBdr>
        </w:div>
        <w:div w:id="1121267528">
          <w:marLeft w:val="0"/>
          <w:marRight w:val="0"/>
          <w:marTop w:val="0"/>
          <w:marBottom w:val="0"/>
          <w:divBdr>
            <w:top w:val="none" w:sz="0" w:space="0" w:color="auto"/>
            <w:left w:val="none" w:sz="0" w:space="0" w:color="auto"/>
            <w:bottom w:val="none" w:sz="0" w:space="0" w:color="auto"/>
            <w:right w:val="none" w:sz="0" w:space="0" w:color="auto"/>
          </w:divBdr>
        </w:div>
        <w:div w:id="1126200401">
          <w:marLeft w:val="0"/>
          <w:marRight w:val="0"/>
          <w:marTop w:val="0"/>
          <w:marBottom w:val="0"/>
          <w:divBdr>
            <w:top w:val="none" w:sz="0" w:space="0" w:color="auto"/>
            <w:left w:val="none" w:sz="0" w:space="0" w:color="auto"/>
            <w:bottom w:val="none" w:sz="0" w:space="0" w:color="auto"/>
            <w:right w:val="none" w:sz="0" w:space="0" w:color="auto"/>
          </w:divBdr>
        </w:div>
        <w:div w:id="1141845425">
          <w:marLeft w:val="0"/>
          <w:marRight w:val="0"/>
          <w:marTop w:val="0"/>
          <w:marBottom w:val="0"/>
          <w:divBdr>
            <w:top w:val="none" w:sz="0" w:space="0" w:color="auto"/>
            <w:left w:val="none" w:sz="0" w:space="0" w:color="auto"/>
            <w:bottom w:val="none" w:sz="0" w:space="0" w:color="auto"/>
            <w:right w:val="none" w:sz="0" w:space="0" w:color="auto"/>
          </w:divBdr>
        </w:div>
        <w:div w:id="1166171200">
          <w:marLeft w:val="0"/>
          <w:marRight w:val="0"/>
          <w:marTop w:val="0"/>
          <w:marBottom w:val="0"/>
          <w:divBdr>
            <w:top w:val="none" w:sz="0" w:space="0" w:color="auto"/>
            <w:left w:val="none" w:sz="0" w:space="0" w:color="auto"/>
            <w:bottom w:val="none" w:sz="0" w:space="0" w:color="auto"/>
            <w:right w:val="none" w:sz="0" w:space="0" w:color="auto"/>
          </w:divBdr>
          <w:divsChild>
            <w:div w:id="370420346">
              <w:marLeft w:val="0"/>
              <w:marRight w:val="0"/>
              <w:marTop w:val="0"/>
              <w:marBottom w:val="0"/>
              <w:divBdr>
                <w:top w:val="none" w:sz="0" w:space="0" w:color="auto"/>
                <w:left w:val="none" w:sz="0" w:space="0" w:color="auto"/>
                <w:bottom w:val="none" w:sz="0" w:space="0" w:color="auto"/>
                <w:right w:val="none" w:sz="0" w:space="0" w:color="auto"/>
              </w:divBdr>
            </w:div>
            <w:div w:id="821852000">
              <w:marLeft w:val="0"/>
              <w:marRight w:val="0"/>
              <w:marTop w:val="0"/>
              <w:marBottom w:val="0"/>
              <w:divBdr>
                <w:top w:val="none" w:sz="0" w:space="0" w:color="auto"/>
                <w:left w:val="none" w:sz="0" w:space="0" w:color="auto"/>
                <w:bottom w:val="none" w:sz="0" w:space="0" w:color="auto"/>
                <w:right w:val="none" w:sz="0" w:space="0" w:color="auto"/>
              </w:divBdr>
            </w:div>
            <w:div w:id="1121608806">
              <w:marLeft w:val="0"/>
              <w:marRight w:val="0"/>
              <w:marTop w:val="0"/>
              <w:marBottom w:val="0"/>
              <w:divBdr>
                <w:top w:val="none" w:sz="0" w:space="0" w:color="auto"/>
                <w:left w:val="none" w:sz="0" w:space="0" w:color="auto"/>
                <w:bottom w:val="none" w:sz="0" w:space="0" w:color="auto"/>
                <w:right w:val="none" w:sz="0" w:space="0" w:color="auto"/>
              </w:divBdr>
            </w:div>
            <w:div w:id="1225794341">
              <w:marLeft w:val="0"/>
              <w:marRight w:val="0"/>
              <w:marTop w:val="0"/>
              <w:marBottom w:val="0"/>
              <w:divBdr>
                <w:top w:val="none" w:sz="0" w:space="0" w:color="auto"/>
                <w:left w:val="none" w:sz="0" w:space="0" w:color="auto"/>
                <w:bottom w:val="none" w:sz="0" w:space="0" w:color="auto"/>
                <w:right w:val="none" w:sz="0" w:space="0" w:color="auto"/>
              </w:divBdr>
            </w:div>
            <w:div w:id="1307929458">
              <w:marLeft w:val="0"/>
              <w:marRight w:val="0"/>
              <w:marTop w:val="0"/>
              <w:marBottom w:val="0"/>
              <w:divBdr>
                <w:top w:val="none" w:sz="0" w:space="0" w:color="auto"/>
                <w:left w:val="none" w:sz="0" w:space="0" w:color="auto"/>
                <w:bottom w:val="none" w:sz="0" w:space="0" w:color="auto"/>
                <w:right w:val="none" w:sz="0" w:space="0" w:color="auto"/>
              </w:divBdr>
            </w:div>
          </w:divsChild>
        </w:div>
        <w:div w:id="1169906583">
          <w:marLeft w:val="0"/>
          <w:marRight w:val="0"/>
          <w:marTop w:val="0"/>
          <w:marBottom w:val="0"/>
          <w:divBdr>
            <w:top w:val="none" w:sz="0" w:space="0" w:color="auto"/>
            <w:left w:val="none" w:sz="0" w:space="0" w:color="auto"/>
            <w:bottom w:val="none" w:sz="0" w:space="0" w:color="auto"/>
            <w:right w:val="none" w:sz="0" w:space="0" w:color="auto"/>
          </w:divBdr>
        </w:div>
        <w:div w:id="1173029850">
          <w:marLeft w:val="0"/>
          <w:marRight w:val="0"/>
          <w:marTop w:val="0"/>
          <w:marBottom w:val="0"/>
          <w:divBdr>
            <w:top w:val="none" w:sz="0" w:space="0" w:color="auto"/>
            <w:left w:val="none" w:sz="0" w:space="0" w:color="auto"/>
            <w:bottom w:val="none" w:sz="0" w:space="0" w:color="auto"/>
            <w:right w:val="none" w:sz="0" w:space="0" w:color="auto"/>
          </w:divBdr>
        </w:div>
        <w:div w:id="1196773907">
          <w:marLeft w:val="0"/>
          <w:marRight w:val="0"/>
          <w:marTop w:val="0"/>
          <w:marBottom w:val="0"/>
          <w:divBdr>
            <w:top w:val="none" w:sz="0" w:space="0" w:color="auto"/>
            <w:left w:val="none" w:sz="0" w:space="0" w:color="auto"/>
            <w:bottom w:val="none" w:sz="0" w:space="0" w:color="auto"/>
            <w:right w:val="none" w:sz="0" w:space="0" w:color="auto"/>
          </w:divBdr>
        </w:div>
        <w:div w:id="1212576929">
          <w:marLeft w:val="0"/>
          <w:marRight w:val="0"/>
          <w:marTop w:val="0"/>
          <w:marBottom w:val="0"/>
          <w:divBdr>
            <w:top w:val="none" w:sz="0" w:space="0" w:color="auto"/>
            <w:left w:val="none" w:sz="0" w:space="0" w:color="auto"/>
            <w:bottom w:val="none" w:sz="0" w:space="0" w:color="auto"/>
            <w:right w:val="none" w:sz="0" w:space="0" w:color="auto"/>
          </w:divBdr>
        </w:div>
        <w:div w:id="1214735301">
          <w:marLeft w:val="0"/>
          <w:marRight w:val="0"/>
          <w:marTop w:val="0"/>
          <w:marBottom w:val="0"/>
          <w:divBdr>
            <w:top w:val="none" w:sz="0" w:space="0" w:color="auto"/>
            <w:left w:val="none" w:sz="0" w:space="0" w:color="auto"/>
            <w:bottom w:val="none" w:sz="0" w:space="0" w:color="auto"/>
            <w:right w:val="none" w:sz="0" w:space="0" w:color="auto"/>
          </w:divBdr>
        </w:div>
        <w:div w:id="1219517203">
          <w:marLeft w:val="0"/>
          <w:marRight w:val="0"/>
          <w:marTop w:val="0"/>
          <w:marBottom w:val="0"/>
          <w:divBdr>
            <w:top w:val="none" w:sz="0" w:space="0" w:color="auto"/>
            <w:left w:val="none" w:sz="0" w:space="0" w:color="auto"/>
            <w:bottom w:val="none" w:sz="0" w:space="0" w:color="auto"/>
            <w:right w:val="none" w:sz="0" w:space="0" w:color="auto"/>
          </w:divBdr>
          <w:divsChild>
            <w:div w:id="154609276">
              <w:marLeft w:val="0"/>
              <w:marRight w:val="0"/>
              <w:marTop w:val="0"/>
              <w:marBottom w:val="0"/>
              <w:divBdr>
                <w:top w:val="none" w:sz="0" w:space="0" w:color="auto"/>
                <w:left w:val="none" w:sz="0" w:space="0" w:color="auto"/>
                <w:bottom w:val="none" w:sz="0" w:space="0" w:color="auto"/>
                <w:right w:val="none" w:sz="0" w:space="0" w:color="auto"/>
              </w:divBdr>
            </w:div>
            <w:div w:id="401220350">
              <w:marLeft w:val="0"/>
              <w:marRight w:val="0"/>
              <w:marTop w:val="0"/>
              <w:marBottom w:val="0"/>
              <w:divBdr>
                <w:top w:val="none" w:sz="0" w:space="0" w:color="auto"/>
                <w:left w:val="none" w:sz="0" w:space="0" w:color="auto"/>
                <w:bottom w:val="none" w:sz="0" w:space="0" w:color="auto"/>
                <w:right w:val="none" w:sz="0" w:space="0" w:color="auto"/>
              </w:divBdr>
            </w:div>
            <w:div w:id="749469791">
              <w:marLeft w:val="0"/>
              <w:marRight w:val="0"/>
              <w:marTop w:val="0"/>
              <w:marBottom w:val="0"/>
              <w:divBdr>
                <w:top w:val="none" w:sz="0" w:space="0" w:color="auto"/>
                <w:left w:val="none" w:sz="0" w:space="0" w:color="auto"/>
                <w:bottom w:val="none" w:sz="0" w:space="0" w:color="auto"/>
                <w:right w:val="none" w:sz="0" w:space="0" w:color="auto"/>
              </w:divBdr>
            </w:div>
            <w:div w:id="1262106100">
              <w:marLeft w:val="0"/>
              <w:marRight w:val="0"/>
              <w:marTop w:val="0"/>
              <w:marBottom w:val="0"/>
              <w:divBdr>
                <w:top w:val="none" w:sz="0" w:space="0" w:color="auto"/>
                <w:left w:val="none" w:sz="0" w:space="0" w:color="auto"/>
                <w:bottom w:val="none" w:sz="0" w:space="0" w:color="auto"/>
                <w:right w:val="none" w:sz="0" w:space="0" w:color="auto"/>
              </w:divBdr>
            </w:div>
            <w:div w:id="1745643412">
              <w:marLeft w:val="0"/>
              <w:marRight w:val="0"/>
              <w:marTop w:val="0"/>
              <w:marBottom w:val="0"/>
              <w:divBdr>
                <w:top w:val="none" w:sz="0" w:space="0" w:color="auto"/>
                <w:left w:val="none" w:sz="0" w:space="0" w:color="auto"/>
                <w:bottom w:val="none" w:sz="0" w:space="0" w:color="auto"/>
                <w:right w:val="none" w:sz="0" w:space="0" w:color="auto"/>
              </w:divBdr>
            </w:div>
          </w:divsChild>
        </w:div>
        <w:div w:id="1229726387">
          <w:marLeft w:val="0"/>
          <w:marRight w:val="0"/>
          <w:marTop w:val="0"/>
          <w:marBottom w:val="0"/>
          <w:divBdr>
            <w:top w:val="none" w:sz="0" w:space="0" w:color="auto"/>
            <w:left w:val="none" w:sz="0" w:space="0" w:color="auto"/>
            <w:bottom w:val="none" w:sz="0" w:space="0" w:color="auto"/>
            <w:right w:val="none" w:sz="0" w:space="0" w:color="auto"/>
          </w:divBdr>
        </w:div>
        <w:div w:id="1229808572">
          <w:marLeft w:val="0"/>
          <w:marRight w:val="0"/>
          <w:marTop w:val="0"/>
          <w:marBottom w:val="0"/>
          <w:divBdr>
            <w:top w:val="none" w:sz="0" w:space="0" w:color="auto"/>
            <w:left w:val="none" w:sz="0" w:space="0" w:color="auto"/>
            <w:bottom w:val="none" w:sz="0" w:space="0" w:color="auto"/>
            <w:right w:val="none" w:sz="0" w:space="0" w:color="auto"/>
          </w:divBdr>
          <w:divsChild>
            <w:div w:id="323362058">
              <w:marLeft w:val="0"/>
              <w:marRight w:val="0"/>
              <w:marTop w:val="0"/>
              <w:marBottom w:val="0"/>
              <w:divBdr>
                <w:top w:val="none" w:sz="0" w:space="0" w:color="auto"/>
                <w:left w:val="none" w:sz="0" w:space="0" w:color="auto"/>
                <w:bottom w:val="none" w:sz="0" w:space="0" w:color="auto"/>
                <w:right w:val="none" w:sz="0" w:space="0" w:color="auto"/>
              </w:divBdr>
            </w:div>
            <w:div w:id="951060726">
              <w:marLeft w:val="0"/>
              <w:marRight w:val="0"/>
              <w:marTop w:val="0"/>
              <w:marBottom w:val="0"/>
              <w:divBdr>
                <w:top w:val="none" w:sz="0" w:space="0" w:color="auto"/>
                <w:left w:val="none" w:sz="0" w:space="0" w:color="auto"/>
                <w:bottom w:val="none" w:sz="0" w:space="0" w:color="auto"/>
                <w:right w:val="none" w:sz="0" w:space="0" w:color="auto"/>
              </w:divBdr>
            </w:div>
            <w:div w:id="1483161394">
              <w:marLeft w:val="0"/>
              <w:marRight w:val="0"/>
              <w:marTop w:val="0"/>
              <w:marBottom w:val="0"/>
              <w:divBdr>
                <w:top w:val="none" w:sz="0" w:space="0" w:color="auto"/>
                <w:left w:val="none" w:sz="0" w:space="0" w:color="auto"/>
                <w:bottom w:val="none" w:sz="0" w:space="0" w:color="auto"/>
                <w:right w:val="none" w:sz="0" w:space="0" w:color="auto"/>
              </w:divBdr>
            </w:div>
            <w:div w:id="2136947645">
              <w:marLeft w:val="0"/>
              <w:marRight w:val="0"/>
              <w:marTop w:val="0"/>
              <w:marBottom w:val="0"/>
              <w:divBdr>
                <w:top w:val="none" w:sz="0" w:space="0" w:color="auto"/>
                <w:left w:val="none" w:sz="0" w:space="0" w:color="auto"/>
                <w:bottom w:val="none" w:sz="0" w:space="0" w:color="auto"/>
                <w:right w:val="none" w:sz="0" w:space="0" w:color="auto"/>
              </w:divBdr>
            </w:div>
          </w:divsChild>
        </w:div>
        <w:div w:id="1244098003">
          <w:marLeft w:val="0"/>
          <w:marRight w:val="0"/>
          <w:marTop w:val="0"/>
          <w:marBottom w:val="0"/>
          <w:divBdr>
            <w:top w:val="none" w:sz="0" w:space="0" w:color="auto"/>
            <w:left w:val="none" w:sz="0" w:space="0" w:color="auto"/>
            <w:bottom w:val="none" w:sz="0" w:space="0" w:color="auto"/>
            <w:right w:val="none" w:sz="0" w:space="0" w:color="auto"/>
          </w:divBdr>
        </w:div>
        <w:div w:id="1244531445">
          <w:marLeft w:val="0"/>
          <w:marRight w:val="0"/>
          <w:marTop w:val="0"/>
          <w:marBottom w:val="0"/>
          <w:divBdr>
            <w:top w:val="none" w:sz="0" w:space="0" w:color="auto"/>
            <w:left w:val="none" w:sz="0" w:space="0" w:color="auto"/>
            <w:bottom w:val="none" w:sz="0" w:space="0" w:color="auto"/>
            <w:right w:val="none" w:sz="0" w:space="0" w:color="auto"/>
          </w:divBdr>
        </w:div>
        <w:div w:id="1252546308">
          <w:marLeft w:val="0"/>
          <w:marRight w:val="0"/>
          <w:marTop w:val="0"/>
          <w:marBottom w:val="0"/>
          <w:divBdr>
            <w:top w:val="none" w:sz="0" w:space="0" w:color="auto"/>
            <w:left w:val="none" w:sz="0" w:space="0" w:color="auto"/>
            <w:bottom w:val="none" w:sz="0" w:space="0" w:color="auto"/>
            <w:right w:val="none" w:sz="0" w:space="0" w:color="auto"/>
          </w:divBdr>
        </w:div>
        <w:div w:id="1260064971">
          <w:marLeft w:val="0"/>
          <w:marRight w:val="0"/>
          <w:marTop w:val="0"/>
          <w:marBottom w:val="0"/>
          <w:divBdr>
            <w:top w:val="none" w:sz="0" w:space="0" w:color="auto"/>
            <w:left w:val="none" w:sz="0" w:space="0" w:color="auto"/>
            <w:bottom w:val="none" w:sz="0" w:space="0" w:color="auto"/>
            <w:right w:val="none" w:sz="0" w:space="0" w:color="auto"/>
          </w:divBdr>
        </w:div>
        <w:div w:id="1260141899">
          <w:marLeft w:val="0"/>
          <w:marRight w:val="0"/>
          <w:marTop w:val="0"/>
          <w:marBottom w:val="0"/>
          <w:divBdr>
            <w:top w:val="none" w:sz="0" w:space="0" w:color="auto"/>
            <w:left w:val="none" w:sz="0" w:space="0" w:color="auto"/>
            <w:bottom w:val="none" w:sz="0" w:space="0" w:color="auto"/>
            <w:right w:val="none" w:sz="0" w:space="0" w:color="auto"/>
          </w:divBdr>
        </w:div>
        <w:div w:id="1263494473">
          <w:marLeft w:val="0"/>
          <w:marRight w:val="0"/>
          <w:marTop w:val="0"/>
          <w:marBottom w:val="0"/>
          <w:divBdr>
            <w:top w:val="none" w:sz="0" w:space="0" w:color="auto"/>
            <w:left w:val="none" w:sz="0" w:space="0" w:color="auto"/>
            <w:bottom w:val="none" w:sz="0" w:space="0" w:color="auto"/>
            <w:right w:val="none" w:sz="0" w:space="0" w:color="auto"/>
          </w:divBdr>
        </w:div>
        <w:div w:id="1269002497">
          <w:marLeft w:val="0"/>
          <w:marRight w:val="0"/>
          <w:marTop w:val="0"/>
          <w:marBottom w:val="0"/>
          <w:divBdr>
            <w:top w:val="none" w:sz="0" w:space="0" w:color="auto"/>
            <w:left w:val="none" w:sz="0" w:space="0" w:color="auto"/>
            <w:bottom w:val="none" w:sz="0" w:space="0" w:color="auto"/>
            <w:right w:val="none" w:sz="0" w:space="0" w:color="auto"/>
          </w:divBdr>
        </w:div>
        <w:div w:id="1283414704">
          <w:marLeft w:val="0"/>
          <w:marRight w:val="0"/>
          <w:marTop w:val="0"/>
          <w:marBottom w:val="0"/>
          <w:divBdr>
            <w:top w:val="none" w:sz="0" w:space="0" w:color="auto"/>
            <w:left w:val="none" w:sz="0" w:space="0" w:color="auto"/>
            <w:bottom w:val="none" w:sz="0" w:space="0" w:color="auto"/>
            <w:right w:val="none" w:sz="0" w:space="0" w:color="auto"/>
          </w:divBdr>
        </w:div>
        <w:div w:id="1284464031">
          <w:marLeft w:val="0"/>
          <w:marRight w:val="0"/>
          <w:marTop w:val="0"/>
          <w:marBottom w:val="0"/>
          <w:divBdr>
            <w:top w:val="none" w:sz="0" w:space="0" w:color="auto"/>
            <w:left w:val="none" w:sz="0" w:space="0" w:color="auto"/>
            <w:bottom w:val="none" w:sz="0" w:space="0" w:color="auto"/>
            <w:right w:val="none" w:sz="0" w:space="0" w:color="auto"/>
          </w:divBdr>
          <w:divsChild>
            <w:div w:id="336033926">
              <w:marLeft w:val="-75"/>
              <w:marRight w:val="0"/>
              <w:marTop w:val="30"/>
              <w:marBottom w:val="30"/>
              <w:divBdr>
                <w:top w:val="none" w:sz="0" w:space="0" w:color="auto"/>
                <w:left w:val="none" w:sz="0" w:space="0" w:color="auto"/>
                <w:bottom w:val="none" w:sz="0" w:space="0" w:color="auto"/>
                <w:right w:val="none" w:sz="0" w:space="0" w:color="auto"/>
              </w:divBdr>
              <w:divsChild>
                <w:div w:id="259457203">
                  <w:marLeft w:val="0"/>
                  <w:marRight w:val="0"/>
                  <w:marTop w:val="0"/>
                  <w:marBottom w:val="0"/>
                  <w:divBdr>
                    <w:top w:val="none" w:sz="0" w:space="0" w:color="auto"/>
                    <w:left w:val="none" w:sz="0" w:space="0" w:color="auto"/>
                    <w:bottom w:val="none" w:sz="0" w:space="0" w:color="auto"/>
                    <w:right w:val="none" w:sz="0" w:space="0" w:color="auto"/>
                  </w:divBdr>
                  <w:divsChild>
                    <w:div w:id="1885286644">
                      <w:marLeft w:val="0"/>
                      <w:marRight w:val="0"/>
                      <w:marTop w:val="0"/>
                      <w:marBottom w:val="0"/>
                      <w:divBdr>
                        <w:top w:val="none" w:sz="0" w:space="0" w:color="auto"/>
                        <w:left w:val="none" w:sz="0" w:space="0" w:color="auto"/>
                        <w:bottom w:val="none" w:sz="0" w:space="0" w:color="auto"/>
                        <w:right w:val="none" w:sz="0" w:space="0" w:color="auto"/>
                      </w:divBdr>
                    </w:div>
                  </w:divsChild>
                </w:div>
                <w:div w:id="326787919">
                  <w:marLeft w:val="0"/>
                  <w:marRight w:val="0"/>
                  <w:marTop w:val="0"/>
                  <w:marBottom w:val="0"/>
                  <w:divBdr>
                    <w:top w:val="none" w:sz="0" w:space="0" w:color="auto"/>
                    <w:left w:val="none" w:sz="0" w:space="0" w:color="auto"/>
                    <w:bottom w:val="none" w:sz="0" w:space="0" w:color="auto"/>
                    <w:right w:val="none" w:sz="0" w:space="0" w:color="auto"/>
                  </w:divBdr>
                  <w:divsChild>
                    <w:div w:id="360279995">
                      <w:marLeft w:val="0"/>
                      <w:marRight w:val="0"/>
                      <w:marTop w:val="0"/>
                      <w:marBottom w:val="0"/>
                      <w:divBdr>
                        <w:top w:val="none" w:sz="0" w:space="0" w:color="auto"/>
                        <w:left w:val="none" w:sz="0" w:space="0" w:color="auto"/>
                        <w:bottom w:val="none" w:sz="0" w:space="0" w:color="auto"/>
                        <w:right w:val="none" w:sz="0" w:space="0" w:color="auto"/>
                      </w:divBdr>
                    </w:div>
                  </w:divsChild>
                </w:div>
                <w:div w:id="427236569">
                  <w:marLeft w:val="0"/>
                  <w:marRight w:val="0"/>
                  <w:marTop w:val="0"/>
                  <w:marBottom w:val="0"/>
                  <w:divBdr>
                    <w:top w:val="none" w:sz="0" w:space="0" w:color="auto"/>
                    <w:left w:val="none" w:sz="0" w:space="0" w:color="auto"/>
                    <w:bottom w:val="none" w:sz="0" w:space="0" w:color="auto"/>
                    <w:right w:val="none" w:sz="0" w:space="0" w:color="auto"/>
                  </w:divBdr>
                  <w:divsChild>
                    <w:div w:id="952781613">
                      <w:marLeft w:val="0"/>
                      <w:marRight w:val="0"/>
                      <w:marTop w:val="0"/>
                      <w:marBottom w:val="0"/>
                      <w:divBdr>
                        <w:top w:val="none" w:sz="0" w:space="0" w:color="auto"/>
                        <w:left w:val="none" w:sz="0" w:space="0" w:color="auto"/>
                        <w:bottom w:val="none" w:sz="0" w:space="0" w:color="auto"/>
                        <w:right w:val="none" w:sz="0" w:space="0" w:color="auto"/>
                      </w:divBdr>
                    </w:div>
                  </w:divsChild>
                </w:div>
                <w:div w:id="452793105">
                  <w:marLeft w:val="0"/>
                  <w:marRight w:val="0"/>
                  <w:marTop w:val="0"/>
                  <w:marBottom w:val="0"/>
                  <w:divBdr>
                    <w:top w:val="none" w:sz="0" w:space="0" w:color="auto"/>
                    <w:left w:val="none" w:sz="0" w:space="0" w:color="auto"/>
                    <w:bottom w:val="none" w:sz="0" w:space="0" w:color="auto"/>
                    <w:right w:val="none" w:sz="0" w:space="0" w:color="auto"/>
                  </w:divBdr>
                  <w:divsChild>
                    <w:div w:id="1100222636">
                      <w:marLeft w:val="0"/>
                      <w:marRight w:val="0"/>
                      <w:marTop w:val="0"/>
                      <w:marBottom w:val="0"/>
                      <w:divBdr>
                        <w:top w:val="none" w:sz="0" w:space="0" w:color="auto"/>
                        <w:left w:val="none" w:sz="0" w:space="0" w:color="auto"/>
                        <w:bottom w:val="none" w:sz="0" w:space="0" w:color="auto"/>
                        <w:right w:val="none" w:sz="0" w:space="0" w:color="auto"/>
                      </w:divBdr>
                    </w:div>
                  </w:divsChild>
                </w:div>
                <w:div w:id="619723458">
                  <w:marLeft w:val="0"/>
                  <w:marRight w:val="0"/>
                  <w:marTop w:val="0"/>
                  <w:marBottom w:val="0"/>
                  <w:divBdr>
                    <w:top w:val="none" w:sz="0" w:space="0" w:color="auto"/>
                    <w:left w:val="none" w:sz="0" w:space="0" w:color="auto"/>
                    <w:bottom w:val="none" w:sz="0" w:space="0" w:color="auto"/>
                    <w:right w:val="none" w:sz="0" w:space="0" w:color="auto"/>
                  </w:divBdr>
                  <w:divsChild>
                    <w:div w:id="1431664135">
                      <w:marLeft w:val="0"/>
                      <w:marRight w:val="0"/>
                      <w:marTop w:val="0"/>
                      <w:marBottom w:val="0"/>
                      <w:divBdr>
                        <w:top w:val="none" w:sz="0" w:space="0" w:color="auto"/>
                        <w:left w:val="none" w:sz="0" w:space="0" w:color="auto"/>
                        <w:bottom w:val="none" w:sz="0" w:space="0" w:color="auto"/>
                        <w:right w:val="none" w:sz="0" w:space="0" w:color="auto"/>
                      </w:divBdr>
                    </w:div>
                  </w:divsChild>
                </w:div>
                <w:div w:id="983971075">
                  <w:marLeft w:val="0"/>
                  <w:marRight w:val="0"/>
                  <w:marTop w:val="0"/>
                  <w:marBottom w:val="0"/>
                  <w:divBdr>
                    <w:top w:val="none" w:sz="0" w:space="0" w:color="auto"/>
                    <w:left w:val="none" w:sz="0" w:space="0" w:color="auto"/>
                    <w:bottom w:val="none" w:sz="0" w:space="0" w:color="auto"/>
                    <w:right w:val="none" w:sz="0" w:space="0" w:color="auto"/>
                  </w:divBdr>
                  <w:divsChild>
                    <w:div w:id="1411921762">
                      <w:marLeft w:val="0"/>
                      <w:marRight w:val="0"/>
                      <w:marTop w:val="0"/>
                      <w:marBottom w:val="0"/>
                      <w:divBdr>
                        <w:top w:val="none" w:sz="0" w:space="0" w:color="auto"/>
                        <w:left w:val="none" w:sz="0" w:space="0" w:color="auto"/>
                        <w:bottom w:val="none" w:sz="0" w:space="0" w:color="auto"/>
                        <w:right w:val="none" w:sz="0" w:space="0" w:color="auto"/>
                      </w:divBdr>
                    </w:div>
                  </w:divsChild>
                </w:div>
                <w:div w:id="1044598204">
                  <w:marLeft w:val="0"/>
                  <w:marRight w:val="0"/>
                  <w:marTop w:val="0"/>
                  <w:marBottom w:val="0"/>
                  <w:divBdr>
                    <w:top w:val="none" w:sz="0" w:space="0" w:color="auto"/>
                    <w:left w:val="none" w:sz="0" w:space="0" w:color="auto"/>
                    <w:bottom w:val="none" w:sz="0" w:space="0" w:color="auto"/>
                    <w:right w:val="none" w:sz="0" w:space="0" w:color="auto"/>
                  </w:divBdr>
                  <w:divsChild>
                    <w:div w:id="1687637769">
                      <w:marLeft w:val="0"/>
                      <w:marRight w:val="0"/>
                      <w:marTop w:val="0"/>
                      <w:marBottom w:val="0"/>
                      <w:divBdr>
                        <w:top w:val="none" w:sz="0" w:space="0" w:color="auto"/>
                        <w:left w:val="none" w:sz="0" w:space="0" w:color="auto"/>
                        <w:bottom w:val="none" w:sz="0" w:space="0" w:color="auto"/>
                        <w:right w:val="none" w:sz="0" w:space="0" w:color="auto"/>
                      </w:divBdr>
                    </w:div>
                  </w:divsChild>
                </w:div>
                <w:div w:id="1056199604">
                  <w:marLeft w:val="0"/>
                  <w:marRight w:val="0"/>
                  <w:marTop w:val="0"/>
                  <w:marBottom w:val="0"/>
                  <w:divBdr>
                    <w:top w:val="none" w:sz="0" w:space="0" w:color="auto"/>
                    <w:left w:val="none" w:sz="0" w:space="0" w:color="auto"/>
                    <w:bottom w:val="none" w:sz="0" w:space="0" w:color="auto"/>
                    <w:right w:val="none" w:sz="0" w:space="0" w:color="auto"/>
                  </w:divBdr>
                  <w:divsChild>
                    <w:div w:id="1084717713">
                      <w:marLeft w:val="0"/>
                      <w:marRight w:val="0"/>
                      <w:marTop w:val="0"/>
                      <w:marBottom w:val="0"/>
                      <w:divBdr>
                        <w:top w:val="none" w:sz="0" w:space="0" w:color="auto"/>
                        <w:left w:val="none" w:sz="0" w:space="0" w:color="auto"/>
                        <w:bottom w:val="none" w:sz="0" w:space="0" w:color="auto"/>
                        <w:right w:val="none" w:sz="0" w:space="0" w:color="auto"/>
                      </w:divBdr>
                    </w:div>
                  </w:divsChild>
                </w:div>
                <w:div w:id="1137139680">
                  <w:marLeft w:val="0"/>
                  <w:marRight w:val="0"/>
                  <w:marTop w:val="0"/>
                  <w:marBottom w:val="0"/>
                  <w:divBdr>
                    <w:top w:val="none" w:sz="0" w:space="0" w:color="auto"/>
                    <w:left w:val="none" w:sz="0" w:space="0" w:color="auto"/>
                    <w:bottom w:val="none" w:sz="0" w:space="0" w:color="auto"/>
                    <w:right w:val="none" w:sz="0" w:space="0" w:color="auto"/>
                  </w:divBdr>
                  <w:divsChild>
                    <w:div w:id="2117866639">
                      <w:marLeft w:val="0"/>
                      <w:marRight w:val="0"/>
                      <w:marTop w:val="0"/>
                      <w:marBottom w:val="0"/>
                      <w:divBdr>
                        <w:top w:val="none" w:sz="0" w:space="0" w:color="auto"/>
                        <w:left w:val="none" w:sz="0" w:space="0" w:color="auto"/>
                        <w:bottom w:val="none" w:sz="0" w:space="0" w:color="auto"/>
                        <w:right w:val="none" w:sz="0" w:space="0" w:color="auto"/>
                      </w:divBdr>
                    </w:div>
                  </w:divsChild>
                </w:div>
                <w:div w:id="1148015464">
                  <w:marLeft w:val="0"/>
                  <w:marRight w:val="0"/>
                  <w:marTop w:val="0"/>
                  <w:marBottom w:val="0"/>
                  <w:divBdr>
                    <w:top w:val="none" w:sz="0" w:space="0" w:color="auto"/>
                    <w:left w:val="none" w:sz="0" w:space="0" w:color="auto"/>
                    <w:bottom w:val="none" w:sz="0" w:space="0" w:color="auto"/>
                    <w:right w:val="none" w:sz="0" w:space="0" w:color="auto"/>
                  </w:divBdr>
                  <w:divsChild>
                    <w:div w:id="878083279">
                      <w:marLeft w:val="0"/>
                      <w:marRight w:val="0"/>
                      <w:marTop w:val="0"/>
                      <w:marBottom w:val="0"/>
                      <w:divBdr>
                        <w:top w:val="none" w:sz="0" w:space="0" w:color="auto"/>
                        <w:left w:val="none" w:sz="0" w:space="0" w:color="auto"/>
                        <w:bottom w:val="none" w:sz="0" w:space="0" w:color="auto"/>
                        <w:right w:val="none" w:sz="0" w:space="0" w:color="auto"/>
                      </w:divBdr>
                    </w:div>
                  </w:divsChild>
                </w:div>
                <w:div w:id="1150512385">
                  <w:marLeft w:val="0"/>
                  <w:marRight w:val="0"/>
                  <w:marTop w:val="0"/>
                  <w:marBottom w:val="0"/>
                  <w:divBdr>
                    <w:top w:val="none" w:sz="0" w:space="0" w:color="auto"/>
                    <w:left w:val="none" w:sz="0" w:space="0" w:color="auto"/>
                    <w:bottom w:val="none" w:sz="0" w:space="0" w:color="auto"/>
                    <w:right w:val="none" w:sz="0" w:space="0" w:color="auto"/>
                  </w:divBdr>
                  <w:divsChild>
                    <w:div w:id="2011760362">
                      <w:marLeft w:val="0"/>
                      <w:marRight w:val="0"/>
                      <w:marTop w:val="0"/>
                      <w:marBottom w:val="0"/>
                      <w:divBdr>
                        <w:top w:val="none" w:sz="0" w:space="0" w:color="auto"/>
                        <w:left w:val="none" w:sz="0" w:space="0" w:color="auto"/>
                        <w:bottom w:val="none" w:sz="0" w:space="0" w:color="auto"/>
                        <w:right w:val="none" w:sz="0" w:space="0" w:color="auto"/>
                      </w:divBdr>
                    </w:div>
                  </w:divsChild>
                </w:div>
                <w:div w:id="1344169381">
                  <w:marLeft w:val="0"/>
                  <w:marRight w:val="0"/>
                  <w:marTop w:val="0"/>
                  <w:marBottom w:val="0"/>
                  <w:divBdr>
                    <w:top w:val="none" w:sz="0" w:space="0" w:color="auto"/>
                    <w:left w:val="none" w:sz="0" w:space="0" w:color="auto"/>
                    <w:bottom w:val="none" w:sz="0" w:space="0" w:color="auto"/>
                    <w:right w:val="none" w:sz="0" w:space="0" w:color="auto"/>
                  </w:divBdr>
                  <w:divsChild>
                    <w:div w:id="1682588121">
                      <w:marLeft w:val="0"/>
                      <w:marRight w:val="0"/>
                      <w:marTop w:val="0"/>
                      <w:marBottom w:val="0"/>
                      <w:divBdr>
                        <w:top w:val="none" w:sz="0" w:space="0" w:color="auto"/>
                        <w:left w:val="none" w:sz="0" w:space="0" w:color="auto"/>
                        <w:bottom w:val="none" w:sz="0" w:space="0" w:color="auto"/>
                        <w:right w:val="none" w:sz="0" w:space="0" w:color="auto"/>
                      </w:divBdr>
                    </w:div>
                  </w:divsChild>
                </w:div>
                <w:div w:id="1471021441">
                  <w:marLeft w:val="0"/>
                  <w:marRight w:val="0"/>
                  <w:marTop w:val="0"/>
                  <w:marBottom w:val="0"/>
                  <w:divBdr>
                    <w:top w:val="none" w:sz="0" w:space="0" w:color="auto"/>
                    <w:left w:val="none" w:sz="0" w:space="0" w:color="auto"/>
                    <w:bottom w:val="none" w:sz="0" w:space="0" w:color="auto"/>
                    <w:right w:val="none" w:sz="0" w:space="0" w:color="auto"/>
                  </w:divBdr>
                  <w:divsChild>
                    <w:div w:id="1461261516">
                      <w:marLeft w:val="0"/>
                      <w:marRight w:val="0"/>
                      <w:marTop w:val="0"/>
                      <w:marBottom w:val="0"/>
                      <w:divBdr>
                        <w:top w:val="none" w:sz="0" w:space="0" w:color="auto"/>
                        <w:left w:val="none" w:sz="0" w:space="0" w:color="auto"/>
                        <w:bottom w:val="none" w:sz="0" w:space="0" w:color="auto"/>
                        <w:right w:val="none" w:sz="0" w:space="0" w:color="auto"/>
                      </w:divBdr>
                    </w:div>
                  </w:divsChild>
                </w:div>
                <w:div w:id="1561133433">
                  <w:marLeft w:val="0"/>
                  <w:marRight w:val="0"/>
                  <w:marTop w:val="0"/>
                  <w:marBottom w:val="0"/>
                  <w:divBdr>
                    <w:top w:val="none" w:sz="0" w:space="0" w:color="auto"/>
                    <w:left w:val="none" w:sz="0" w:space="0" w:color="auto"/>
                    <w:bottom w:val="none" w:sz="0" w:space="0" w:color="auto"/>
                    <w:right w:val="none" w:sz="0" w:space="0" w:color="auto"/>
                  </w:divBdr>
                  <w:divsChild>
                    <w:div w:id="593317716">
                      <w:marLeft w:val="0"/>
                      <w:marRight w:val="0"/>
                      <w:marTop w:val="0"/>
                      <w:marBottom w:val="0"/>
                      <w:divBdr>
                        <w:top w:val="none" w:sz="0" w:space="0" w:color="auto"/>
                        <w:left w:val="none" w:sz="0" w:space="0" w:color="auto"/>
                        <w:bottom w:val="none" w:sz="0" w:space="0" w:color="auto"/>
                        <w:right w:val="none" w:sz="0" w:space="0" w:color="auto"/>
                      </w:divBdr>
                    </w:div>
                    <w:div w:id="866990522">
                      <w:marLeft w:val="0"/>
                      <w:marRight w:val="0"/>
                      <w:marTop w:val="0"/>
                      <w:marBottom w:val="0"/>
                      <w:divBdr>
                        <w:top w:val="none" w:sz="0" w:space="0" w:color="auto"/>
                        <w:left w:val="none" w:sz="0" w:space="0" w:color="auto"/>
                        <w:bottom w:val="none" w:sz="0" w:space="0" w:color="auto"/>
                        <w:right w:val="none" w:sz="0" w:space="0" w:color="auto"/>
                      </w:divBdr>
                    </w:div>
                    <w:div w:id="968588084">
                      <w:marLeft w:val="0"/>
                      <w:marRight w:val="0"/>
                      <w:marTop w:val="0"/>
                      <w:marBottom w:val="0"/>
                      <w:divBdr>
                        <w:top w:val="none" w:sz="0" w:space="0" w:color="auto"/>
                        <w:left w:val="none" w:sz="0" w:space="0" w:color="auto"/>
                        <w:bottom w:val="none" w:sz="0" w:space="0" w:color="auto"/>
                        <w:right w:val="none" w:sz="0" w:space="0" w:color="auto"/>
                      </w:divBdr>
                    </w:div>
                  </w:divsChild>
                </w:div>
                <w:div w:id="1670257069">
                  <w:marLeft w:val="0"/>
                  <w:marRight w:val="0"/>
                  <w:marTop w:val="0"/>
                  <w:marBottom w:val="0"/>
                  <w:divBdr>
                    <w:top w:val="none" w:sz="0" w:space="0" w:color="auto"/>
                    <w:left w:val="none" w:sz="0" w:space="0" w:color="auto"/>
                    <w:bottom w:val="none" w:sz="0" w:space="0" w:color="auto"/>
                    <w:right w:val="none" w:sz="0" w:space="0" w:color="auto"/>
                  </w:divBdr>
                  <w:divsChild>
                    <w:div w:id="543910078">
                      <w:marLeft w:val="0"/>
                      <w:marRight w:val="0"/>
                      <w:marTop w:val="0"/>
                      <w:marBottom w:val="0"/>
                      <w:divBdr>
                        <w:top w:val="none" w:sz="0" w:space="0" w:color="auto"/>
                        <w:left w:val="none" w:sz="0" w:space="0" w:color="auto"/>
                        <w:bottom w:val="none" w:sz="0" w:space="0" w:color="auto"/>
                        <w:right w:val="none" w:sz="0" w:space="0" w:color="auto"/>
                      </w:divBdr>
                    </w:div>
                  </w:divsChild>
                </w:div>
                <w:div w:id="1774666801">
                  <w:marLeft w:val="0"/>
                  <w:marRight w:val="0"/>
                  <w:marTop w:val="0"/>
                  <w:marBottom w:val="0"/>
                  <w:divBdr>
                    <w:top w:val="none" w:sz="0" w:space="0" w:color="auto"/>
                    <w:left w:val="none" w:sz="0" w:space="0" w:color="auto"/>
                    <w:bottom w:val="none" w:sz="0" w:space="0" w:color="auto"/>
                    <w:right w:val="none" w:sz="0" w:space="0" w:color="auto"/>
                  </w:divBdr>
                  <w:divsChild>
                    <w:div w:id="1180315210">
                      <w:marLeft w:val="0"/>
                      <w:marRight w:val="0"/>
                      <w:marTop w:val="0"/>
                      <w:marBottom w:val="0"/>
                      <w:divBdr>
                        <w:top w:val="none" w:sz="0" w:space="0" w:color="auto"/>
                        <w:left w:val="none" w:sz="0" w:space="0" w:color="auto"/>
                        <w:bottom w:val="none" w:sz="0" w:space="0" w:color="auto"/>
                        <w:right w:val="none" w:sz="0" w:space="0" w:color="auto"/>
                      </w:divBdr>
                    </w:div>
                  </w:divsChild>
                </w:div>
                <w:div w:id="1916668314">
                  <w:marLeft w:val="0"/>
                  <w:marRight w:val="0"/>
                  <w:marTop w:val="0"/>
                  <w:marBottom w:val="0"/>
                  <w:divBdr>
                    <w:top w:val="none" w:sz="0" w:space="0" w:color="auto"/>
                    <w:left w:val="none" w:sz="0" w:space="0" w:color="auto"/>
                    <w:bottom w:val="none" w:sz="0" w:space="0" w:color="auto"/>
                    <w:right w:val="none" w:sz="0" w:space="0" w:color="auto"/>
                  </w:divBdr>
                  <w:divsChild>
                    <w:div w:id="63182529">
                      <w:marLeft w:val="0"/>
                      <w:marRight w:val="0"/>
                      <w:marTop w:val="0"/>
                      <w:marBottom w:val="0"/>
                      <w:divBdr>
                        <w:top w:val="none" w:sz="0" w:space="0" w:color="auto"/>
                        <w:left w:val="none" w:sz="0" w:space="0" w:color="auto"/>
                        <w:bottom w:val="none" w:sz="0" w:space="0" w:color="auto"/>
                        <w:right w:val="none" w:sz="0" w:space="0" w:color="auto"/>
                      </w:divBdr>
                    </w:div>
                  </w:divsChild>
                </w:div>
                <w:div w:id="1948922401">
                  <w:marLeft w:val="0"/>
                  <w:marRight w:val="0"/>
                  <w:marTop w:val="0"/>
                  <w:marBottom w:val="0"/>
                  <w:divBdr>
                    <w:top w:val="none" w:sz="0" w:space="0" w:color="auto"/>
                    <w:left w:val="none" w:sz="0" w:space="0" w:color="auto"/>
                    <w:bottom w:val="none" w:sz="0" w:space="0" w:color="auto"/>
                    <w:right w:val="none" w:sz="0" w:space="0" w:color="auto"/>
                  </w:divBdr>
                  <w:divsChild>
                    <w:div w:id="459030549">
                      <w:marLeft w:val="0"/>
                      <w:marRight w:val="0"/>
                      <w:marTop w:val="0"/>
                      <w:marBottom w:val="0"/>
                      <w:divBdr>
                        <w:top w:val="none" w:sz="0" w:space="0" w:color="auto"/>
                        <w:left w:val="none" w:sz="0" w:space="0" w:color="auto"/>
                        <w:bottom w:val="none" w:sz="0" w:space="0" w:color="auto"/>
                        <w:right w:val="none" w:sz="0" w:space="0" w:color="auto"/>
                      </w:divBdr>
                    </w:div>
                  </w:divsChild>
                </w:div>
                <w:div w:id="1950428716">
                  <w:marLeft w:val="0"/>
                  <w:marRight w:val="0"/>
                  <w:marTop w:val="0"/>
                  <w:marBottom w:val="0"/>
                  <w:divBdr>
                    <w:top w:val="none" w:sz="0" w:space="0" w:color="auto"/>
                    <w:left w:val="none" w:sz="0" w:space="0" w:color="auto"/>
                    <w:bottom w:val="none" w:sz="0" w:space="0" w:color="auto"/>
                    <w:right w:val="none" w:sz="0" w:space="0" w:color="auto"/>
                  </w:divBdr>
                  <w:divsChild>
                    <w:div w:id="1279919681">
                      <w:marLeft w:val="0"/>
                      <w:marRight w:val="0"/>
                      <w:marTop w:val="0"/>
                      <w:marBottom w:val="0"/>
                      <w:divBdr>
                        <w:top w:val="none" w:sz="0" w:space="0" w:color="auto"/>
                        <w:left w:val="none" w:sz="0" w:space="0" w:color="auto"/>
                        <w:bottom w:val="none" w:sz="0" w:space="0" w:color="auto"/>
                        <w:right w:val="none" w:sz="0" w:space="0" w:color="auto"/>
                      </w:divBdr>
                    </w:div>
                  </w:divsChild>
                </w:div>
                <w:div w:id="2013678322">
                  <w:marLeft w:val="0"/>
                  <w:marRight w:val="0"/>
                  <w:marTop w:val="0"/>
                  <w:marBottom w:val="0"/>
                  <w:divBdr>
                    <w:top w:val="none" w:sz="0" w:space="0" w:color="auto"/>
                    <w:left w:val="none" w:sz="0" w:space="0" w:color="auto"/>
                    <w:bottom w:val="none" w:sz="0" w:space="0" w:color="auto"/>
                    <w:right w:val="none" w:sz="0" w:space="0" w:color="auto"/>
                  </w:divBdr>
                  <w:divsChild>
                    <w:div w:id="146362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577462">
          <w:marLeft w:val="0"/>
          <w:marRight w:val="0"/>
          <w:marTop w:val="0"/>
          <w:marBottom w:val="0"/>
          <w:divBdr>
            <w:top w:val="none" w:sz="0" w:space="0" w:color="auto"/>
            <w:left w:val="none" w:sz="0" w:space="0" w:color="auto"/>
            <w:bottom w:val="none" w:sz="0" w:space="0" w:color="auto"/>
            <w:right w:val="none" w:sz="0" w:space="0" w:color="auto"/>
          </w:divBdr>
        </w:div>
        <w:div w:id="1312564768">
          <w:marLeft w:val="0"/>
          <w:marRight w:val="0"/>
          <w:marTop w:val="0"/>
          <w:marBottom w:val="0"/>
          <w:divBdr>
            <w:top w:val="none" w:sz="0" w:space="0" w:color="auto"/>
            <w:left w:val="none" w:sz="0" w:space="0" w:color="auto"/>
            <w:bottom w:val="none" w:sz="0" w:space="0" w:color="auto"/>
            <w:right w:val="none" w:sz="0" w:space="0" w:color="auto"/>
          </w:divBdr>
        </w:div>
        <w:div w:id="1329291465">
          <w:marLeft w:val="0"/>
          <w:marRight w:val="0"/>
          <w:marTop w:val="0"/>
          <w:marBottom w:val="0"/>
          <w:divBdr>
            <w:top w:val="none" w:sz="0" w:space="0" w:color="auto"/>
            <w:left w:val="none" w:sz="0" w:space="0" w:color="auto"/>
            <w:bottom w:val="none" w:sz="0" w:space="0" w:color="auto"/>
            <w:right w:val="none" w:sz="0" w:space="0" w:color="auto"/>
          </w:divBdr>
          <w:divsChild>
            <w:div w:id="102461643">
              <w:marLeft w:val="0"/>
              <w:marRight w:val="0"/>
              <w:marTop w:val="0"/>
              <w:marBottom w:val="0"/>
              <w:divBdr>
                <w:top w:val="none" w:sz="0" w:space="0" w:color="auto"/>
                <w:left w:val="none" w:sz="0" w:space="0" w:color="auto"/>
                <w:bottom w:val="none" w:sz="0" w:space="0" w:color="auto"/>
                <w:right w:val="none" w:sz="0" w:space="0" w:color="auto"/>
              </w:divBdr>
            </w:div>
            <w:div w:id="1392460750">
              <w:marLeft w:val="0"/>
              <w:marRight w:val="0"/>
              <w:marTop w:val="0"/>
              <w:marBottom w:val="0"/>
              <w:divBdr>
                <w:top w:val="none" w:sz="0" w:space="0" w:color="auto"/>
                <w:left w:val="none" w:sz="0" w:space="0" w:color="auto"/>
                <w:bottom w:val="none" w:sz="0" w:space="0" w:color="auto"/>
                <w:right w:val="none" w:sz="0" w:space="0" w:color="auto"/>
              </w:divBdr>
            </w:div>
            <w:div w:id="1505438326">
              <w:marLeft w:val="0"/>
              <w:marRight w:val="0"/>
              <w:marTop w:val="0"/>
              <w:marBottom w:val="0"/>
              <w:divBdr>
                <w:top w:val="none" w:sz="0" w:space="0" w:color="auto"/>
                <w:left w:val="none" w:sz="0" w:space="0" w:color="auto"/>
                <w:bottom w:val="none" w:sz="0" w:space="0" w:color="auto"/>
                <w:right w:val="none" w:sz="0" w:space="0" w:color="auto"/>
              </w:divBdr>
            </w:div>
            <w:div w:id="1747222281">
              <w:marLeft w:val="0"/>
              <w:marRight w:val="0"/>
              <w:marTop w:val="0"/>
              <w:marBottom w:val="0"/>
              <w:divBdr>
                <w:top w:val="none" w:sz="0" w:space="0" w:color="auto"/>
                <w:left w:val="none" w:sz="0" w:space="0" w:color="auto"/>
                <w:bottom w:val="none" w:sz="0" w:space="0" w:color="auto"/>
                <w:right w:val="none" w:sz="0" w:space="0" w:color="auto"/>
              </w:divBdr>
            </w:div>
            <w:div w:id="2085755671">
              <w:marLeft w:val="0"/>
              <w:marRight w:val="0"/>
              <w:marTop w:val="0"/>
              <w:marBottom w:val="0"/>
              <w:divBdr>
                <w:top w:val="none" w:sz="0" w:space="0" w:color="auto"/>
                <w:left w:val="none" w:sz="0" w:space="0" w:color="auto"/>
                <w:bottom w:val="none" w:sz="0" w:space="0" w:color="auto"/>
                <w:right w:val="none" w:sz="0" w:space="0" w:color="auto"/>
              </w:divBdr>
            </w:div>
          </w:divsChild>
        </w:div>
        <w:div w:id="1333221750">
          <w:marLeft w:val="0"/>
          <w:marRight w:val="0"/>
          <w:marTop w:val="0"/>
          <w:marBottom w:val="0"/>
          <w:divBdr>
            <w:top w:val="none" w:sz="0" w:space="0" w:color="auto"/>
            <w:left w:val="none" w:sz="0" w:space="0" w:color="auto"/>
            <w:bottom w:val="none" w:sz="0" w:space="0" w:color="auto"/>
            <w:right w:val="none" w:sz="0" w:space="0" w:color="auto"/>
          </w:divBdr>
        </w:div>
        <w:div w:id="1336953569">
          <w:marLeft w:val="0"/>
          <w:marRight w:val="0"/>
          <w:marTop w:val="0"/>
          <w:marBottom w:val="0"/>
          <w:divBdr>
            <w:top w:val="none" w:sz="0" w:space="0" w:color="auto"/>
            <w:left w:val="none" w:sz="0" w:space="0" w:color="auto"/>
            <w:bottom w:val="none" w:sz="0" w:space="0" w:color="auto"/>
            <w:right w:val="none" w:sz="0" w:space="0" w:color="auto"/>
          </w:divBdr>
        </w:div>
        <w:div w:id="1342666113">
          <w:marLeft w:val="0"/>
          <w:marRight w:val="0"/>
          <w:marTop w:val="0"/>
          <w:marBottom w:val="0"/>
          <w:divBdr>
            <w:top w:val="none" w:sz="0" w:space="0" w:color="auto"/>
            <w:left w:val="none" w:sz="0" w:space="0" w:color="auto"/>
            <w:bottom w:val="none" w:sz="0" w:space="0" w:color="auto"/>
            <w:right w:val="none" w:sz="0" w:space="0" w:color="auto"/>
          </w:divBdr>
        </w:div>
        <w:div w:id="1352992038">
          <w:marLeft w:val="0"/>
          <w:marRight w:val="0"/>
          <w:marTop w:val="0"/>
          <w:marBottom w:val="0"/>
          <w:divBdr>
            <w:top w:val="none" w:sz="0" w:space="0" w:color="auto"/>
            <w:left w:val="none" w:sz="0" w:space="0" w:color="auto"/>
            <w:bottom w:val="none" w:sz="0" w:space="0" w:color="auto"/>
            <w:right w:val="none" w:sz="0" w:space="0" w:color="auto"/>
          </w:divBdr>
        </w:div>
        <w:div w:id="1370841650">
          <w:marLeft w:val="0"/>
          <w:marRight w:val="0"/>
          <w:marTop w:val="0"/>
          <w:marBottom w:val="0"/>
          <w:divBdr>
            <w:top w:val="none" w:sz="0" w:space="0" w:color="auto"/>
            <w:left w:val="none" w:sz="0" w:space="0" w:color="auto"/>
            <w:bottom w:val="none" w:sz="0" w:space="0" w:color="auto"/>
            <w:right w:val="none" w:sz="0" w:space="0" w:color="auto"/>
          </w:divBdr>
        </w:div>
        <w:div w:id="1379083800">
          <w:marLeft w:val="0"/>
          <w:marRight w:val="0"/>
          <w:marTop w:val="0"/>
          <w:marBottom w:val="0"/>
          <w:divBdr>
            <w:top w:val="none" w:sz="0" w:space="0" w:color="auto"/>
            <w:left w:val="none" w:sz="0" w:space="0" w:color="auto"/>
            <w:bottom w:val="none" w:sz="0" w:space="0" w:color="auto"/>
            <w:right w:val="none" w:sz="0" w:space="0" w:color="auto"/>
          </w:divBdr>
        </w:div>
        <w:div w:id="1393968478">
          <w:marLeft w:val="0"/>
          <w:marRight w:val="0"/>
          <w:marTop w:val="0"/>
          <w:marBottom w:val="0"/>
          <w:divBdr>
            <w:top w:val="none" w:sz="0" w:space="0" w:color="auto"/>
            <w:left w:val="none" w:sz="0" w:space="0" w:color="auto"/>
            <w:bottom w:val="none" w:sz="0" w:space="0" w:color="auto"/>
            <w:right w:val="none" w:sz="0" w:space="0" w:color="auto"/>
          </w:divBdr>
        </w:div>
        <w:div w:id="1395423695">
          <w:marLeft w:val="0"/>
          <w:marRight w:val="0"/>
          <w:marTop w:val="0"/>
          <w:marBottom w:val="0"/>
          <w:divBdr>
            <w:top w:val="none" w:sz="0" w:space="0" w:color="auto"/>
            <w:left w:val="none" w:sz="0" w:space="0" w:color="auto"/>
            <w:bottom w:val="none" w:sz="0" w:space="0" w:color="auto"/>
            <w:right w:val="none" w:sz="0" w:space="0" w:color="auto"/>
          </w:divBdr>
        </w:div>
        <w:div w:id="1408117607">
          <w:marLeft w:val="0"/>
          <w:marRight w:val="0"/>
          <w:marTop w:val="0"/>
          <w:marBottom w:val="0"/>
          <w:divBdr>
            <w:top w:val="none" w:sz="0" w:space="0" w:color="auto"/>
            <w:left w:val="none" w:sz="0" w:space="0" w:color="auto"/>
            <w:bottom w:val="none" w:sz="0" w:space="0" w:color="auto"/>
            <w:right w:val="none" w:sz="0" w:space="0" w:color="auto"/>
          </w:divBdr>
        </w:div>
        <w:div w:id="1412509809">
          <w:marLeft w:val="0"/>
          <w:marRight w:val="0"/>
          <w:marTop w:val="0"/>
          <w:marBottom w:val="0"/>
          <w:divBdr>
            <w:top w:val="none" w:sz="0" w:space="0" w:color="auto"/>
            <w:left w:val="none" w:sz="0" w:space="0" w:color="auto"/>
            <w:bottom w:val="none" w:sz="0" w:space="0" w:color="auto"/>
            <w:right w:val="none" w:sz="0" w:space="0" w:color="auto"/>
          </w:divBdr>
        </w:div>
        <w:div w:id="1416586776">
          <w:marLeft w:val="0"/>
          <w:marRight w:val="0"/>
          <w:marTop w:val="0"/>
          <w:marBottom w:val="0"/>
          <w:divBdr>
            <w:top w:val="none" w:sz="0" w:space="0" w:color="auto"/>
            <w:left w:val="none" w:sz="0" w:space="0" w:color="auto"/>
            <w:bottom w:val="none" w:sz="0" w:space="0" w:color="auto"/>
            <w:right w:val="none" w:sz="0" w:space="0" w:color="auto"/>
          </w:divBdr>
        </w:div>
        <w:div w:id="1416634798">
          <w:marLeft w:val="0"/>
          <w:marRight w:val="0"/>
          <w:marTop w:val="0"/>
          <w:marBottom w:val="0"/>
          <w:divBdr>
            <w:top w:val="none" w:sz="0" w:space="0" w:color="auto"/>
            <w:left w:val="none" w:sz="0" w:space="0" w:color="auto"/>
            <w:bottom w:val="none" w:sz="0" w:space="0" w:color="auto"/>
            <w:right w:val="none" w:sz="0" w:space="0" w:color="auto"/>
          </w:divBdr>
        </w:div>
        <w:div w:id="1426997803">
          <w:marLeft w:val="0"/>
          <w:marRight w:val="0"/>
          <w:marTop w:val="0"/>
          <w:marBottom w:val="0"/>
          <w:divBdr>
            <w:top w:val="none" w:sz="0" w:space="0" w:color="auto"/>
            <w:left w:val="none" w:sz="0" w:space="0" w:color="auto"/>
            <w:bottom w:val="none" w:sz="0" w:space="0" w:color="auto"/>
            <w:right w:val="none" w:sz="0" w:space="0" w:color="auto"/>
          </w:divBdr>
        </w:div>
        <w:div w:id="1435859986">
          <w:marLeft w:val="0"/>
          <w:marRight w:val="0"/>
          <w:marTop w:val="0"/>
          <w:marBottom w:val="0"/>
          <w:divBdr>
            <w:top w:val="none" w:sz="0" w:space="0" w:color="auto"/>
            <w:left w:val="none" w:sz="0" w:space="0" w:color="auto"/>
            <w:bottom w:val="none" w:sz="0" w:space="0" w:color="auto"/>
            <w:right w:val="none" w:sz="0" w:space="0" w:color="auto"/>
          </w:divBdr>
          <w:divsChild>
            <w:div w:id="22443166">
              <w:marLeft w:val="0"/>
              <w:marRight w:val="0"/>
              <w:marTop w:val="0"/>
              <w:marBottom w:val="0"/>
              <w:divBdr>
                <w:top w:val="none" w:sz="0" w:space="0" w:color="auto"/>
                <w:left w:val="none" w:sz="0" w:space="0" w:color="auto"/>
                <w:bottom w:val="none" w:sz="0" w:space="0" w:color="auto"/>
                <w:right w:val="none" w:sz="0" w:space="0" w:color="auto"/>
              </w:divBdr>
            </w:div>
            <w:div w:id="658655449">
              <w:marLeft w:val="0"/>
              <w:marRight w:val="0"/>
              <w:marTop w:val="0"/>
              <w:marBottom w:val="0"/>
              <w:divBdr>
                <w:top w:val="none" w:sz="0" w:space="0" w:color="auto"/>
                <w:left w:val="none" w:sz="0" w:space="0" w:color="auto"/>
                <w:bottom w:val="none" w:sz="0" w:space="0" w:color="auto"/>
                <w:right w:val="none" w:sz="0" w:space="0" w:color="auto"/>
              </w:divBdr>
            </w:div>
            <w:div w:id="1301839089">
              <w:marLeft w:val="0"/>
              <w:marRight w:val="0"/>
              <w:marTop w:val="0"/>
              <w:marBottom w:val="0"/>
              <w:divBdr>
                <w:top w:val="none" w:sz="0" w:space="0" w:color="auto"/>
                <w:left w:val="none" w:sz="0" w:space="0" w:color="auto"/>
                <w:bottom w:val="none" w:sz="0" w:space="0" w:color="auto"/>
                <w:right w:val="none" w:sz="0" w:space="0" w:color="auto"/>
              </w:divBdr>
            </w:div>
            <w:div w:id="1482036790">
              <w:marLeft w:val="0"/>
              <w:marRight w:val="0"/>
              <w:marTop w:val="0"/>
              <w:marBottom w:val="0"/>
              <w:divBdr>
                <w:top w:val="none" w:sz="0" w:space="0" w:color="auto"/>
                <w:left w:val="none" w:sz="0" w:space="0" w:color="auto"/>
                <w:bottom w:val="none" w:sz="0" w:space="0" w:color="auto"/>
                <w:right w:val="none" w:sz="0" w:space="0" w:color="auto"/>
              </w:divBdr>
            </w:div>
            <w:div w:id="1864709990">
              <w:marLeft w:val="0"/>
              <w:marRight w:val="0"/>
              <w:marTop w:val="0"/>
              <w:marBottom w:val="0"/>
              <w:divBdr>
                <w:top w:val="none" w:sz="0" w:space="0" w:color="auto"/>
                <w:left w:val="none" w:sz="0" w:space="0" w:color="auto"/>
                <w:bottom w:val="none" w:sz="0" w:space="0" w:color="auto"/>
                <w:right w:val="none" w:sz="0" w:space="0" w:color="auto"/>
              </w:divBdr>
            </w:div>
          </w:divsChild>
        </w:div>
        <w:div w:id="1441604385">
          <w:marLeft w:val="0"/>
          <w:marRight w:val="0"/>
          <w:marTop w:val="0"/>
          <w:marBottom w:val="0"/>
          <w:divBdr>
            <w:top w:val="none" w:sz="0" w:space="0" w:color="auto"/>
            <w:left w:val="none" w:sz="0" w:space="0" w:color="auto"/>
            <w:bottom w:val="none" w:sz="0" w:space="0" w:color="auto"/>
            <w:right w:val="none" w:sz="0" w:space="0" w:color="auto"/>
          </w:divBdr>
        </w:div>
        <w:div w:id="1458839100">
          <w:marLeft w:val="0"/>
          <w:marRight w:val="0"/>
          <w:marTop w:val="0"/>
          <w:marBottom w:val="0"/>
          <w:divBdr>
            <w:top w:val="none" w:sz="0" w:space="0" w:color="auto"/>
            <w:left w:val="none" w:sz="0" w:space="0" w:color="auto"/>
            <w:bottom w:val="none" w:sz="0" w:space="0" w:color="auto"/>
            <w:right w:val="none" w:sz="0" w:space="0" w:color="auto"/>
          </w:divBdr>
        </w:div>
        <w:div w:id="1468283280">
          <w:marLeft w:val="0"/>
          <w:marRight w:val="0"/>
          <w:marTop w:val="0"/>
          <w:marBottom w:val="0"/>
          <w:divBdr>
            <w:top w:val="none" w:sz="0" w:space="0" w:color="auto"/>
            <w:left w:val="none" w:sz="0" w:space="0" w:color="auto"/>
            <w:bottom w:val="none" w:sz="0" w:space="0" w:color="auto"/>
            <w:right w:val="none" w:sz="0" w:space="0" w:color="auto"/>
          </w:divBdr>
        </w:div>
        <w:div w:id="1470056192">
          <w:marLeft w:val="0"/>
          <w:marRight w:val="0"/>
          <w:marTop w:val="0"/>
          <w:marBottom w:val="0"/>
          <w:divBdr>
            <w:top w:val="none" w:sz="0" w:space="0" w:color="auto"/>
            <w:left w:val="none" w:sz="0" w:space="0" w:color="auto"/>
            <w:bottom w:val="none" w:sz="0" w:space="0" w:color="auto"/>
            <w:right w:val="none" w:sz="0" w:space="0" w:color="auto"/>
          </w:divBdr>
        </w:div>
        <w:div w:id="1476336315">
          <w:marLeft w:val="0"/>
          <w:marRight w:val="0"/>
          <w:marTop w:val="0"/>
          <w:marBottom w:val="0"/>
          <w:divBdr>
            <w:top w:val="none" w:sz="0" w:space="0" w:color="auto"/>
            <w:left w:val="none" w:sz="0" w:space="0" w:color="auto"/>
            <w:bottom w:val="none" w:sz="0" w:space="0" w:color="auto"/>
            <w:right w:val="none" w:sz="0" w:space="0" w:color="auto"/>
          </w:divBdr>
        </w:div>
        <w:div w:id="1476944419">
          <w:marLeft w:val="0"/>
          <w:marRight w:val="0"/>
          <w:marTop w:val="0"/>
          <w:marBottom w:val="0"/>
          <w:divBdr>
            <w:top w:val="none" w:sz="0" w:space="0" w:color="auto"/>
            <w:left w:val="none" w:sz="0" w:space="0" w:color="auto"/>
            <w:bottom w:val="none" w:sz="0" w:space="0" w:color="auto"/>
            <w:right w:val="none" w:sz="0" w:space="0" w:color="auto"/>
          </w:divBdr>
        </w:div>
        <w:div w:id="1500730812">
          <w:marLeft w:val="0"/>
          <w:marRight w:val="0"/>
          <w:marTop w:val="0"/>
          <w:marBottom w:val="0"/>
          <w:divBdr>
            <w:top w:val="none" w:sz="0" w:space="0" w:color="auto"/>
            <w:left w:val="none" w:sz="0" w:space="0" w:color="auto"/>
            <w:bottom w:val="none" w:sz="0" w:space="0" w:color="auto"/>
            <w:right w:val="none" w:sz="0" w:space="0" w:color="auto"/>
          </w:divBdr>
        </w:div>
        <w:div w:id="1501695880">
          <w:marLeft w:val="0"/>
          <w:marRight w:val="0"/>
          <w:marTop w:val="0"/>
          <w:marBottom w:val="0"/>
          <w:divBdr>
            <w:top w:val="none" w:sz="0" w:space="0" w:color="auto"/>
            <w:left w:val="none" w:sz="0" w:space="0" w:color="auto"/>
            <w:bottom w:val="none" w:sz="0" w:space="0" w:color="auto"/>
            <w:right w:val="none" w:sz="0" w:space="0" w:color="auto"/>
          </w:divBdr>
        </w:div>
        <w:div w:id="1527908740">
          <w:marLeft w:val="0"/>
          <w:marRight w:val="0"/>
          <w:marTop w:val="0"/>
          <w:marBottom w:val="0"/>
          <w:divBdr>
            <w:top w:val="none" w:sz="0" w:space="0" w:color="auto"/>
            <w:left w:val="none" w:sz="0" w:space="0" w:color="auto"/>
            <w:bottom w:val="none" w:sz="0" w:space="0" w:color="auto"/>
            <w:right w:val="none" w:sz="0" w:space="0" w:color="auto"/>
          </w:divBdr>
        </w:div>
        <w:div w:id="1555509017">
          <w:marLeft w:val="0"/>
          <w:marRight w:val="0"/>
          <w:marTop w:val="0"/>
          <w:marBottom w:val="0"/>
          <w:divBdr>
            <w:top w:val="none" w:sz="0" w:space="0" w:color="auto"/>
            <w:left w:val="none" w:sz="0" w:space="0" w:color="auto"/>
            <w:bottom w:val="none" w:sz="0" w:space="0" w:color="auto"/>
            <w:right w:val="none" w:sz="0" w:space="0" w:color="auto"/>
          </w:divBdr>
        </w:div>
        <w:div w:id="1565220678">
          <w:marLeft w:val="0"/>
          <w:marRight w:val="0"/>
          <w:marTop w:val="0"/>
          <w:marBottom w:val="0"/>
          <w:divBdr>
            <w:top w:val="none" w:sz="0" w:space="0" w:color="auto"/>
            <w:left w:val="none" w:sz="0" w:space="0" w:color="auto"/>
            <w:bottom w:val="none" w:sz="0" w:space="0" w:color="auto"/>
            <w:right w:val="none" w:sz="0" w:space="0" w:color="auto"/>
          </w:divBdr>
          <w:divsChild>
            <w:div w:id="1010065974">
              <w:marLeft w:val="-75"/>
              <w:marRight w:val="0"/>
              <w:marTop w:val="30"/>
              <w:marBottom w:val="30"/>
              <w:divBdr>
                <w:top w:val="none" w:sz="0" w:space="0" w:color="auto"/>
                <w:left w:val="none" w:sz="0" w:space="0" w:color="auto"/>
                <w:bottom w:val="none" w:sz="0" w:space="0" w:color="auto"/>
                <w:right w:val="none" w:sz="0" w:space="0" w:color="auto"/>
              </w:divBdr>
              <w:divsChild>
                <w:div w:id="153231046">
                  <w:marLeft w:val="0"/>
                  <w:marRight w:val="0"/>
                  <w:marTop w:val="0"/>
                  <w:marBottom w:val="0"/>
                  <w:divBdr>
                    <w:top w:val="none" w:sz="0" w:space="0" w:color="auto"/>
                    <w:left w:val="none" w:sz="0" w:space="0" w:color="auto"/>
                    <w:bottom w:val="none" w:sz="0" w:space="0" w:color="auto"/>
                    <w:right w:val="none" w:sz="0" w:space="0" w:color="auto"/>
                  </w:divBdr>
                  <w:divsChild>
                    <w:div w:id="1836722653">
                      <w:marLeft w:val="0"/>
                      <w:marRight w:val="0"/>
                      <w:marTop w:val="0"/>
                      <w:marBottom w:val="0"/>
                      <w:divBdr>
                        <w:top w:val="none" w:sz="0" w:space="0" w:color="auto"/>
                        <w:left w:val="none" w:sz="0" w:space="0" w:color="auto"/>
                        <w:bottom w:val="none" w:sz="0" w:space="0" w:color="auto"/>
                        <w:right w:val="none" w:sz="0" w:space="0" w:color="auto"/>
                      </w:divBdr>
                    </w:div>
                  </w:divsChild>
                </w:div>
                <w:div w:id="207686885">
                  <w:marLeft w:val="0"/>
                  <w:marRight w:val="0"/>
                  <w:marTop w:val="0"/>
                  <w:marBottom w:val="0"/>
                  <w:divBdr>
                    <w:top w:val="none" w:sz="0" w:space="0" w:color="auto"/>
                    <w:left w:val="none" w:sz="0" w:space="0" w:color="auto"/>
                    <w:bottom w:val="none" w:sz="0" w:space="0" w:color="auto"/>
                    <w:right w:val="none" w:sz="0" w:space="0" w:color="auto"/>
                  </w:divBdr>
                  <w:divsChild>
                    <w:div w:id="961962074">
                      <w:marLeft w:val="0"/>
                      <w:marRight w:val="0"/>
                      <w:marTop w:val="0"/>
                      <w:marBottom w:val="0"/>
                      <w:divBdr>
                        <w:top w:val="none" w:sz="0" w:space="0" w:color="auto"/>
                        <w:left w:val="none" w:sz="0" w:space="0" w:color="auto"/>
                        <w:bottom w:val="none" w:sz="0" w:space="0" w:color="auto"/>
                        <w:right w:val="none" w:sz="0" w:space="0" w:color="auto"/>
                      </w:divBdr>
                    </w:div>
                  </w:divsChild>
                </w:div>
                <w:div w:id="279069512">
                  <w:marLeft w:val="0"/>
                  <w:marRight w:val="0"/>
                  <w:marTop w:val="0"/>
                  <w:marBottom w:val="0"/>
                  <w:divBdr>
                    <w:top w:val="none" w:sz="0" w:space="0" w:color="auto"/>
                    <w:left w:val="none" w:sz="0" w:space="0" w:color="auto"/>
                    <w:bottom w:val="none" w:sz="0" w:space="0" w:color="auto"/>
                    <w:right w:val="none" w:sz="0" w:space="0" w:color="auto"/>
                  </w:divBdr>
                  <w:divsChild>
                    <w:div w:id="1606114287">
                      <w:marLeft w:val="0"/>
                      <w:marRight w:val="0"/>
                      <w:marTop w:val="0"/>
                      <w:marBottom w:val="0"/>
                      <w:divBdr>
                        <w:top w:val="none" w:sz="0" w:space="0" w:color="auto"/>
                        <w:left w:val="none" w:sz="0" w:space="0" w:color="auto"/>
                        <w:bottom w:val="none" w:sz="0" w:space="0" w:color="auto"/>
                        <w:right w:val="none" w:sz="0" w:space="0" w:color="auto"/>
                      </w:divBdr>
                    </w:div>
                  </w:divsChild>
                </w:div>
                <w:div w:id="385177536">
                  <w:marLeft w:val="0"/>
                  <w:marRight w:val="0"/>
                  <w:marTop w:val="0"/>
                  <w:marBottom w:val="0"/>
                  <w:divBdr>
                    <w:top w:val="none" w:sz="0" w:space="0" w:color="auto"/>
                    <w:left w:val="none" w:sz="0" w:space="0" w:color="auto"/>
                    <w:bottom w:val="none" w:sz="0" w:space="0" w:color="auto"/>
                    <w:right w:val="none" w:sz="0" w:space="0" w:color="auto"/>
                  </w:divBdr>
                  <w:divsChild>
                    <w:div w:id="811948332">
                      <w:marLeft w:val="0"/>
                      <w:marRight w:val="0"/>
                      <w:marTop w:val="0"/>
                      <w:marBottom w:val="0"/>
                      <w:divBdr>
                        <w:top w:val="none" w:sz="0" w:space="0" w:color="auto"/>
                        <w:left w:val="none" w:sz="0" w:space="0" w:color="auto"/>
                        <w:bottom w:val="none" w:sz="0" w:space="0" w:color="auto"/>
                        <w:right w:val="none" w:sz="0" w:space="0" w:color="auto"/>
                      </w:divBdr>
                    </w:div>
                  </w:divsChild>
                </w:div>
                <w:div w:id="412703781">
                  <w:marLeft w:val="0"/>
                  <w:marRight w:val="0"/>
                  <w:marTop w:val="0"/>
                  <w:marBottom w:val="0"/>
                  <w:divBdr>
                    <w:top w:val="none" w:sz="0" w:space="0" w:color="auto"/>
                    <w:left w:val="none" w:sz="0" w:space="0" w:color="auto"/>
                    <w:bottom w:val="none" w:sz="0" w:space="0" w:color="auto"/>
                    <w:right w:val="none" w:sz="0" w:space="0" w:color="auto"/>
                  </w:divBdr>
                  <w:divsChild>
                    <w:div w:id="1471173588">
                      <w:marLeft w:val="0"/>
                      <w:marRight w:val="0"/>
                      <w:marTop w:val="0"/>
                      <w:marBottom w:val="0"/>
                      <w:divBdr>
                        <w:top w:val="none" w:sz="0" w:space="0" w:color="auto"/>
                        <w:left w:val="none" w:sz="0" w:space="0" w:color="auto"/>
                        <w:bottom w:val="none" w:sz="0" w:space="0" w:color="auto"/>
                        <w:right w:val="none" w:sz="0" w:space="0" w:color="auto"/>
                      </w:divBdr>
                    </w:div>
                  </w:divsChild>
                </w:div>
                <w:div w:id="474838589">
                  <w:marLeft w:val="0"/>
                  <w:marRight w:val="0"/>
                  <w:marTop w:val="0"/>
                  <w:marBottom w:val="0"/>
                  <w:divBdr>
                    <w:top w:val="none" w:sz="0" w:space="0" w:color="auto"/>
                    <w:left w:val="none" w:sz="0" w:space="0" w:color="auto"/>
                    <w:bottom w:val="none" w:sz="0" w:space="0" w:color="auto"/>
                    <w:right w:val="none" w:sz="0" w:space="0" w:color="auto"/>
                  </w:divBdr>
                  <w:divsChild>
                    <w:div w:id="105396419">
                      <w:marLeft w:val="0"/>
                      <w:marRight w:val="0"/>
                      <w:marTop w:val="0"/>
                      <w:marBottom w:val="0"/>
                      <w:divBdr>
                        <w:top w:val="none" w:sz="0" w:space="0" w:color="auto"/>
                        <w:left w:val="none" w:sz="0" w:space="0" w:color="auto"/>
                        <w:bottom w:val="none" w:sz="0" w:space="0" w:color="auto"/>
                        <w:right w:val="none" w:sz="0" w:space="0" w:color="auto"/>
                      </w:divBdr>
                    </w:div>
                  </w:divsChild>
                </w:div>
                <w:div w:id="604266367">
                  <w:marLeft w:val="0"/>
                  <w:marRight w:val="0"/>
                  <w:marTop w:val="0"/>
                  <w:marBottom w:val="0"/>
                  <w:divBdr>
                    <w:top w:val="none" w:sz="0" w:space="0" w:color="auto"/>
                    <w:left w:val="none" w:sz="0" w:space="0" w:color="auto"/>
                    <w:bottom w:val="none" w:sz="0" w:space="0" w:color="auto"/>
                    <w:right w:val="none" w:sz="0" w:space="0" w:color="auto"/>
                  </w:divBdr>
                  <w:divsChild>
                    <w:div w:id="1188518315">
                      <w:marLeft w:val="0"/>
                      <w:marRight w:val="0"/>
                      <w:marTop w:val="0"/>
                      <w:marBottom w:val="0"/>
                      <w:divBdr>
                        <w:top w:val="none" w:sz="0" w:space="0" w:color="auto"/>
                        <w:left w:val="none" w:sz="0" w:space="0" w:color="auto"/>
                        <w:bottom w:val="none" w:sz="0" w:space="0" w:color="auto"/>
                        <w:right w:val="none" w:sz="0" w:space="0" w:color="auto"/>
                      </w:divBdr>
                    </w:div>
                  </w:divsChild>
                </w:div>
                <w:div w:id="618337812">
                  <w:marLeft w:val="0"/>
                  <w:marRight w:val="0"/>
                  <w:marTop w:val="0"/>
                  <w:marBottom w:val="0"/>
                  <w:divBdr>
                    <w:top w:val="none" w:sz="0" w:space="0" w:color="auto"/>
                    <w:left w:val="none" w:sz="0" w:space="0" w:color="auto"/>
                    <w:bottom w:val="none" w:sz="0" w:space="0" w:color="auto"/>
                    <w:right w:val="none" w:sz="0" w:space="0" w:color="auto"/>
                  </w:divBdr>
                  <w:divsChild>
                    <w:div w:id="1827277158">
                      <w:marLeft w:val="0"/>
                      <w:marRight w:val="0"/>
                      <w:marTop w:val="0"/>
                      <w:marBottom w:val="0"/>
                      <w:divBdr>
                        <w:top w:val="none" w:sz="0" w:space="0" w:color="auto"/>
                        <w:left w:val="none" w:sz="0" w:space="0" w:color="auto"/>
                        <w:bottom w:val="none" w:sz="0" w:space="0" w:color="auto"/>
                        <w:right w:val="none" w:sz="0" w:space="0" w:color="auto"/>
                      </w:divBdr>
                    </w:div>
                  </w:divsChild>
                </w:div>
                <w:div w:id="637690964">
                  <w:marLeft w:val="0"/>
                  <w:marRight w:val="0"/>
                  <w:marTop w:val="0"/>
                  <w:marBottom w:val="0"/>
                  <w:divBdr>
                    <w:top w:val="none" w:sz="0" w:space="0" w:color="auto"/>
                    <w:left w:val="none" w:sz="0" w:space="0" w:color="auto"/>
                    <w:bottom w:val="none" w:sz="0" w:space="0" w:color="auto"/>
                    <w:right w:val="none" w:sz="0" w:space="0" w:color="auto"/>
                  </w:divBdr>
                  <w:divsChild>
                    <w:div w:id="1060128894">
                      <w:marLeft w:val="0"/>
                      <w:marRight w:val="0"/>
                      <w:marTop w:val="0"/>
                      <w:marBottom w:val="0"/>
                      <w:divBdr>
                        <w:top w:val="none" w:sz="0" w:space="0" w:color="auto"/>
                        <w:left w:val="none" w:sz="0" w:space="0" w:color="auto"/>
                        <w:bottom w:val="none" w:sz="0" w:space="0" w:color="auto"/>
                        <w:right w:val="none" w:sz="0" w:space="0" w:color="auto"/>
                      </w:divBdr>
                    </w:div>
                  </w:divsChild>
                </w:div>
                <w:div w:id="871847280">
                  <w:marLeft w:val="0"/>
                  <w:marRight w:val="0"/>
                  <w:marTop w:val="0"/>
                  <w:marBottom w:val="0"/>
                  <w:divBdr>
                    <w:top w:val="none" w:sz="0" w:space="0" w:color="auto"/>
                    <w:left w:val="none" w:sz="0" w:space="0" w:color="auto"/>
                    <w:bottom w:val="none" w:sz="0" w:space="0" w:color="auto"/>
                    <w:right w:val="none" w:sz="0" w:space="0" w:color="auto"/>
                  </w:divBdr>
                  <w:divsChild>
                    <w:div w:id="84352730">
                      <w:marLeft w:val="0"/>
                      <w:marRight w:val="0"/>
                      <w:marTop w:val="0"/>
                      <w:marBottom w:val="0"/>
                      <w:divBdr>
                        <w:top w:val="none" w:sz="0" w:space="0" w:color="auto"/>
                        <w:left w:val="none" w:sz="0" w:space="0" w:color="auto"/>
                        <w:bottom w:val="none" w:sz="0" w:space="0" w:color="auto"/>
                        <w:right w:val="none" w:sz="0" w:space="0" w:color="auto"/>
                      </w:divBdr>
                    </w:div>
                  </w:divsChild>
                </w:div>
                <w:div w:id="878471255">
                  <w:marLeft w:val="0"/>
                  <w:marRight w:val="0"/>
                  <w:marTop w:val="0"/>
                  <w:marBottom w:val="0"/>
                  <w:divBdr>
                    <w:top w:val="none" w:sz="0" w:space="0" w:color="auto"/>
                    <w:left w:val="none" w:sz="0" w:space="0" w:color="auto"/>
                    <w:bottom w:val="none" w:sz="0" w:space="0" w:color="auto"/>
                    <w:right w:val="none" w:sz="0" w:space="0" w:color="auto"/>
                  </w:divBdr>
                  <w:divsChild>
                    <w:div w:id="102727193">
                      <w:marLeft w:val="0"/>
                      <w:marRight w:val="0"/>
                      <w:marTop w:val="0"/>
                      <w:marBottom w:val="0"/>
                      <w:divBdr>
                        <w:top w:val="none" w:sz="0" w:space="0" w:color="auto"/>
                        <w:left w:val="none" w:sz="0" w:space="0" w:color="auto"/>
                        <w:bottom w:val="none" w:sz="0" w:space="0" w:color="auto"/>
                        <w:right w:val="none" w:sz="0" w:space="0" w:color="auto"/>
                      </w:divBdr>
                    </w:div>
                  </w:divsChild>
                </w:div>
                <w:div w:id="929583546">
                  <w:marLeft w:val="0"/>
                  <w:marRight w:val="0"/>
                  <w:marTop w:val="0"/>
                  <w:marBottom w:val="0"/>
                  <w:divBdr>
                    <w:top w:val="none" w:sz="0" w:space="0" w:color="auto"/>
                    <w:left w:val="none" w:sz="0" w:space="0" w:color="auto"/>
                    <w:bottom w:val="none" w:sz="0" w:space="0" w:color="auto"/>
                    <w:right w:val="none" w:sz="0" w:space="0" w:color="auto"/>
                  </w:divBdr>
                  <w:divsChild>
                    <w:div w:id="935019696">
                      <w:marLeft w:val="0"/>
                      <w:marRight w:val="0"/>
                      <w:marTop w:val="0"/>
                      <w:marBottom w:val="0"/>
                      <w:divBdr>
                        <w:top w:val="none" w:sz="0" w:space="0" w:color="auto"/>
                        <w:left w:val="none" w:sz="0" w:space="0" w:color="auto"/>
                        <w:bottom w:val="none" w:sz="0" w:space="0" w:color="auto"/>
                        <w:right w:val="none" w:sz="0" w:space="0" w:color="auto"/>
                      </w:divBdr>
                    </w:div>
                  </w:divsChild>
                </w:div>
                <w:div w:id="975179612">
                  <w:marLeft w:val="0"/>
                  <w:marRight w:val="0"/>
                  <w:marTop w:val="0"/>
                  <w:marBottom w:val="0"/>
                  <w:divBdr>
                    <w:top w:val="none" w:sz="0" w:space="0" w:color="auto"/>
                    <w:left w:val="none" w:sz="0" w:space="0" w:color="auto"/>
                    <w:bottom w:val="none" w:sz="0" w:space="0" w:color="auto"/>
                    <w:right w:val="none" w:sz="0" w:space="0" w:color="auto"/>
                  </w:divBdr>
                  <w:divsChild>
                    <w:div w:id="1755777500">
                      <w:marLeft w:val="0"/>
                      <w:marRight w:val="0"/>
                      <w:marTop w:val="0"/>
                      <w:marBottom w:val="0"/>
                      <w:divBdr>
                        <w:top w:val="none" w:sz="0" w:space="0" w:color="auto"/>
                        <w:left w:val="none" w:sz="0" w:space="0" w:color="auto"/>
                        <w:bottom w:val="none" w:sz="0" w:space="0" w:color="auto"/>
                        <w:right w:val="none" w:sz="0" w:space="0" w:color="auto"/>
                      </w:divBdr>
                    </w:div>
                  </w:divsChild>
                </w:div>
                <w:div w:id="994993426">
                  <w:marLeft w:val="0"/>
                  <w:marRight w:val="0"/>
                  <w:marTop w:val="0"/>
                  <w:marBottom w:val="0"/>
                  <w:divBdr>
                    <w:top w:val="none" w:sz="0" w:space="0" w:color="auto"/>
                    <w:left w:val="none" w:sz="0" w:space="0" w:color="auto"/>
                    <w:bottom w:val="none" w:sz="0" w:space="0" w:color="auto"/>
                    <w:right w:val="none" w:sz="0" w:space="0" w:color="auto"/>
                  </w:divBdr>
                  <w:divsChild>
                    <w:div w:id="2001350314">
                      <w:marLeft w:val="0"/>
                      <w:marRight w:val="0"/>
                      <w:marTop w:val="0"/>
                      <w:marBottom w:val="0"/>
                      <w:divBdr>
                        <w:top w:val="none" w:sz="0" w:space="0" w:color="auto"/>
                        <w:left w:val="none" w:sz="0" w:space="0" w:color="auto"/>
                        <w:bottom w:val="none" w:sz="0" w:space="0" w:color="auto"/>
                        <w:right w:val="none" w:sz="0" w:space="0" w:color="auto"/>
                      </w:divBdr>
                    </w:div>
                  </w:divsChild>
                </w:div>
                <w:div w:id="1127896392">
                  <w:marLeft w:val="0"/>
                  <w:marRight w:val="0"/>
                  <w:marTop w:val="0"/>
                  <w:marBottom w:val="0"/>
                  <w:divBdr>
                    <w:top w:val="none" w:sz="0" w:space="0" w:color="auto"/>
                    <w:left w:val="none" w:sz="0" w:space="0" w:color="auto"/>
                    <w:bottom w:val="none" w:sz="0" w:space="0" w:color="auto"/>
                    <w:right w:val="none" w:sz="0" w:space="0" w:color="auto"/>
                  </w:divBdr>
                  <w:divsChild>
                    <w:div w:id="859977868">
                      <w:marLeft w:val="0"/>
                      <w:marRight w:val="0"/>
                      <w:marTop w:val="0"/>
                      <w:marBottom w:val="0"/>
                      <w:divBdr>
                        <w:top w:val="none" w:sz="0" w:space="0" w:color="auto"/>
                        <w:left w:val="none" w:sz="0" w:space="0" w:color="auto"/>
                        <w:bottom w:val="none" w:sz="0" w:space="0" w:color="auto"/>
                        <w:right w:val="none" w:sz="0" w:space="0" w:color="auto"/>
                      </w:divBdr>
                    </w:div>
                    <w:div w:id="1591962506">
                      <w:marLeft w:val="0"/>
                      <w:marRight w:val="0"/>
                      <w:marTop w:val="0"/>
                      <w:marBottom w:val="0"/>
                      <w:divBdr>
                        <w:top w:val="none" w:sz="0" w:space="0" w:color="auto"/>
                        <w:left w:val="none" w:sz="0" w:space="0" w:color="auto"/>
                        <w:bottom w:val="none" w:sz="0" w:space="0" w:color="auto"/>
                        <w:right w:val="none" w:sz="0" w:space="0" w:color="auto"/>
                      </w:divBdr>
                    </w:div>
                  </w:divsChild>
                </w:div>
                <w:div w:id="1140079227">
                  <w:marLeft w:val="0"/>
                  <w:marRight w:val="0"/>
                  <w:marTop w:val="0"/>
                  <w:marBottom w:val="0"/>
                  <w:divBdr>
                    <w:top w:val="none" w:sz="0" w:space="0" w:color="auto"/>
                    <w:left w:val="none" w:sz="0" w:space="0" w:color="auto"/>
                    <w:bottom w:val="none" w:sz="0" w:space="0" w:color="auto"/>
                    <w:right w:val="none" w:sz="0" w:space="0" w:color="auto"/>
                  </w:divBdr>
                  <w:divsChild>
                    <w:div w:id="39941160">
                      <w:marLeft w:val="0"/>
                      <w:marRight w:val="0"/>
                      <w:marTop w:val="0"/>
                      <w:marBottom w:val="0"/>
                      <w:divBdr>
                        <w:top w:val="none" w:sz="0" w:space="0" w:color="auto"/>
                        <w:left w:val="none" w:sz="0" w:space="0" w:color="auto"/>
                        <w:bottom w:val="none" w:sz="0" w:space="0" w:color="auto"/>
                        <w:right w:val="none" w:sz="0" w:space="0" w:color="auto"/>
                      </w:divBdr>
                    </w:div>
                  </w:divsChild>
                </w:div>
                <w:div w:id="1168596691">
                  <w:marLeft w:val="0"/>
                  <w:marRight w:val="0"/>
                  <w:marTop w:val="0"/>
                  <w:marBottom w:val="0"/>
                  <w:divBdr>
                    <w:top w:val="none" w:sz="0" w:space="0" w:color="auto"/>
                    <w:left w:val="none" w:sz="0" w:space="0" w:color="auto"/>
                    <w:bottom w:val="none" w:sz="0" w:space="0" w:color="auto"/>
                    <w:right w:val="none" w:sz="0" w:space="0" w:color="auto"/>
                  </w:divBdr>
                  <w:divsChild>
                    <w:div w:id="1476681800">
                      <w:marLeft w:val="0"/>
                      <w:marRight w:val="0"/>
                      <w:marTop w:val="0"/>
                      <w:marBottom w:val="0"/>
                      <w:divBdr>
                        <w:top w:val="none" w:sz="0" w:space="0" w:color="auto"/>
                        <w:left w:val="none" w:sz="0" w:space="0" w:color="auto"/>
                        <w:bottom w:val="none" w:sz="0" w:space="0" w:color="auto"/>
                        <w:right w:val="none" w:sz="0" w:space="0" w:color="auto"/>
                      </w:divBdr>
                    </w:div>
                  </w:divsChild>
                </w:div>
                <w:div w:id="1376658971">
                  <w:marLeft w:val="0"/>
                  <w:marRight w:val="0"/>
                  <w:marTop w:val="0"/>
                  <w:marBottom w:val="0"/>
                  <w:divBdr>
                    <w:top w:val="none" w:sz="0" w:space="0" w:color="auto"/>
                    <w:left w:val="none" w:sz="0" w:space="0" w:color="auto"/>
                    <w:bottom w:val="none" w:sz="0" w:space="0" w:color="auto"/>
                    <w:right w:val="none" w:sz="0" w:space="0" w:color="auto"/>
                  </w:divBdr>
                  <w:divsChild>
                    <w:div w:id="1411924008">
                      <w:marLeft w:val="0"/>
                      <w:marRight w:val="0"/>
                      <w:marTop w:val="0"/>
                      <w:marBottom w:val="0"/>
                      <w:divBdr>
                        <w:top w:val="none" w:sz="0" w:space="0" w:color="auto"/>
                        <w:left w:val="none" w:sz="0" w:space="0" w:color="auto"/>
                        <w:bottom w:val="none" w:sz="0" w:space="0" w:color="auto"/>
                        <w:right w:val="none" w:sz="0" w:space="0" w:color="auto"/>
                      </w:divBdr>
                    </w:div>
                  </w:divsChild>
                </w:div>
                <w:div w:id="1412703965">
                  <w:marLeft w:val="0"/>
                  <w:marRight w:val="0"/>
                  <w:marTop w:val="0"/>
                  <w:marBottom w:val="0"/>
                  <w:divBdr>
                    <w:top w:val="none" w:sz="0" w:space="0" w:color="auto"/>
                    <w:left w:val="none" w:sz="0" w:space="0" w:color="auto"/>
                    <w:bottom w:val="none" w:sz="0" w:space="0" w:color="auto"/>
                    <w:right w:val="none" w:sz="0" w:space="0" w:color="auto"/>
                  </w:divBdr>
                  <w:divsChild>
                    <w:div w:id="1615207928">
                      <w:marLeft w:val="0"/>
                      <w:marRight w:val="0"/>
                      <w:marTop w:val="0"/>
                      <w:marBottom w:val="0"/>
                      <w:divBdr>
                        <w:top w:val="none" w:sz="0" w:space="0" w:color="auto"/>
                        <w:left w:val="none" w:sz="0" w:space="0" w:color="auto"/>
                        <w:bottom w:val="none" w:sz="0" w:space="0" w:color="auto"/>
                        <w:right w:val="none" w:sz="0" w:space="0" w:color="auto"/>
                      </w:divBdr>
                    </w:div>
                  </w:divsChild>
                </w:div>
                <w:div w:id="1513300199">
                  <w:marLeft w:val="0"/>
                  <w:marRight w:val="0"/>
                  <w:marTop w:val="0"/>
                  <w:marBottom w:val="0"/>
                  <w:divBdr>
                    <w:top w:val="none" w:sz="0" w:space="0" w:color="auto"/>
                    <w:left w:val="none" w:sz="0" w:space="0" w:color="auto"/>
                    <w:bottom w:val="none" w:sz="0" w:space="0" w:color="auto"/>
                    <w:right w:val="none" w:sz="0" w:space="0" w:color="auto"/>
                  </w:divBdr>
                  <w:divsChild>
                    <w:div w:id="1807238621">
                      <w:marLeft w:val="0"/>
                      <w:marRight w:val="0"/>
                      <w:marTop w:val="0"/>
                      <w:marBottom w:val="0"/>
                      <w:divBdr>
                        <w:top w:val="none" w:sz="0" w:space="0" w:color="auto"/>
                        <w:left w:val="none" w:sz="0" w:space="0" w:color="auto"/>
                        <w:bottom w:val="none" w:sz="0" w:space="0" w:color="auto"/>
                        <w:right w:val="none" w:sz="0" w:space="0" w:color="auto"/>
                      </w:divBdr>
                    </w:div>
                  </w:divsChild>
                </w:div>
                <w:div w:id="1620915260">
                  <w:marLeft w:val="0"/>
                  <w:marRight w:val="0"/>
                  <w:marTop w:val="0"/>
                  <w:marBottom w:val="0"/>
                  <w:divBdr>
                    <w:top w:val="none" w:sz="0" w:space="0" w:color="auto"/>
                    <w:left w:val="none" w:sz="0" w:space="0" w:color="auto"/>
                    <w:bottom w:val="none" w:sz="0" w:space="0" w:color="auto"/>
                    <w:right w:val="none" w:sz="0" w:space="0" w:color="auto"/>
                  </w:divBdr>
                  <w:divsChild>
                    <w:div w:id="2015179739">
                      <w:marLeft w:val="0"/>
                      <w:marRight w:val="0"/>
                      <w:marTop w:val="0"/>
                      <w:marBottom w:val="0"/>
                      <w:divBdr>
                        <w:top w:val="none" w:sz="0" w:space="0" w:color="auto"/>
                        <w:left w:val="none" w:sz="0" w:space="0" w:color="auto"/>
                        <w:bottom w:val="none" w:sz="0" w:space="0" w:color="auto"/>
                        <w:right w:val="none" w:sz="0" w:space="0" w:color="auto"/>
                      </w:divBdr>
                    </w:div>
                  </w:divsChild>
                </w:div>
                <w:div w:id="1698969013">
                  <w:marLeft w:val="0"/>
                  <w:marRight w:val="0"/>
                  <w:marTop w:val="0"/>
                  <w:marBottom w:val="0"/>
                  <w:divBdr>
                    <w:top w:val="none" w:sz="0" w:space="0" w:color="auto"/>
                    <w:left w:val="none" w:sz="0" w:space="0" w:color="auto"/>
                    <w:bottom w:val="none" w:sz="0" w:space="0" w:color="auto"/>
                    <w:right w:val="none" w:sz="0" w:space="0" w:color="auto"/>
                  </w:divBdr>
                  <w:divsChild>
                    <w:div w:id="540673637">
                      <w:marLeft w:val="0"/>
                      <w:marRight w:val="0"/>
                      <w:marTop w:val="0"/>
                      <w:marBottom w:val="0"/>
                      <w:divBdr>
                        <w:top w:val="none" w:sz="0" w:space="0" w:color="auto"/>
                        <w:left w:val="none" w:sz="0" w:space="0" w:color="auto"/>
                        <w:bottom w:val="none" w:sz="0" w:space="0" w:color="auto"/>
                        <w:right w:val="none" w:sz="0" w:space="0" w:color="auto"/>
                      </w:divBdr>
                    </w:div>
                  </w:divsChild>
                </w:div>
                <w:div w:id="1758205623">
                  <w:marLeft w:val="0"/>
                  <w:marRight w:val="0"/>
                  <w:marTop w:val="0"/>
                  <w:marBottom w:val="0"/>
                  <w:divBdr>
                    <w:top w:val="none" w:sz="0" w:space="0" w:color="auto"/>
                    <w:left w:val="none" w:sz="0" w:space="0" w:color="auto"/>
                    <w:bottom w:val="none" w:sz="0" w:space="0" w:color="auto"/>
                    <w:right w:val="none" w:sz="0" w:space="0" w:color="auto"/>
                  </w:divBdr>
                  <w:divsChild>
                    <w:div w:id="2012097512">
                      <w:marLeft w:val="0"/>
                      <w:marRight w:val="0"/>
                      <w:marTop w:val="0"/>
                      <w:marBottom w:val="0"/>
                      <w:divBdr>
                        <w:top w:val="none" w:sz="0" w:space="0" w:color="auto"/>
                        <w:left w:val="none" w:sz="0" w:space="0" w:color="auto"/>
                        <w:bottom w:val="none" w:sz="0" w:space="0" w:color="auto"/>
                        <w:right w:val="none" w:sz="0" w:space="0" w:color="auto"/>
                      </w:divBdr>
                    </w:div>
                  </w:divsChild>
                </w:div>
                <w:div w:id="1918399858">
                  <w:marLeft w:val="0"/>
                  <w:marRight w:val="0"/>
                  <w:marTop w:val="0"/>
                  <w:marBottom w:val="0"/>
                  <w:divBdr>
                    <w:top w:val="none" w:sz="0" w:space="0" w:color="auto"/>
                    <w:left w:val="none" w:sz="0" w:space="0" w:color="auto"/>
                    <w:bottom w:val="none" w:sz="0" w:space="0" w:color="auto"/>
                    <w:right w:val="none" w:sz="0" w:space="0" w:color="auto"/>
                  </w:divBdr>
                  <w:divsChild>
                    <w:div w:id="1495805167">
                      <w:marLeft w:val="0"/>
                      <w:marRight w:val="0"/>
                      <w:marTop w:val="0"/>
                      <w:marBottom w:val="0"/>
                      <w:divBdr>
                        <w:top w:val="none" w:sz="0" w:space="0" w:color="auto"/>
                        <w:left w:val="none" w:sz="0" w:space="0" w:color="auto"/>
                        <w:bottom w:val="none" w:sz="0" w:space="0" w:color="auto"/>
                        <w:right w:val="none" w:sz="0" w:space="0" w:color="auto"/>
                      </w:divBdr>
                    </w:div>
                  </w:divsChild>
                </w:div>
                <w:div w:id="1927154344">
                  <w:marLeft w:val="0"/>
                  <w:marRight w:val="0"/>
                  <w:marTop w:val="0"/>
                  <w:marBottom w:val="0"/>
                  <w:divBdr>
                    <w:top w:val="none" w:sz="0" w:space="0" w:color="auto"/>
                    <w:left w:val="none" w:sz="0" w:space="0" w:color="auto"/>
                    <w:bottom w:val="none" w:sz="0" w:space="0" w:color="auto"/>
                    <w:right w:val="none" w:sz="0" w:space="0" w:color="auto"/>
                  </w:divBdr>
                  <w:divsChild>
                    <w:div w:id="528757373">
                      <w:marLeft w:val="0"/>
                      <w:marRight w:val="0"/>
                      <w:marTop w:val="0"/>
                      <w:marBottom w:val="0"/>
                      <w:divBdr>
                        <w:top w:val="none" w:sz="0" w:space="0" w:color="auto"/>
                        <w:left w:val="none" w:sz="0" w:space="0" w:color="auto"/>
                        <w:bottom w:val="none" w:sz="0" w:space="0" w:color="auto"/>
                        <w:right w:val="none" w:sz="0" w:space="0" w:color="auto"/>
                      </w:divBdr>
                    </w:div>
                    <w:div w:id="1057162691">
                      <w:marLeft w:val="0"/>
                      <w:marRight w:val="0"/>
                      <w:marTop w:val="0"/>
                      <w:marBottom w:val="0"/>
                      <w:divBdr>
                        <w:top w:val="none" w:sz="0" w:space="0" w:color="auto"/>
                        <w:left w:val="none" w:sz="0" w:space="0" w:color="auto"/>
                        <w:bottom w:val="none" w:sz="0" w:space="0" w:color="auto"/>
                        <w:right w:val="none" w:sz="0" w:space="0" w:color="auto"/>
                      </w:divBdr>
                    </w:div>
                  </w:divsChild>
                </w:div>
                <w:div w:id="1975139918">
                  <w:marLeft w:val="0"/>
                  <w:marRight w:val="0"/>
                  <w:marTop w:val="0"/>
                  <w:marBottom w:val="0"/>
                  <w:divBdr>
                    <w:top w:val="none" w:sz="0" w:space="0" w:color="auto"/>
                    <w:left w:val="none" w:sz="0" w:space="0" w:color="auto"/>
                    <w:bottom w:val="none" w:sz="0" w:space="0" w:color="auto"/>
                    <w:right w:val="none" w:sz="0" w:space="0" w:color="auto"/>
                  </w:divBdr>
                  <w:divsChild>
                    <w:div w:id="953515407">
                      <w:marLeft w:val="0"/>
                      <w:marRight w:val="0"/>
                      <w:marTop w:val="0"/>
                      <w:marBottom w:val="0"/>
                      <w:divBdr>
                        <w:top w:val="none" w:sz="0" w:space="0" w:color="auto"/>
                        <w:left w:val="none" w:sz="0" w:space="0" w:color="auto"/>
                        <w:bottom w:val="none" w:sz="0" w:space="0" w:color="auto"/>
                        <w:right w:val="none" w:sz="0" w:space="0" w:color="auto"/>
                      </w:divBdr>
                    </w:div>
                  </w:divsChild>
                </w:div>
                <w:div w:id="2018148239">
                  <w:marLeft w:val="0"/>
                  <w:marRight w:val="0"/>
                  <w:marTop w:val="0"/>
                  <w:marBottom w:val="0"/>
                  <w:divBdr>
                    <w:top w:val="none" w:sz="0" w:space="0" w:color="auto"/>
                    <w:left w:val="none" w:sz="0" w:space="0" w:color="auto"/>
                    <w:bottom w:val="none" w:sz="0" w:space="0" w:color="auto"/>
                    <w:right w:val="none" w:sz="0" w:space="0" w:color="auto"/>
                  </w:divBdr>
                  <w:divsChild>
                    <w:div w:id="2071421371">
                      <w:marLeft w:val="0"/>
                      <w:marRight w:val="0"/>
                      <w:marTop w:val="0"/>
                      <w:marBottom w:val="0"/>
                      <w:divBdr>
                        <w:top w:val="none" w:sz="0" w:space="0" w:color="auto"/>
                        <w:left w:val="none" w:sz="0" w:space="0" w:color="auto"/>
                        <w:bottom w:val="none" w:sz="0" w:space="0" w:color="auto"/>
                        <w:right w:val="none" w:sz="0" w:space="0" w:color="auto"/>
                      </w:divBdr>
                    </w:div>
                  </w:divsChild>
                </w:div>
                <w:div w:id="2113427719">
                  <w:marLeft w:val="0"/>
                  <w:marRight w:val="0"/>
                  <w:marTop w:val="0"/>
                  <w:marBottom w:val="0"/>
                  <w:divBdr>
                    <w:top w:val="none" w:sz="0" w:space="0" w:color="auto"/>
                    <w:left w:val="none" w:sz="0" w:space="0" w:color="auto"/>
                    <w:bottom w:val="none" w:sz="0" w:space="0" w:color="auto"/>
                    <w:right w:val="none" w:sz="0" w:space="0" w:color="auto"/>
                  </w:divBdr>
                  <w:divsChild>
                    <w:div w:id="44577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886700">
          <w:marLeft w:val="0"/>
          <w:marRight w:val="0"/>
          <w:marTop w:val="0"/>
          <w:marBottom w:val="0"/>
          <w:divBdr>
            <w:top w:val="none" w:sz="0" w:space="0" w:color="auto"/>
            <w:left w:val="none" w:sz="0" w:space="0" w:color="auto"/>
            <w:bottom w:val="none" w:sz="0" w:space="0" w:color="auto"/>
            <w:right w:val="none" w:sz="0" w:space="0" w:color="auto"/>
          </w:divBdr>
        </w:div>
        <w:div w:id="1607233322">
          <w:marLeft w:val="0"/>
          <w:marRight w:val="0"/>
          <w:marTop w:val="0"/>
          <w:marBottom w:val="0"/>
          <w:divBdr>
            <w:top w:val="none" w:sz="0" w:space="0" w:color="auto"/>
            <w:left w:val="none" w:sz="0" w:space="0" w:color="auto"/>
            <w:bottom w:val="none" w:sz="0" w:space="0" w:color="auto"/>
            <w:right w:val="none" w:sz="0" w:space="0" w:color="auto"/>
          </w:divBdr>
        </w:div>
        <w:div w:id="1609967852">
          <w:marLeft w:val="0"/>
          <w:marRight w:val="0"/>
          <w:marTop w:val="0"/>
          <w:marBottom w:val="0"/>
          <w:divBdr>
            <w:top w:val="none" w:sz="0" w:space="0" w:color="auto"/>
            <w:left w:val="none" w:sz="0" w:space="0" w:color="auto"/>
            <w:bottom w:val="none" w:sz="0" w:space="0" w:color="auto"/>
            <w:right w:val="none" w:sz="0" w:space="0" w:color="auto"/>
          </w:divBdr>
        </w:div>
        <w:div w:id="1611426440">
          <w:marLeft w:val="0"/>
          <w:marRight w:val="0"/>
          <w:marTop w:val="0"/>
          <w:marBottom w:val="0"/>
          <w:divBdr>
            <w:top w:val="none" w:sz="0" w:space="0" w:color="auto"/>
            <w:left w:val="none" w:sz="0" w:space="0" w:color="auto"/>
            <w:bottom w:val="none" w:sz="0" w:space="0" w:color="auto"/>
            <w:right w:val="none" w:sz="0" w:space="0" w:color="auto"/>
          </w:divBdr>
        </w:div>
        <w:div w:id="1634172184">
          <w:marLeft w:val="0"/>
          <w:marRight w:val="0"/>
          <w:marTop w:val="0"/>
          <w:marBottom w:val="0"/>
          <w:divBdr>
            <w:top w:val="none" w:sz="0" w:space="0" w:color="auto"/>
            <w:left w:val="none" w:sz="0" w:space="0" w:color="auto"/>
            <w:bottom w:val="none" w:sz="0" w:space="0" w:color="auto"/>
            <w:right w:val="none" w:sz="0" w:space="0" w:color="auto"/>
          </w:divBdr>
        </w:div>
        <w:div w:id="1644045624">
          <w:marLeft w:val="0"/>
          <w:marRight w:val="0"/>
          <w:marTop w:val="0"/>
          <w:marBottom w:val="0"/>
          <w:divBdr>
            <w:top w:val="none" w:sz="0" w:space="0" w:color="auto"/>
            <w:left w:val="none" w:sz="0" w:space="0" w:color="auto"/>
            <w:bottom w:val="none" w:sz="0" w:space="0" w:color="auto"/>
            <w:right w:val="none" w:sz="0" w:space="0" w:color="auto"/>
          </w:divBdr>
        </w:div>
        <w:div w:id="1644390313">
          <w:marLeft w:val="0"/>
          <w:marRight w:val="0"/>
          <w:marTop w:val="0"/>
          <w:marBottom w:val="0"/>
          <w:divBdr>
            <w:top w:val="none" w:sz="0" w:space="0" w:color="auto"/>
            <w:left w:val="none" w:sz="0" w:space="0" w:color="auto"/>
            <w:bottom w:val="none" w:sz="0" w:space="0" w:color="auto"/>
            <w:right w:val="none" w:sz="0" w:space="0" w:color="auto"/>
          </w:divBdr>
        </w:div>
        <w:div w:id="1658923656">
          <w:marLeft w:val="0"/>
          <w:marRight w:val="0"/>
          <w:marTop w:val="0"/>
          <w:marBottom w:val="0"/>
          <w:divBdr>
            <w:top w:val="none" w:sz="0" w:space="0" w:color="auto"/>
            <w:left w:val="none" w:sz="0" w:space="0" w:color="auto"/>
            <w:bottom w:val="none" w:sz="0" w:space="0" w:color="auto"/>
            <w:right w:val="none" w:sz="0" w:space="0" w:color="auto"/>
          </w:divBdr>
        </w:div>
        <w:div w:id="1663043834">
          <w:marLeft w:val="0"/>
          <w:marRight w:val="0"/>
          <w:marTop w:val="0"/>
          <w:marBottom w:val="0"/>
          <w:divBdr>
            <w:top w:val="none" w:sz="0" w:space="0" w:color="auto"/>
            <w:left w:val="none" w:sz="0" w:space="0" w:color="auto"/>
            <w:bottom w:val="none" w:sz="0" w:space="0" w:color="auto"/>
            <w:right w:val="none" w:sz="0" w:space="0" w:color="auto"/>
          </w:divBdr>
        </w:div>
        <w:div w:id="1664354266">
          <w:marLeft w:val="0"/>
          <w:marRight w:val="0"/>
          <w:marTop w:val="0"/>
          <w:marBottom w:val="0"/>
          <w:divBdr>
            <w:top w:val="none" w:sz="0" w:space="0" w:color="auto"/>
            <w:left w:val="none" w:sz="0" w:space="0" w:color="auto"/>
            <w:bottom w:val="none" w:sz="0" w:space="0" w:color="auto"/>
            <w:right w:val="none" w:sz="0" w:space="0" w:color="auto"/>
          </w:divBdr>
        </w:div>
        <w:div w:id="1666394955">
          <w:marLeft w:val="0"/>
          <w:marRight w:val="0"/>
          <w:marTop w:val="0"/>
          <w:marBottom w:val="0"/>
          <w:divBdr>
            <w:top w:val="none" w:sz="0" w:space="0" w:color="auto"/>
            <w:left w:val="none" w:sz="0" w:space="0" w:color="auto"/>
            <w:bottom w:val="none" w:sz="0" w:space="0" w:color="auto"/>
            <w:right w:val="none" w:sz="0" w:space="0" w:color="auto"/>
          </w:divBdr>
        </w:div>
        <w:div w:id="1670597221">
          <w:marLeft w:val="0"/>
          <w:marRight w:val="0"/>
          <w:marTop w:val="0"/>
          <w:marBottom w:val="0"/>
          <w:divBdr>
            <w:top w:val="none" w:sz="0" w:space="0" w:color="auto"/>
            <w:left w:val="none" w:sz="0" w:space="0" w:color="auto"/>
            <w:bottom w:val="none" w:sz="0" w:space="0" w:color="auto"/>
            <w:right w:val="none" w:sz="0" w:space="0" w:color="auto"/>
          </w:divBdr>
        </w:div>
        <w:div w:id="1687711566">
          <w:marLeft w:val="0"/>
          <w:marRight w:val="0"/>
          <w:marTop w:val="0"/>
          <w:marBottom w:val="0"/>
          <w:divBdr>
            <w:top w:val="none" w:sz="0" w:space="0" w:color="auto"/>
            <w:left w:val="none" w:sz="0" w:space="0" w:color="auto"/>
            <w:bottom w:val="none" w:sz="0" w:space="0" w:color="auto"/>
            <w:right w:val="none" w:sz="0" w:space="0" w:color="auto"/>
          </w:divBdr>
        </w:div>
        <w:div w:id="1696226915">
          <w:marLeft w:val="0"/>
          <w:marRight w:val="0"/>
          <w:marTop w:val="0"/>
          <w:marBottom w:val="0"/>
          <w:divBdr>
            <w:top w:val="none" w:sz="0" w:space="0" w:color="auto"/>
            <w:left w:val="none" w:sz="0" w:space="0" w:color="auto"/>
            <w:bottom w:val="none" w:sz="0" w:space="0" w:color="auto"/>
            <w:right w:val="none" w:sz="0" w:space="0" w:color="auto"/>
          </w:divBdr>
        </w:div>
        <w:div w:id="1697972438">
          <w:marLeft w:val="0"/>
          <w:marRight w:val="0"/>
          <w:marTop w:val="0"/>
          <w:marBottom w:val="0"/>
          <w:divBdr>
            <w:top w:val="none" w:sz="0" w:space="0" w:color="auto"/>
            <w:left w:val="none" w:sz="0" w:space="0" w:color="auto"/>
            <w:bottom w:val="none" w:sz="0" w:space="0" w:color="auto"/>
            <w:right w:val="none" w:sz="0" w:space="0" w:color="auto"/>
          </w:divBdr>
        </w:div>
        <w:div w:id="1704282442">
          <w:marLeft w:val="0"/>
          <w:marRight w:val="0"/>
          <w:marTop w:val="0"/>
          <w:marBottom w:val="0"/>
          <w:divBdr>
            <w:top w:val="none" w:sz="0" w:space="0" w:color="auto"/>
            <w:left w:val="none" w:sz="0" w:space="0" w:color="auto"/>
            <w:bottom w:val="none" w:sz="0" w:space="0" w:color="auto"/>
            <w:right w:val="none" w:sz="0" w:space="0" w:color="auto"/>
          </w:divBdr>
        </w:div>
        <w:div w:id="1710033443">
          <w:marLeft w:val="0"/>
          <w:marRight w:val="0"/>
          <w:marTop w:val="0"/>
          <w:marBottom w:val="0"/>
          <w:divBdr>
            <w:top w:val="none" w:sz="0" w:space="0" w:color="auto"/>
            <w:left w:val="none" w:sz="0" w:space="0" w:color="auto"/>
            <w:bottom w:val="none" w:sz="0" w:space="0" w:color="auto"/>
            <w:right w:val="none" w:sz="0" w:space="0" w:color="auto"/>
          </w:divBdr>
          <w:divsChild>
            <w:div w:id="175771184">
              <w:marLeft w:val="0"/>
              <w:marRight w:val="0"/>
              <w:marTop w:val="0"/>
              <w:marBottom w:val="0"/>
              <w:divBdr>
                <w:top w:val="none" w:sz="0" w:space="0" w:color="auto"/>
                <w:left w:val="none" w:sz="0" w:space="0" w:color="auto"/>
                <w:bottom w:val="none" w:sz="0" w:space="0" w:color="auto"/>
                <w:right w:val="none" w:sz="0" w:space="0" w:color="auto"/>
              </w:divBdr>
            </w:div>
            <w:div w:id="787817533">
              <w:marLeft w:val="0"/>
              <w:marRight w:val="0"/>
              <w:marTop w:val="0"/>
              <w:marBottom w:val="0"/>
              <w:divBdr>
                <w:top w:val="none" w:sz="0" w:space="0" w:color="auto"/>
                <w:left w:val="none" w:sz="0" w:space="0" w:color="auto"/>
                <w:bottom w:val="none" w:sz="0" w:space="0" w:color="auto"/>
                <w:right w:val="none" w:sz="0" w:space="0" w:color="auto"/>
              </w:divBdr>
            </w:div>
            <w:div w:id="1346445283">
              <w:marLeft w:val="0"/>
              <w:marRight w:val="0"/>
              <w:marTop w:val="0"/>
              <w:marBottom w:val="0"/>
              <w:divBdr>
                <w:top w:val="none" w:sz="0" w:space="0" w:color="auto"/>
                <w:left w:val="none" w:sz="0" w:space="0" w:color="auto"/>
                <w:bottom w:val="none" w:sz="0" w:space="0" w:color="auto"/>
                <w:right w:val="none" w:sz="0" w:space="0" w:color="auto"/>
              </w:divBdr>
            </w:div>
            <w:div w:id="1705404623">
              <w:marLeft w:val="0"/>
              <w:marRight w:val="0"/>
              <w:marTop w:val="0"/>
              <w:marBottom w:val="0"/>
              <w:divBdr>
                <w:top w:val="none" w:sz="0" w:space="0" w:color="auto"/>
                <w:left w:val="none" w:sz="0" w:space="0" w:color="auto"/>
                <w:bottom w:val="none" w:sz="0" w:space="0" w:color="auto"/>
                <w:right w:val="none" w:sz="0" w:space="0" w:color="auto"/>
              </w:divBdr>
            </w:div>
            <w:div w:id="1889142511">
              <w:marLeft w:val="0"/>
              <w:marRight w:val="0"/>
              <w:marTop w:val="0"/>
              <w:marBottom w:val="0"/>
              <w:divBdr>
                <w:top w:val="none" w:sz="0" w:space="0" w:color="auto"/>
                <w:left w:val="none" w:sz="0" w:space="0" w:color="auto"/>
                <w:bottom w:val="none" w:sz="0" w:space="0" w:color="auto"/>
                <w:right w:val="none" w:sz="0" w:space="0" w:color="auto"/>
              </w:divBdr>
            </w:div>
          </w:divsChild>
        </w:div>
        <w:div w:id="1719623624">
          <w:marLeft w:val="0"/>
          <w:marRight w:val="0"/>
          <w:marTop w:val="0"/>
          <w:marBottom w:val="0"/>
          <w:divBdr>
            <w:top w:val="none" w:sz="0" w:space="0" w:color="auto"/>
            <w:left w:val="none" w:sz="0" w:space="0" w:color="auto"/>
            <w:bottom w:val="none" w:sz="0" w:space="0" w:color="auto"/>
            <w:right w:val="none" w:sz="0" w:space="0" w:color="auto"/>
          </w:divBdr>
        </w:div>
        <w:div w:id="1727950476">
          <w:marLeft w:val="0"/>
          <w:marRight w:val="0"/>
          <w:marTop w:val="0"/>
          <w:marBottom w:val="0"/>
          <w:divBdr>
            <w:top w:val="none" w:sz="0" w:space="0" w:color="auto"/>
            <w:left w:val="none" w:sz="0" w:space="0" w:color="auto"/>
            <w:bottom w:val="none" w:sz="0" w:space="0" w:color="auto"/>
            <w:right w:val="none" w:sz="0" w:space="0" w:color="auto"/>
          </w:divBdr>
        </w:div>
        <w:div w:id="1728072261">
          <w:marLeft w:val="0"/>
          <w:marRight w:val="0"/>
          <w:marTop w:val="0"/>
          <w:marBottom w:val="0"/>
          <w:divBdr>
            <w:top w:val="none" w:sz="0" w:space="0" w:color="auto"/>
            <w:left w:val="none" w:sz="0" w:space="0" w:color="auto"/>
            <w:bottom w:val="none" w:sz="0" w:space="0" w:color="auto"/>
            <w:right w:val="none" w:sz="0" w:space="0" w:color="auto"/>
          </w:divBdr>
        </w:div>
        <w:div w:id="1752118884">
          <w:marLeft w:val="0"/>
          <w:marRight w:val="0"/>
          <w:marTop w:val="0"/>
          <w:marBottom w:val="0"/>
          <w:divBdr>
            <w:top w:val="none" w:sz="0" w:space="0" w:color="auto"/>
            <w:left w:val="none" w:sz="0" w:space="0" w:color="auto"/>
            <w:bottom w:val="none" w:sz="0" w:space="0" w:color="auto"/>
            <w:right w:val="none" w:sz="0" w:space="0" w:color="auto"/>
          </w:divBdr>
          <w:divsChild>
            <w:div w:id="618030333">
              <w:marLeft w:val="0"/>
              <w:marRight w:val="0"/>
              <w:marTop w:val="0"/>
              <w:marBottom w:val="0"/>
              <w:divBdr>
                <w:top w:val="none" w:sz="0" w:space="0" w:color="auto"/>
                <w:left w:val="none" w:sz="0" w:space="0" w:color="auto"/>
                <w:bottom w:val="none" w:sz="0" w:space="0" w:color="auto"/>
                <w:right w:val="none" w:sz="0" w:space="0" w:color="auto"/>
              </w:divBdr>
            </w:div>
            <w:div w:id="729504767">
              <w:marLeft w:val="0"/>
              <w:marRight w:val="0"/>
              <w:marTop w:val="0"/>
              <w:marBottom w:val="0"/>
              <w:divBdr>
                <w:top w:val="none" w:sz="0" w:space="0" w:color="auto"/>
                <w:left w:val="none" w:sz="0" w:space="0" w:color="auto"/>
                <w:bottom w:val="none" w:sz="0" w:space="0" w:color="auto"/>
                <w:right w:val="none" w:sz="0" w:space="0" w:color="auto"/>
              </w:divBdr>
            </w:div>
            <w:div w:id="927038800">
              <w:marLeft w:val="0"/>
              <w:marRight w:val="0"/>
              <w:marTop w:val="0"/>
              <w:marBottom w:val="0"/>
              <w:divBdr>
                <w:top w:val="none" w:sz="0" w:space="0" w:color="auto"/>
                <w:left w:val="none" w:sz="0" w:space="0" w:color="auto"/>
                <w:bottom w:val="none" w:sz="0" w:space="0" w:color="auto"/>
                <w:right w:val="none" w:sz="0" w:space="0" w:color="auto"/>
              </w:divBdr>
            </w:div>
            <w:div w:id="939996598">
              <w:marLeft w:val="0"/>
              <w:marRight w:val="0"/>
              <w:marTop w:val="0"/>
              <w:marBottom w:val="0"/>
              <w:divBdr>
                <w:top w:val="none" w:sz="0" w:space="0" w:color="auto"/>
                <w:left w:val="none" w:sz="0" w:space="0" w:color="auto"/>
                <w:bottom w:val="none" w:sz="0" w:space="0" w:color="auto"/>
                <w:right w:val="none" w:sz="0" w:space="0" w:color="auto"/>
              </w:divBdr>
            </w:div>
            <w:div w:id="1638534099">
              <w:marLeft w:val="0"/>
              <w:marRight w:val="0"/>
              <w:marTop w:val="0"/>
              <w:marBottom w:val="0"/>
              <w:divBdr>
                <w:top w:val="none" w:sz="0" w:space="0" w:color="auto"/>
                <w:left w:val="none" w:sz="0" w:space="0" w:color="auto"/>
                <w:bottom w:val="none" w:sz="0" w:space="0" w:color="auto"/>
                <w:right w:val="none" w:sz="0" w:space="0" w:color="auto"/>
              </w:divBdr>
            </w:div>
          </w:divsChild>
        </w:div>
        <w:div w:id="1778141451">
          <w:marLeft w:val="0"/>
          <w:marRight w:val="0"/>
          <w:marTop w:val="0"/>
          <w:marBottom w:val="0"/>
          <w:divBdr>
            <w:top w:val="none" w:sz="0" w:space="0" w:color="auto"/>
            <w:left w:val="none" w:sz="0" w:space="0" w:color="auto"/>
            <w:bottom w:val="none" w:sz="0" w:space="0" w:color="auto"/>
            <w:right w:val="none" w:sz="0" w:space="0" w:color="auto"/>
          </w:divBdr>
          <w:divsChild>
            <w:div w:id="31922367">
              <w:marLeft w:val="0"/>
              <w:marRight w:val="0"/>
              <w:marTop w:val="0"/>
              <w:marBottom w:val="0"/>
              <w:divBdr>
                <w:top w:val="none" w:sz="0" w:space="0" w:color="auto"/>
                <w:left w:val="none" w:sz="0" w:space="0" w:color="auto"/>
                <w:bottom w:val="none" w:sz="0" w:space="0" w:color="auto"/>
                <w:right w:val="none" w:sz="0" w:space="0" w:color="auto"/>
              </w:divBdr>
            </w:div>
            <w:div w:id="239871585">
              <w:marLeft w:val="0"/>
              <w:marRight w:val="0"/>
              <w:marTop w:val="0"/>
              <w:marBottom w:val="0"/>
              <w:divBdr>
                <w:top w:val="none" w:sz="0" w:space="0" w:color="auto"/>
                <w:left w:val="none" w:sz="0" w:space="0" w:color="auto"/>
                <w:bottom w:val="none" w:sz="0" w:space="0" w:color="auto"/>
                <w:right w:val="none" w:sz="0" w:space="0" w:color="auto"/>
              </w:divBdr>
            </w:div>
            <w:div w:id="504790087">
              <w:marLeft w:val="0"/>
              <w:marRight w:val="0"/>
              <w:marTop w:val="0"/>
              <w:marBottom w:val="0"/>
              <w:divBdr>
                <w:top w:val="none" w:sz="0" w:space="0" w:color="auto"/>
                <w:left w:val="none" w:sz="0" w:space="0" w:color="auto"/>
                <w:bottom w:val="none" w:sz="0" w:space="0" w:color="auto"/>
                <w:right w:val="none" w:sz="0" w:space="0" w:color="auto"/>
              </w:divBdr>
            </w:div>
            <w:div w:id="625548000">
              <w:marLeft w:val="0"/>
              <w:marRight w:val="0"/>
              <w:marTop w:val="0"/>
              <w:marBottom w:val="0"/>
              <w:divBdr>
                <w:top w:val="none" w:sz="0" w:space="0" w:color="auto"/>
                <w:left w:val="none" w:sz="0" w:space="0" w:color="auto"/>
                <w:bottom w:val="none" w:sz="0" w:space="0" w:color="auto"/>
                <w:right w:val="none" w:sz="0" w:space="0" w:color="auto"/>
              </w:divBdr>
            </w:div>
            <w:div w:id="1673487987">
              <w:marLeft w:val="0"/>
              <w:marRight w:val="0"/>
              <w:marTop w:val="0"/>
              <w:marBottom w:val="0"/>
              <w:divBdr>
                <w:top w:val="none" w:sz="0" w:space="0" w:color="auto"/>
                <w:left w:val="none" w:sz="0" w:space="0" w:color="auto"/>
                <w:bottom w:val="none" w:sz="0" w:space="0" w:color="auto"/>
                <w:right w:val="none" w:sz="0" w:space="0" w:color="auto"/>
              </w:divBdr>
            </w:div>
          </w:divsChild>
        </w:div>
        <w:div w:id="1779060974">
          <w:marLeft w:val="0"/>
          <w:marRight w:val="0"/>
          <w:marTop w:val="0"/>
          <w:marBottom w:val="0"/>
          <w:divBdr>
            <w:top w:val="none" w:sz="0" w:space="0" w:color="auto"/>
            <w:left w:val="none" w:sz="0" w:space="0" w:color="auto"/>
            <w:bottom w:val="none" w:sz="0" w:space="0" w:color="auto"/>
            <w:right w:val="none" w:sz="0" w:space="0" w:color="auto"/>
          </w:divBdr>
        </w:div>
        <w:div w:id="1782218420">
          <w:marLeft w:val="0"/>
          <w:marRight w:val="0"/>
          <w:marTop w:val="0"/>
          <w:marBottom w:val="0"/>
          <w:divBdr>
            <w:top w:val="none" w:sz="0" w:space="0" w:color="auto"/>
            <w:left w:val="none" w:sz="0" w:space="0" w:color="auto"/>
            <w:bottom w:val="none" w:sz="0" w:space="0" w:color="auto"/>
            <w:right w:val="none" w:sz="0" w:space="0" w:color="auto"/>
          </w:divBdr>
          <w:divsChild>
            <w:div w:id="6493060">
              <w:marLeft w:val="0"/>
              <w:marRight w:val="0"/>
              <w:marTop w:val="0"/>
              <w:marBottom w:val="0"/>
              <w:divBdr>
                <w:top w:val="none" w:sz="0" w:space="0" w:color="auto"/>
                <w:left w:val="none" w:sz="0" w:space="0" w:color="auto"/>
                <w:bottom w:val="none" w:sz="0" w:space="0" w:color="auto"/>
                <w:right w:val="none" w:sz="0" w:space="0" w:color="auto"/>
              </w:divBdr>
            </w:div>
            <w:div w:id="40129516">
              <w:marLeft w:val="0"/>
              <w:marRight w:val="0"/>
              <w:marTop w:val="0"/>
              <w:marBottom w:val="0"/>
              <w:divBdr>
                <w:top w:val="none" w:sz="0" w:space="0" w:color="auto"/>
                <w:left w:val="none" w:sz="0" w:space="0" w:color="auto"/>
                <w:bottom w:val="none" w:sz="0" w:space="0" w:color="auto"/>
                <w:right w:val="none" w:sz="0" w:space="0" w:color="auto"/>
              </w:divBdr>
            </w:div>
            <w:div w:id="939336326">
              <w:marLeft w:val="0"/>
              <w:marRight w:val="0"/>
              <w:marTop w:val="0"/>
              <w:marBottom w:val="0"/>
              <w:divBdr>
                <w:top w:val="none" w:sz="0" w:space="0" w:color="auto"/>
                <w:left w:val="none" w:sz="0" w:space="0" w:color="auto"/>
                <w:bottom w:val="none" w:sz="0" w:space="0" w:color="auto"/>
                <w:right w:val="none" w:sz="0" w:space="0" w:color="auto"/>
              </w:divBdr>
            </w:div>
            <w:div w:id="1409572226">
              <w:marLeft w:val="0"/>
              <w:marRight w:val="0"/>
              <w:marTop w:val="0"/>
              <w:marBottom w:val="0"/>
              <w:divBdr>
                <w:top w:val="none" w:sz="0" w:space="0" w:color="auto"/>
                <w:left w:val="none" w:sz="0" w:space="0" w:color="auto"/>
                <w:bottom w:val="none" w:sz="0" w:space="0" w:color="auto"/>
                <w:right w:val="none" w:sz="0" w:space="0" w:color="auto"/>
              </w:divBdr>
            </w:div>
            <w:div w:id="1742940779">
              <w:marLeft w:val="0"/>
              <w:marRight w:val="0"/>
              <w:marTop w:val="0"/>
              <w:marBottom w:val="0"/>
              <w:divBdr>
                <w:top w:val="none" w:sz="0" w:space="0" w:color="auto"/>
                <w:left w:val="none" w:sz="0" w:space="0" w:color="auto"/>
                <w:bottom w:val="none" w:sz="0" w:space="0" w:color="auto"/>
                <w:right w:val="none" w:sz="0" w:space="0" w:color="auto"/>
              </w:divBdr>
            </w:div>
          </w:divsChild>
        </w:div>
        <w:div w:id="1782532233">
          <w:marLeft w:val="0"/>
          <w:marRight w:val="0"/>
          <w:marTop w:val="0"/>
          <w:marBottom w:val="0"/>
          <w:divBdr>
            <w:top w:val="none" w:sz="0" w:space="0" w:color="auto"/>
            <w:left w:val="none" w:sz="0" w:space="0" w:color="auto"/>
            <w:bottom w:val="none" w:sz="0" w:space="0" w:color="auto"/>
            <w:right w:val="none" w:sz="0" w:space="0" w:color="auto"/>
          </w:divBdr>
        </w:div>
        <w:div w:id="1801455274">
          <w:marLeft w:val="0"/>
          <w:marRight w:val="0"/>
          <w:marTop w:val="0"/>
          <w:marBottom w:val="0"/>
          <w:divBdr>
            <w:top w:val="none" w:sz="0" w:space="0" w:color="auto"/>
            <w:left w:val="none" w:sz="0" w:space="0" w:color="auto"/>
            <w:bottom w:val="none" w:sz="0" w:space="0" w:color="auto"/>
            <w:right w:val="none" w:sz="0" w:space="0" w:color="auto"/>
          </w:divBdr>
          <w:divsChild>
            <w:div w:id="31347835">
              <w:marLeft w:val="0"/>
              <w:marRight w:val="0"/>
              <w:marTop w:val="0"/>
              <w:marBottom w:val="0"/>
              <w:divBdr>
                <w:top w:val="none" w:sz="0" w:space="0" w:color="auto"/>
                <w:left w:val="none" w:sz="0" w:space="0" w:color="auto"/>
                <w:bottom w:val="none" w:sz="0" w:space="0" w:color="auto"/>
                <w:right w:val="none" w:sz="0" w:space="0" w:color="auto"/>
              </w:divBdr>
            </w:div>
            <w:div w:id="610670860">
              <w:marLeft w:val="0"/>
              <w:marRight w:val="0"/>
              <w:marTop w:val="0"/>
              <w:marBottom w:val="0"/>
              <w:divBdr>
                <w:top w:val="none" w:sz="0" w:space="0" w:color="auto"/>
                <w:left w:val="none" w:sz="0" w:space="0" w:color="auto"/>
                <w:bottom w:val="none" w:sz="0" w:space="0" w:color="auto"/>
                <w:right w:val="none" w:sz="0" w:space="0" w:color="auto"/>
              </w:divBdr>
            </w:div>
            <w:div w:id="732896164">
              <w:marLeft w:val="0"/>
              <w:marRight w:val="0"/>
              <w:marTop w:val="0"/>
              <w:marBottom w:val="0"/>
              <w:divBdr>
                <w:top w:val="none" w:sz="0" w:space="0" w:color="auto"/>
                <w:left w:val="none" w:sz="0" w:space="0" w:color="auto"/>
                <w:bottom w:val="none" w:sz="0" w:space="0" w:color="auto"/>
                <w:right w:val="none" w:sz="0" w:space="0" w:color="auto"/>
              </w:divBdr>
            </w:div>
            <w:div w:id="772554659">
              <w:marLeft w:val="0"/>
              <w:marRight w:val="0"/>
              <w:marTop w:val="0"/>
              <w:marBottom w:val="0"/>
              <w:divBdr>
                <w:top w:val="none" w:sz="0" w:space="0" w:color="auto"/>
                <w:left w:val="none" w:sz="0" w:space="0" w:color="auto"/>
                <w:bottom w:val="none" w:sz="0" w:space="0" w:color="auto"/>
                <w:right w:val="none" w:sz="0" w:space="0" w:color="auto"/>
              </w:divBdr>
            </w:div>
            <w:div w:id="1880049643">
              <w:marLeft w:val="0"/>
              <w:marRight w:val="0"/>
              <w:marTop w:val="0"/>
              <w:marBottom w:val="0"/>
              <w:divBdr>
                <w:top w:val="none" w:sz="0" w:space="0" w:color="auto"/>
                <w:left w:val="none" w:sz="0" w:space="0" w:color="auto"/>
                <w:bottom w:val="none" w:sz="0" w:space="0" w:color="auto"/>
                <w:right w:val="none" w:sz="0" w:space="0" w:color="auto"/>
              </w:divBdr>
            </w:div>
          </w:divsChild>
        </w:div>
        <w:div w:id="1812014034">
          <w:marLeft w:val="0"/>
          <w:marRight w:val="0"/>
          <w:marTop w:val="0"/>
          <w:marBottom w:val="0"/>
          <w:divBdr>
            <w:top w:val="none" w:sz="0" w:space="0" w:color="auto"/>
            <w:left w:val="none" w:sz="0" w:space="0" w:color="auto"/>
            <w:bottom w:val="none" w:sz="0" w:space="0" w:color="auto"/>
            <w:right w:val="none" w:sz="0" w:space="0" w:color="auto"/>
          </w:divBdr>
        </w:div>
        <w:div w:id="1813985088">
          <w:marLeft w:val="0"/>
          <w:marRight w:val="0"/>
          <w:marTop w:val="0"/>
          <w:marBottom w:val="0"/>
          <w:divBdr>
            <w:top w:val="none" w:sz="0" w:space="0" w:color="auto"/>
            <w:left w:val="none" w:sz="0" w:space="0" w:color="auto"/>
            <w:bottom w:val="none" w:sz="0" w:space="0" w:color="auto"/>
            <w:right w:val="none" w:sz="0" w:space="0" w:color="auto"/>
          </w:divBdr>
        </w:div>
        <w:div w:id="1815678467">
          <w:marLeft w:val="0"/>
          <w:marRight w:val="0"/>
          <w:marTop w:val="0"/>
          <w:marBottom w:val="0"/>
          <w:divBdr>
            <w:top w:val="none" w:sz="0" w:space="0" w:color="auto"/>
            <w:left w:val="none" w:sz="0" w:space="0" w:color="auto"/>
            <w:bottom w:val="none" w:sz="0" w:space="0" w:color="auto"/>
            <w:right w:val="none" w:sz="0" w:space="0" w:color="auto"/>
          </w:divBdr>
        </w:div>
        <w:div w:id="1831823247">
          <w:marLeft w:val="0"/>
          <w:marRight w:val="0"/>
          <w:marTop w:val="0"/>
          <w:marBottom w:val="0"/>
          <w:divBdr>
            <w:top w:val="none" w:sz="0" w:space="0" w:color="auto"/>
            <w:left w:val="none" w:sz="0" w:space="0" w:color="auto"/>
            <w:bottom w:val="none" w:sz="0" w:space="0" w:color="auto"/>
            <w:right w:val="none" w:sz="0" w:space="0" w:color="auto"/>
          </w:divBdr>
        </w:div>
        <w:div w:id="1846091359">
          <w:marLeft w:val="0"/>
          <w:marRight w:val="0"/>
          <w:marTop w:val="0"/>
          <w:marBottom w:val="0"/>
          <w:divBdr>
            <w:top w:val="none" w:sz="0" w:space="0" w:color="auto"/>
            <w:left w:val="none" w:sz="0" w:space="0" w:color="auto"/>
            <w:bottom w:val="none" w:sz="0" w:space="0" w:color="auto"/>
            <w:right w:val="none" w:sz="0" w:space="0" w:color="auto"/>
          </w:divBdr>
          <w:divsChild>
            <w:div w:id="344289614">
              <w:marLeft w:val="0"/>
              <w:marRight w:val="0"/>
              <w:marTop w:val="0"/>
              <w:marBottom w:val="0"/>
              <w:divBdr>
                <w:top w:val="none" w:sz="0" w:space="0" w:color="auto"/>
                <w:left w:val="none" w:sz="0" w:space="0" w:color="auto"/>
                <w:bottom w:val="none" w:sz="0" w:space="0" w:color="auto"/>
                <w:right w:val="none" w:sz="0" w:space="0" w:color="auto"/>
              </w:divBdr>
            </w:div>
            <w:div w:id="906761715">
              <w:marLeft w:val="0"/>
              <w:marRight w:val="0"/>
              <w:marTop w:val="0"/>
              <w:marBottom w:val="0"/>
              <w:divBdr>
                <w:top w:val="none" w:sz="0" w:space="0" w:color="auto"/>
                <w:left w:val="none" w:sz="0" w:space="0" w:color="auto"/>
                <w:bottom w:val="none" w:sz="0" w:space="0" w:color="auto"/>
                <w:right w:val="none" w:sz="0" w:space="0" w:color="auto"/>
              </w:divBdr>
            </w:div>
            <w:div w:id="974914990">
              <w:marLeft w:val="0"/>
              <w:marRight w:val="0"/>
              <w:marTop w:val="0"/>
              <w:marBottom w:val="0"/>
              <w:divBdr>
                <w:top w:val="none" w:sz="0" w:space="0" w:color="auto"/>
                <w:left w:val="none" w:sz="0" w:space="0" w:color="auto"/>
                <w:bottom w:val="none" w:sz="0" w:space="0" w:color="auto"/>
                <w:right w:val="none" w:sz="0" w:space="0" w:color="auto"/>
              </w:divBdr>
            </w:div>
            <w:div w:id="1701011998">
              <w:marLeft w:val="0"/>
              <w:marRight w:val="0"/>
              <w:marTop w:val="0"/>
              <w:marBottom w:val="0"/>
              <w:divBdr>
                <w:top w:val="none" w:sz="0" w:space="0" w:color="auto"/>
                <w:left w:val="none" w:sz="0" w:space="0" w:color="auto"/>
                <w:bottom w:val="none" w:sz="0" w:space="0" w:color="auto"/>
                <w:right w:val="none" w:sz="0" w:space="0" w:color="auto"/>
              </w:divBdr>
            </w:div>
            <w:div w:id="2046904856">
              <w:marLeft w:val="0"/>
              <w:marRight w:val="0"/>
              <w:marTop w:val="0"/>
              <w:marBottom w:val="0"/>
              <w:divBdr>
                <w:top w:val="none" w:sz="0" w:space="0" w:color="auto"/>
                <w:left w:val="none" w:sz="0" w:space="0" w:color="auto"/>
                <w:bottom w:val="none" w:sz="0" w:space="0" w:color="auto"/>
                <w:right w:val="none" w:sz="0" w:space="0" w:color="auto"/>
              </w:divBdr>
            </w:div>
          </w:divsChild>
        </w:div>
        <w:div w:id="1859540229">
          <w:marLeft w:val="0"/>
          <w:marRight w:val="0"/>
          <w:marTop w:val="0"/>
          <w:marBottom w:val="0"/>
          <w:divBdr>
            <w:top w:val="none" w:sz="0" w:space="0" w:color="auto"/>
            <w:left w:val="none" w:sz="0" w:space="0" w:color="auto"/>
            <w:bottom w:val="none" w:sz="0" w:space="0" w:color="auto"/>
            <w:right w:val="none" w:sz="0" w:space="0" w:color="auto"/>
          </w:divBdr>
          <w:divsChild>
            <w:div w:id="80764262">
              <w:marLeft w:val="0"/>
              <w:marRight w:val="0"/>
              <w:marTop w:val="0"/>
              <w:marBottom w:val="0"/>
              <w:divBdr>
                <w:top w:val="none" w:sz="0" w:space="0" w:color="auto"/>
                <w:left w:val="none" w:sz="0" w:space="0" w:color="auto"/>
                <w:bottom w:val="none" w:sz="0" w:space="0" w:color="auto"/>
                <w:right w:val="none" w:sz="0" w:space="0" w:color="auto"/>
              </w:divBdr>
            </w:div>
            <w:div w:id="1000229259">
              <w:marLeft w:val="0"/>
              <w:marRight w:val="0"/>
              <w:marTop w:val="0"/>
              <w:marBottom w:val="0"/>
              <w:divBdr>
                <w:top w:val="none" w:sz="0" w:space="0" w:color="auto"/>
                <w:left w:val="none" w:sz="0" w:space="0" w:color="auto"/>
                <w:bottom w:val="none" w:sz="0" w:space="0" w:color="auto"/>
                <w:right w:val="none" w:sz="0" w:space="0" w:color="auto"/>
              </w:divBdr>
            </w:div>
          </w:divsChild>
        </w:div>
        <w:div w:id="1863862511">
          <w:marLeft w:val="0"/>
          <w:marRight w:val="0"/>
          <w:marTop w:val="0"/>
          <w:marBottom w:val="0"/>
          <w:divBdr>
            <w:top w:val="none" w:sz="0" w:space="0" w:color="auto"/>
            <w:left w:val="none" w:sz="0" w:space="0" w:color="auto"/>
            <w:bottom w:val="none" w:sz="0" w:space="0" w:color="auto"/>
            <w:right w:val="none" w:sz="0" w:space="0" w:color="auto"/>
          </w:divBdr>
        </w:div>
        <w:div w:id="1872915443">
          <w:marLeft w:val="0"/>
          <w:marRight w:val="0"/>
          <w:marTop w:val="0"/>
          <w:marBottom w:val="0"/>
          <w:divBdr>
            <w:top w:val="none" w:sz="0" w:space="0" w:color="auto"/>
            <w:left w:val="none" w:sz="0" w:space="0" w:color="auto"/>
            <w:bottom w:val="none" w:sz="0" w:space="0" w:color="auto"/>
            <w:right w:val="none" w:sz="0" w:space="0" w:color="auto"/>
          </w:divBdr>
        </w:div>
        <w:div w:id="1873229024">
          <w:marLeft w:val="0"/>
          <w:marRight w:val="0"/>
          <w:marTop w:val="0"/>
          <w:marBottom w:val="0"/>
          <w:divBdr>
            <w:top w:val="none" w:sz="0" w:space="0" w:color="auto"/>
            <w:left w:val="none" w:sz="0" w:space="0" w:color="auto"/>
            <w:bottom w:val="none" w:sz="0" w:space="0" w:color="auto"/>
            <w:right w:val="none" w:sz="0" w:space="0" w:color="auto"/>
          </w:divBdr>
        </w:div>
        <w:div w:id="1887986607">
          <w:marLeft w:val="0"/>
          <w:marRight w:val="0"/>
          <w:marTop w:val="0"/>
          <w:marBottom w:val="0"/>
          <w:divBdr>
            <w:top w:val="none" w:sz="0" w:space="0" w:color="auto"/>
            <w:left w:val="none" w:sz="0" w:space="0" w:color="auto"/>
            <w:bottom w:val="none" w:sz="0" w:space="0" w:color="auto"/>
            <w:right w:val="none" w:sz="0" w:space="0" w:color="auto"/>
          </w:divBdr>
        </w:div>
        <w:div w:id="1888683070">
          <w:marLeft w:val="0"/>
          <w:marRight w:val="0"/>
          <w:marTop w:val="0"/>
          <w:marBottom w:val="0"/>
          <w:divBdr>
            <w:top w:val="none" w:sz="0" w:space="0" w:color="auto"/>
            <w:left w:val="none" w:sz="0" w:space="0" w:color="auto"/>
            <w:bottom w:val="none" w:sz="0" w:space="0" w:color="auto"/>
            <w:right w:val="none" w:sz="0" w:space="0" w:color="auto"/>
          </w:divBdr>
        </w:div>
        <w:div w:id="1895504772">
          <w:marLeft w:val="0"/>
          <w:marRight w:val="0"/>
          <w:marTop w:val="0"/>
          <w:marBottom w:val="0"/>
          <w:divBdr>
            <w:top w:val="none" w:sz="0" w:space="0" w:color="auto"/>
            <w:left w:val="none" w:sz="0" w:space="0" w:color="auto"/>
            <w:bottom w:val="none" w:sz="0" w:space="0" w:color="auto"/>
            <w:right w:val="none" w:sz="0" w:space="0" w:color="auto"/>
          </w:divBdr>
        </w:div>
        <w:div w:id="1895919788">
          <w:marLeft w:val="0"/>
          <w:marRight w:val="0"/>
          <w:marTop w:val="0"/>
          <w:marBottom w:val="0"/>
          <w:divBdr>
            <w:top w:val="none" w:sz="0" w:space="0" w:color="auto"/>
            <w:left w:val="none" w:sz="0" w:space="0" w:color="auto"/>
            <w:bottom w:val="none" w:sz="0" w:space="0" w:color="auto"/>
            <w:right w:val="none" w:sz="0" w:space="0" w:color="auto"/>
          </w:divBdr>
        </w:div>
        <w:div w:id="1955862423">
          <w:marLeft w:val="0"/>
          <w:marRight w:val="0"/>
          <w:marTop w:val="0"/>
          <w:marBottom w:val="0"/>
          <w:divBdr>
            <w:top w:val="none" w:sz="0" w:space="0" w:color="auto"/>
            <w:left w:val="none" w:sz="0" w:space="0" w:color="auto"/>
            <w:bottom w:val="none" w:sz="0" w:space="0" w:color="auto"/>
            <w:right w:val="none" w:sz="0" w:space="0" w:color="auto"/>
          </w:divBdr>
        </w:div>
        <w:div w:id="1970083968">
          <w:marLeft w:val="0"/>
          <w:marRight w:val="0"/>
          <w:marTop w:val="0"/>
          <w:marBottom w:val="0"/>
          <w:divBdr>
            <w:top w:val="none" w:sz="0" w:space="0" w:color="auto"/>
            <w:left w:val="none" w:sz="0" w:space="0" w:color="auto"/>
            <w:bottom w:val="none" w:sz="0" w:space="0" w:color="auto"/>
            <w:right w:val="none" w:sz="0" w:space="0" w:color="auto"/>
          </w:divBdr>
        </w:div>
        <w:div w:id="1971090570">
          <w:marLeft w:val="0"/>
          <w:marRight w:val="0"/>
          <w:marTop w:val="0"/>
          <w:marBottom w:val="0"/>
          <w:divBdr>
            <w:top w:val="none" w:sz="0" w:space="0" w:color="auto"/>
            <w:left w:val="none" w:sz="0" w:space="0" w:color="auto"/>
            <w:bottom w:val="none" w:sz="0" w:space="0" w:color="auto"/>
            <w:right w:val="none" w:sz="0" w:space="0" w:color="auto"/>
          </w:divBdr>
        </w:div>
        <w:div w:id="1982147456">
          <w:marLeft w:val="0"/>
          <w:marRight w:val="0"/>
          <w:marTop w:val="0"/>
          <w:marBottom w:val="0"/>
          <w:divBdr>
            <w:top w:val="none" w:sz="0" w:space="0" w:color="auto"/>
            <w:left w:val="none" w:sz="0" w:space="0" w:color="auto"/>
            <w:bottom w:val="none" w:sz="0" w:space="0" w:color="auto"/>
            <w:right w:val="none" w:sz="0" w:space="0" w:color="auto"/>
          </w:divBdr>
        </w:div>
        <w:div w:id="1983846616">
          <w:marLeft w:val="0"/>
          <w:marRight w:val="0"/>
          <w:marTop w:val="0"/>
          <w:marBottom w:val="0"/>
          <w:divBdr>
            <w:top w:val="none" w:sz="0" w:space="0" w:color="auto"/>
            <w:left w:val="none" w:sz="0" w:space="0" w:color="auto"/>
            <w:bottom w:val="none" w:sz="0" w:space="0" w:color="auto"/>
            <w:right w:val="none" w:sz="0" w:space="0" w:color="auto"/>
          </w:divBdr>
        </w:div>
        <w:div w:id="1984195065">
          <w:marLeft w:val="0"/>
          <w:marRight w:val="0"/>
          <w:marTop w:val="0"/>
          <w:marBottom w:val="0"/>
          <w:divBdr>
            <w:top w:val="none" w:sz="0" w:space="0" w:color="auto"/>
            <w:left w:val="none" w:sz="0" w:space="0" w:color="auto"/>
            <w:bottom w:val="none" w:sz="0" w:space="0" w:color="auto"/>
            <w:right w:val="none" w:sz="0" w:space="0" w:color="auto"/>
          </w:divBdr>
        </w:div>
        <w:div w:id="1997881510">
          <w:marLeft w:val="0"/>
          <w:marRight w:val="0"/>
          <w:marTop w:val="0"/>
          <w:marBottom w:val="0"/>
          <w:divBdr>
            <w:top w:val="none" w:sz="0" w:space="0" w:color="auto"/>
            <w:left w:val="none" w:sz="0" w:space="0" w:color="auto"/>
            <w:bottom w:val="none" w:sz="0" w:space="0" w:color="auto"/>
            <w:right w:val="none" w:sz="0" w:space="0" w:color="auto"/>
          </w:divBdr>
        </w:div>
        <w:div w:id="2002924381">
          <w:marLeft w:val="0"/>
          <w:marRight w:val="0"/>
          <w:marTop w:val="0"/>
          <w:marBottom w:val="0"/>
          <w:divBdr>
            <w:top w:val="none" w:sz="0" w:space="0" w:color="auto"/>
            <w:left w:val="none" w:sz="0" w:space="0" w:color="auto"/>
            <w:bottom w:val="none" w:sz="0" w:space="0" w:color="auto"/>
            <w:right w:val="none" w:sz="0" w:space="0" w:color="auto"/>
          </w:divBdr>
        </w:div>
        <w:div w:id="2012102288">
          <w:marLeft w:val="0"/>
          <w:marRight w:val="0"/>
          <w:marTop w:val="0"/>
          <w:marBottom w:val="0"/>
          <w:divBdr>
            <w:top w:val="none" w:sz="0" w:space="0" w:color="auto"/>
            <w:left w:val="none" w:sz="0" w:space="0" w:color="auto"/>
            <w:bottom w:val="none" w:sz="0" w:space="0" w:color="auto"/>
            <w:right w:val="none" w:sz="0" w:space="0" w:color="auto"/>
          </w:divBdr>
        </w:div>
        <w:div w:id="2033677855">
          <w:marLeft w:val="0"/>
          <w:marRight w:val="0"/>
          <w:marTop w:val="0"/>
          <w:marBottom w:val="0"/>
          <w:divBdr>
            <w:top w:val="none" w:sz="0" w:space="0" w:color="auto"/>
            <w:left w:val="none" w:sz="0" w:space="0" w:color="auto"/>
            <w:bottom w:val="none" w:sz="0" w:space="0" w:color="auto"/>
            <w:right w:val="none" w:sz="0" w:space="0" w:color="auto"/>
          </w:divBdr>
        </w:div>
        <w:div w:id="2035888270">
          <w:marLeft w:val="0"/>
          <w:marRight w:val="0"/>
          <w:marTop w:val="0"/>
          <w:marBottom w:val="0"/>
          <w:divBdr>
            <w:top w:val="none" w:sz="0" w:space="0" w:color="auto"/>
            <w:left w:val="none" w:sz="0" w:space="0" w:color="auto"/>
            <w:bottom w:val="none" w:sz="0" w:space="0" w:color="auto"/>
            <w:right w:val="none" w:sz="0" w:space="0" w:color="auto"/>
          </w:divBdr>
        </w:div>
        <w:div w:id="2039037863">
          <w:marLeft w:val="0"/>
          <w:marRight w:val="0"/>
          <w:marTop w:val="0"/>
          <w:marBottom w:val="0"/>
          <w:divBdr>
            <w:top w:val="none" w:sz="0" w:space="0" w:color="auto"/>
            <w:left w:val="none" w:sz="0" w:space="0" w:color="auto"/>
            <w:bottom w:val="none" w:sz="0" w:space="0" w:color="auto"/>
            <w:right w:val="none" w:sz="0" w:space="0" w:color="auto"/>
          </w:divBdr>
        </w:div>
        <w:div w:id="2052653363">
          <w:marLeft w:val="0"/>
          <w:marRight w:val="0"/>
          <w:marTop w:val="0"/>
          <w:marBottom w:val="0"/>
          <w:divBdr>
            <w:top w:val="none" w:sz="0" w:space="0" w:color="auto"/>
            <w:left w:val="none" w:sz="0" w:space="0" w:color="auto"/>
            <w:bottom w:val="none" w:sz="0" w:space="0" w:color="auto"/>
            <w:right w:val="none" w:sz="0" w:space="0" w:color="auto"/>
          </w:divBdr>
        </w:div>
        <w:div w:id="2066558915">
          <w:marLeft w:val="0"/>
          <w:marRight w:val="0"/>
          <w:marTop w:val="0"/>
          <w:marBottom w:val="0"/>
          <w:divBdr>
            <w:top w:val="none" w:sz="0" w:space="0" w:color="auto"/>
            <w:left w:val="none" w:sz="0" w:space="0" w:color="auto"/>
            <w:bottom w:val="none" w:sz="0" w:space="0" w:color="auto"/>
            <w:right w:val="none" w:sz="0" w:space="0" w:color="auto"/>
          </w:divBdr>
        </w:div>
        <w:div w:id="2076276472">
          <w:marLeft w:val="0"/>
          <w:marRight w:val="0"/>
          <w:marTop w:val="0"/>
          <w:marBottom w:val="0"/>
          <w:divBdr>
            <w:top w:val="none" w:sz="0" w:space="0" w:color="auto"/>
            <w:left w:val="none" w:sz="0" w:space="0" w:color="auto"/>
            <w:bottom w:val="none" w:sz="0" w:space="0" w:color="auto"/>
            <w:right w:val="none" w:sz="0" w:space="0" w:color="auto"/>
          </w:divBdr>
        </w:div>
        <w:div w:id="2124422382">
          <w:marLeft w:val="0"/>
          <w:marRight w:val="0"/>
          <w:marTop w:val="0"/>
          <w:marBottom w:val="0"/>
          <w:divBdr>
            <w:top w:val="none" w:sz="0" w:space="0" w:color="auto"/>
            <w:left w:val="none" w:sz="0" w:space="0" w:color="auto"/>
            <w:bottom w:val="none" w:sz="0" w:space="0" w:color="auto"/>
            <w:right w:val="none" w:sz="0" w:space="0" w:color="auto"/>
          </w:divBdr>
          <w:divsChild>
            <w:div w:id="1853373761">
              <w:marLeft w:val="-75"/>
              <w:marRight w:val="0"/>
              <w:marTop w:val="30"/>
              <w:marBottom w:val="30"/>
              <w:divBdr>
                <w:top w:val="none" w:sz="0" w:space="0" w:color="auto"/>
                <w:left w:val="none" w:sz="0" w:space="0" w:color="auto"/>
                <w:bottom w:val="none" w:sz="0" w:space="0" w:color="auto"/>
                <w:right w:val="none" w:sz="0" w:space="0" w:color="auto"/>
              </w:divBdr>
              <w:divsChild>
                <w:div w:id="57825595">
                  <w:marLeft w:val="0"/>
                  <w:marRight w:val="0"/>
                  <w:marTop w:val="0"/>
                  <w:marBottom w:val="0"/>
                  <w:divBdr>
                    <w:top w:val="none" w:sz="0" w:space="0" w:color="auto"/>
                    <w:left w:val="none" w:sz="0" w:space="0" w:color="auto"/>
                    <w:bottom w:val="none" w:sz="0" w:space="0" w:color="auto"/>
                    <w:right w:val="none" w:sz="0" w:space="0" w:color="auto"/>
                  </w:divBdr>
                  <w:divsChild>
                    <w:div w:id="1131437136">
                      <w:marLeft w:val="0"/>
                      <w:marRight w:val="0"/>
                      <w:marTop w:val="0"/>
                      <w:marBottom w:val="0"/>
                      <w:divBdr>
                        <w:top w:val="none" w:sz="0" w:space="0" w:color="auto"/>
                        <w:left w:val="none" w:sz="0" w:space="0" w:color="auto"/>
                        <w:bottom w:val="none" w:sz="0" w:space="0" w:color="auto"/>
                        <w:right w:val="none" w:sz="0" w:space="0" w:color="auto"/>
                      </w:divBdr>
                    </w:div>
                  </w:divsChild>
                </w:div>
                <w:div w:id="88352998">
                  <w:marLeft w:val="0"/>
                  <w:marRight w:val="0"/>
                  <w:marTop w:val="0"/>
                  <w:marBottom w:val="0"/>
                  <w:divBdr>
                    <w:top w:val="none" w:sz="0" w:space="0" w:color="auto"/>
                    <w:left w:val="none" w:sz="0" w:space="0" w:color="auto"/>
                    <w:bottom w:val="none" w:sz="0" w:space="0" w:color="auto"/>
                    <w:right w:val="none" w:sz="0" w:space="0" w:color="auto"/>
                  </w:divBdr>
                  <w:divsChild>
                    <w:div w:id="2117023364">
                      <w:marLeft w:val="0"/>
                      <w:marRight w:val="0"/>
                      <w:marTop w:val="0"/>
                      <w:marBottom w:val="0"/>
                      <w:divBdr>
                        <w:top w:val="none" w:sz="0" w:space="0" w:color="auto"/>
                        <w:left w:val="none" w:sz="0" w:space="0" w:color="auto"/>
                        <w:bottom w:val="none" w:sz="0" w:space="0" w:color="auto"/>
                        <w:right w:val="none" w:sz="0" w:space="0" w:color="auto"/>
                      </w:divBdr>
                    </w:div>
                  </w:divsChild>
                </w:div>
                <w:div w:id="195123050">
                  <w:marLeft w:val="0"/>
                  <w:marRight w:val="0"/>
                  <w:marTop w:val="0"/>
                  <w:marBottom w:val="0"/>
                  <w:divBdr>
                    <w:top w:val="none" w:sz="0" w:space="0" w:color="auto"/>
                    <w:left w:val="none" w:sz="0" w:space="0" w:color="auto"/>
                    <w:bottom w:val="none" w:sz="0" w:space="0" w:color="auto"/>
                    <w:right w:val="none" w:sz="0" w:space="0" w:color="auto"/>
                  </w:divBdr>
                  <w:divsChild>
                    <w:div w:id="610822248">
                      <w:marLeft w:val="0"/>
                      <w:marRight w:val="0"/>
                      <w:marTop w:val="0"/>
                      <w:marBottom w:val="0"/>
                      <w:divBdr>
                        <w:top w:val="none" w:sz="0" w:space="0" w:color="auto"/>
                        <w:left w:val="none" w:sz="0" w:space="0" w:color="auto"/>
                        <w:bottom w:val="none" w:sz="0" w:space="0" w:color="auto"/>
                        <w:right w:val="none" w:sz="0" w:space="0" w:color="auto"/>
                      </w:divBdr>
                    </w:div>
                  </w:divsChild>
                </w:div>
                <w:div w:id="212891123">
                  <w:marLeft w:val="0"/>
                  <w:marRight w:val="0"/>
                  <w:marTop w:val="0"/>
                  <w:marBottom w:val="0"/>
                  <w:divBdr>
                    <w:top w:val="none" w:sz="0" w:space="0" w:color="auto"/>
                    <w:left w:val="none" w:sz="0" w:space="0" w:color="auto"/>
                    <w:bottom w:val="none" w:sz="0" w:space="0" w:color="auto"/>
                    <w:right w:val="none" w:sz="0" w:space="0" w:color="auto"/>
                  </w:divBdr>
                  <w:divsChild>
                    <w:div w:id="1941061016">
                      <w:marLeft w:val="0"/>
                      <w:marRight w:val="0"/>
                      <w:marTop w:val="0"/>
                      <w:marBottom w:val="0"/>
                      <w:divBdr>
                        <w:top w:val="none" w:sz="0" w:space="0" w:color="auto"/>
                        <w:left w:val="none" w:sz="0" w:space="0" w:color="auto"/>
                        <w:bottom w:val="none" w:sz="0" w:space="0" w:color="auto"/>
                        <w:right w:val="none" w:sz="0" w:space="0" w:color="auto"/>
                      </w:divBdr>
                    </w:div>
                    <w:div w:id="2044859283">
                      <w:marLeft w:val="0"/>
                      <w:marRight w:val="0"/>
                      <w:marTop w:val="0"/>
                      <w:marBottom w:val="0"/>
                      <w:divBdr>
                        <w:top w:val="none" w:sz="0" w:space="0" w:color="auto"/>
                        <w:left w:val="none" w:sz="0" w:space="0" w:color="auto"/>
                        <w:bottom w:val="none" w:sz="0" w:space="0" w:color="auto"/>
                        <w:right w:val="none" w:sz="0" w:space="0" w:color="auto"/>
                      </w:divBdr>
                    </w:div>
                  </w:divsChild>
                </w:div>
                <w:div w:id="258027843">
                  <w:marLeft w:val="0"/>
                  <w:marRight w:val="0"/>
                  <w:marTop w:val="0"/>
                  <w:marBottom w:val="0"/>
                  <w:divBdr>
                    <w:top w:val="none" w:sz="0" w:space="0" w:color="auto"/>
                    <w:left w:val="none" w:sz="0" w:space="0" w:color="auto"/>
                    <w:bottom w:val="none" w:sz="0" w:space="0" w:color="auto"/>
                    <w:right w:val="none" w:sz="0" w:space="0" w:color="auto"/>
                  </w:divBdr>
                  <w:divsChild>
                    <w:div w:id="1705792582">
                      <w:marLeft w:val="0"/>
                      <w:marRight w:val="0"/>
                      <w:marTop w:val="0"/>
                      <w:marBottom w:val="0"/>
                      <w:divBdr>
                        <w:top w:val="none" w:sz="0" w:space="0" w:color="auto"/>
                        <w:left w:val="none" w:sz="0" w:space="0" w:color="auto"/>
                        <w:bottom w:val="none" w:sz="0" w:space="0" w:color="auto"/>
                        <w:right w:val="none" w:sz="0" w:space="0" w:color="auto"/>
                      </w:divBdr>
                    </w:div>
                  </w:divsChild>
                </w:div>
                <w:div w:id="404574383">
                  <w:marLeft w:val="0"/>
                  <w:marRight w:val="0"/>
                  <w:marTop w:val="0"/>
                  <w:marBottom w:val="0"/>
                  <w:divBdr>
                    <w:top w:val="none" w:sz="0" w:space="0" w:color="auto"/>
                    <w:left w:val="none" w:sz="0" w:space="0" w:color="auto"/>
                    <w:bottom w:val="none" w:sz="0" w:space="0" w:color="auto"/>
                    <w:right w:val="none" w:sz="0" w:space="0" w:color="auto"/>
                  </w:divBdr>
                  <w:divsChild>
                    <w:div w:id="1956015923">
                      <w:marLeft w:val="0"/>
                      <w:marRight w:val="0"/>
                      <w:marTop w:val="0"/>
                      <w:marBottom w:val="0"/>
                      <w:divBdr>
                        <w:top w:val="none" w:sz="0" w:space="0" w:color="auto"/>
                        <w:left w:val="none" w:sz="0" w:space="0" w:color="auto"/>
                        <w:bottom w:val="none" w:sz="0" w:space="0" w:color="auto"/>
                        <w:right w:val="none" w:sz="0" w:space="0" w:color="auto"/>
                      </w:divBdr>
                    </w:div>
                  </w:divsChild>
                </w:div>
                <w:div w:id="409886647">
                  <w:marLeft w:val="0"/>
                  <w:marRight w:val="0"/>
                  <w:marTop w:val="0"/>
                  <w:marBottom w:val="0"/>
                  <w:divBdr>
                    <w:top w:val="none" w:sz="0" w:space="0" w:color="auto"/>
                    <w:left w:val="none" w:sz="0" w:space="0" w:color="auto"/>
                    <w:bottom w:val="none" w:sz="0" w:space="0" w:color="auto"/>
                    <w:right w:val="none" w:sz="0" w:space="0" w:color="auto"/>
                  </w:divBdr>
                  <w:divsChild>
                    <w:div w:id="1124883780">
                      <w:marLeft w:val="0"/>
                      <w:marRight w:val="0"/>
                      <w:marTop w:val="0"/>
                      <w:marBottom w:val="0"/>
                      <w:divBdr>
                        <w:top w:val="none" w:sz="0" w:space="0" w:color="auto"/>
                        <w:left w:val="none" w:sz="0" w:space="0" w:color="auto"/>
                        <w:bottom w:val="none" w:sz="0" w:space="0" w:color="auto"/>
                        <w:right w:val="none" w:sz="0" w:space="0" w:color="auto"/>
                      </w:divBdr>
                    </w:div>
                  </w:divsChild>
                </w:div>
                <w:div w:id="418335657">
                  <w:marLeft w:val="0"/>
                  <w:marRight w:val="0"/>
                  <w:marTop w:val="0"/>
                  <w:marBottom w:val="0"/>
                  <w:divBdr>
                    <w:top w:val="none" w:sz="0" w:space="0" w:color="auto"/>
                    <w:left w:val="none" w:sz="0" w:space="0" w:color="auto"/>
                    <w:bottom w:val="none" w:sz="0" w:space="0" w:color="auto"/>
                    <w:right w:val="none" w:sz="0" w:space="0" w:color="auto"/>
                  </w:divBdr>
                  <w:divsChild>
                    <w:div w:id="1414081233">
                      <w:marLeft w:val="0"/>
                      <w:marRight w:val="0"/>
                      <w:marTop w:val="0"/>
                      <w:marBottom w:val="0"/>
                      <w:divBdr>
                        <w:top w:val="none" w:sz="0" w:space="0" w:color="auto"/>
                        <w:left w:val="none" w:sz="0" w:space="0" w:color="auto"/>
                        <w:bottom w:val="none" w:sz="0" w:space="0" w:color="auto"/>
                        <w:right w:val="none" w:sz="0" w:space="0" w:color="auto"/>
                      </w:divBdr>
                    </w:div>
                  </w:divsChild>
                </w:div>
                <w:div w:id="467863207">
                  <w:marLeft w:val="0"/>
                  <w:marRight w:val="0"/>
                  <w:marTop w:val="0"/>
                  <w:marBottom w:val="0"/>
                  <w:divBdr>
                    <w:top w:val="none" w:sz="0" w:space="0" w:color="auto"/>
                    <w:left w:val="none" w:sz="0" w:space="0" w:color="auto"/>
                    <w:bottom w:val="none" w:sz="0" w:space="0" w:color="auto"/>
                    <w:right w:val="none" w:sz="0" w:space="0" w:color="auto"/>
                  </w:divBdr>
                  <w:divsChild>
                    <w:div w:id="201292289">
                      <w:marLeft w:val="0"/>
                      <w:marRight w:val="0"/>
                      <w:marTop w:val="0"/>
                      <w:marBottom w:val="0"/>
                      <w:divBdr>
                        <w:top w:val="none" w:sz="0" w:space="0" w:color="auto"/>
                        <w:left w:val="none" w:sz="0" w:space="0" w:color="auto"/>
                        <w:bottom w:val="none" w:sz="0" w:space="0" w:color="auto"/>
                        <w:right w:val="none" w:sz="0" w:space="0" w:color="auto"/>
                      </w:divBdr>
                    </w:div>
                    <w:div w:id="475144972">
                      <w:marLeft w:val="0"/>
                      <w:marRight w:val="0"/>
                      <w:marTop w:val="0"/>
                      <w:marBottom w:val="0"/>
                      <w:divBdr>
                        <w:top w:val="none" w:sz="0" w:space="0" w:color="auto"/>
                        <w:left w:val="none" w:sz="0" w:space="0" w:color="auto"/>
                        <w:bottom w:val="none" w:sz="0" w:space="0" w:color="auto"/>
                        <w:right w:val="none" w:sz="0" w:space="0" w:color="auto"/>
                      </w:divBdr>
                    </w:div>
                  </w:divsChild>
                </w:div>
                <w:div w:id="499587153">
                  <w:marLeft w:val="0"/>
                  <w:marRight w:val="0"/>
                  <w:marTop w:val="0"/>
                  <w:marBottom w:val="0"/>
                  <w:divBdr>
                    <w:top w:val="none" w:sz="0" w:space="0" w:color="auto"/>
                    <w:left w:val="none" w:sz="0" w:space="0" w:color="auto"/>
                    <w:bottom w:val="none" w:sz="0" w:space="0" w:color="auto"/>
                    <w:right w:val="none" w:sz="0" w:space="0" w:color="auto"/>
                  </w:divBdr>
                  <w:divsChild>
                    <w:div w:id="1822498035">
                      <w:marLeft w:val="0"/>
                      <w:marRight w:val="0"/>
                      <w:marTop w:val="0"/>
                      <w:marBottom w:val="0"/>
                      <w:divBdr>
                        <w:top w:val="none" w:sz="0" w:space="0" w:color="auto"/>
                        <w:left w:val="none" w:sz="0" w:space="0" w:color="auto"/>
                        <w:bottom w:val="none" w:sz="0" w:space="0" w:color="auto"/>
                        <w:right w:val="none" w:sz="0" w:space="0" w:color="auto"/>
                      </w:divBdr>
                    </w:div>
                  </w:divsChild>
                </w:div>
                <w:div w:id="509224961">
                  <w:marLeft w:val="0"/>
                  <w:marRight w:val="0"/>
                  <w:marTop w:val="0"/>
                  <w:marBottom w:val="0"/>
                  <w:divBdr>
                    <w:top w:val="none" w:sz="0" w:space="0" w:color="auto"/>
                    <w:left w:val="none" w:sz="0" w:space="0" w:color="auto"/>
                    <w:bottom w:val="none" w:sz="0" w:space="0" w:color="auto"/>
                    <w:right w:val="none" w:sz="0" w:space="0" w:color="auto"/>
                  </w:divBdr>
                  <w:divsChild>
                    <w:div w:id="802969243">
                      <w:marLeft w:val="0"/>
                      <w:marRight w:val="0"/>
                      <w:marTop w:val="0"/>
                      <w:marBottom w:val="0"/>
                      <w:divBdr>
                        <w:top w:val="none" w:sz="0" w:space="0" w:color="auto"/>
                        <w:left w:val="none" w:sz="0" w:space="0" w:color="auto"/>
                        <w:bottom w:val="none" w:sz="0" w:space="0" w:color="auto"/>
                        <w:right w:val="none" w:sz="0" w:space="0" w:color="auto"/>
                      </w:divBdr>
                    </w:div>
                  </w:divsChild>
                </w:div>
                <w:div w:id="644092965">
                  <w:marLeft w:val="0"/>
                  <w:marRight w:val="0"/>
                  <w:marTop w:val="0"/>
                  <w:marBottom w:val="0"/>
                  <w:divBdr>
                    <w:top w:val="none" w:sz="0" w:space="0" w:color="auto"/>
                    <w:left w:val="none" w:sz="0" w:space="0" w:color="auto"/>
                    <w:bottom w:val="none" w:sz="0" w:space="0" w:color="auto"/>
                    <w:right w:val="none" w:sz="0" w:space="0" w:color="auto"/>
                  </w:divBdr>
                  <w:divsChild>
                    <w:div w:id="1077433037">
                      <w:marLeft w:val="0"/>
                      <w:marRight w:val="0"/>
                      <w:marTop w:val="0"/>
                      <w:marBottom w:val="0"/>
                      <w:divBdr>
                        <w:top w:val="none" w:sz="0" w:space="0" w:color="auto"/>
                        <w:left w:val="none" w:sz="0" w:space="0" w:color="auto"/>
                        <w:bottom w:val="none" w:sz="0" w:space="0" w:color="auto"/>
                        <w:right w:val="none" w:sz="0" w:space="0" w:color="auto"/>
                      </w:divBdr>
                    </w:div>
                  </w:divsChild>
                </w:div>
                <w:div w:id="651912597">
                  <w:marLeft w:val="0"/>
                  <w:marRight w:val="0"/>
                  <w:marTop w:val="0"/>
                  <w:marBottom w:val="0"/>
                  <w:divBdr>
                    <w:top w:val="none" w:sz="0" w:space="0" w:color="auto"/>
                    <w:left w:val="none" w:sz="0" w:space="0" w:color="auto"/>
                    <w:bottom w:val="none" w:sz="0" w:space="0" w:color="auto"/>
                    <w:right w:val="none" w:sz="0" w:space="0" w:color="auto"/>
                  </w:divBdr>
                  <w:divsChild>
                    <w:div w:id="916865096">
                      <w:marLeft w:val="0"/>
                      <w:marRight w:val="0"/>
                      <w:marTop w:val="0"/>
                      <w:marBottom w:val="0"/>
                      <w:divBdr>
                        <w:top w:val="none" w:sz="0" w:space="0" w:color="auto"/>
                        <w:left w:val="none" w:sz="0" w:space="0" w:color="auto"/>
                        <w:bottom w:val="none" w:sz="0" w:space="0" w:color="auto"/>
                        <w:right w:val="none" w:sz="0" w:space="0" w:color="auto"/>
                      </w:divBdr>
                    </w:div>
                  </w:divsChild>
                </w:div>
                <w:div w:id="677970925">
                  <w:marLeft w:val="0"/>
                  <w:marRight w:val="0"/>
                  <w:marTop w:val="0"/>
                  <w:marBottom w:val="0"/>
                  <w:divBdr>
                    <w:top w:val="none" w:sz="0" w:space="0" w:color="auto"/>
                    <w:left w:val="none" w:sz="0" w:space="0" w:color="auto"/>
                    <w:bottom w:val="none" w:sz="0" w:space="0" w:color="auto"/>
                    <w:right w:val="none" w:sz="0" w:space="0" w:color="auto"/>
                  </w:divBdr>
                  <w:divsChild>
                    <w:div w:id="2134056182">
                      <w:marLeft w:val="0"/>
                      <w:marRight w:val="0"/>
                      <w:marTop w:val="0"/>
                      <w:marBottom w:val="0"/>
                      <w:divBdr>
                        <w:top w:val="none" w:sz="0" w:space="0" w:color="auto"/>
                        <w:left w:val="none" w:sz="0" w:space="0" w:color="auto"/>
                        <w:bottom w:val="none" w:sz="0" w:space="0" w:color="auto"/>
                        <w:right w:val="none" w:sz="0" w:space="0" w:color="auto"/>
                      </w:divBdr>
                    </w:div>
                  </w:divsChild>
                </w:div>
                <w:div w:id="719011303">
                  <w:marLeft w:val="0"/>
                  <w:marRight w:val="0"/>
                  <w:marTop w:val="0"/>
                  <w:marBottom w:val="0"/>
                  <w:divBdr>
                    <w:top w:val="none" w:sz="0" w:space="0" w:color="auto"/>
                    <w:left w:val="none" w:sz="0" w:space="0" w:color="auto"/>
                    <w:bottom w:val="none" w:sz="0" w:space="0" w:color="auto"/>
                    <w:right w:val="none" w:sz="0" w:space="0" w:color="auto"/>
                  </w:divBdr>
                  <w:divsChild>
                    <w:div w:id="489560787">
                      <w:marLeft w:val="0"/>
                      <w:marRight w:val="0"/>
                      <w:marTop w:val="0"/>
                      <w:marBottom w:val="0"/>
                      <w:divBdr>
                        <w:top w:val="none" w:sz="0" w:space="0" w:color="auto"/>
                        <w:left w:val="none" w:sz="0" w:space="0" w:color="auto"/>
                        <w:bottom w:val="none" w:sz="0" w:space="0" w:color="auto"/>
                        <w:right w:val="none" w:sz="0" w:space="0" w:color="auto"/>
                      </w:divBdr>
                    </w:div>
                  </w:divsChild>
                </w:div>
                <w:div w:id="738751463">
                  <w:marLeft w:val="0"/>
                  <w:marRight w:val="0"/>
                  <w:marTop w:val="0"/>
                  <w:marBottom w:val="0"/>
                  <w:divBdr>
                    <w:top w:val="none" w:sz="0" w:space="0" w:color="auto"/>
                    <w:left w:val="none" w:sz="0" w:space="0" w:color="auto"/>
                    <w:bottom w:val="none" w:sz="0" w:space="0" w:color="auto"/>
                    <w:right w:val="none" w:sz="0" w:space="0" w:color="auto"/>
                  </w:divBdr>
                  <w:divsChild>
                    <w:div w:id="466092937">
                      <w:marLeft w:val="0"/>
                      <w:marRight w:val="0"/>
                      <w:marTop w:val="0"/>
                      <w:marBottom w:val="0"/>
                      <w:divBdr>
                        <w:top w:val="none" w:sz="0" w:space="0" w:color="auto"/>
                        <w:left w:val="none" w:sz="0" w:space="0" w:color="auto"/>
                        <w:bottom w:val="none" w:sz="0" w:space="0" w:color="auto"/>
                        <w:right w:val="none" w:sz="0" w:space="0" w:color="auto"/>
                      </w:divBdr>
                    </w:div>
                  </w:divsChild>
                </w:div>
                <w:div w:id="900284411">
                  <w:marLeft w:val="0"/>
                  <w:marRight w:val="0"/>
                  <w:marTop w:val="0"/>
                  <w:marBottom w:val="0"/>
                  <w:divBdr>
                    <w:top w:val="none" w:sz="0" w:space="0" w:color="auto"/>
                    <w:left w:val="none" w:sz="0" w:space="0" w:color="auto"/>
                    <w:bottom w:val="none" w:sz="0" w:space="0" w:color="auto"/>
                    <w:right w:val="none" w:sz="0" w:space="0" w:color="auto"/>
                  </w:divBdr>
                  <w:divsChild>
                    <w:div w:id="899901899">
                      <w:marLeft w:val="0"/>
                      <w:marRight w:val="0"/>
                      <w:marTop w:val="0"/>
                      <w:marBottom w:val="0"/>
                      <w:divBdr>
                        <w:top w:val="none" w:sz="0" w:space="0" w:color="auto"/>
                        <w:left w:val="none" w:sz="0" w:space="0" w:color="auto"/>
                        <w:bottom w:val="none" w:sz="0" w:space="0" w:color="auto"/>
                        <w:right w:val="none" w:sz="0" w:space="0" w:color="auto"/>
                      </w:divBdr>
                    </w:div>
                  </w:divsChild>
                </w:div>
                <w:div w:id="962661510">
                  <w:marLeft w:val="0"/>
                  <w:marRight w:val="0"/>
                  <w:marTop w:val="0"/>
                  <w:marBottom w:val="0"/>
                  <w:divBdr>
                    <w:top w:val="none" w:sz="0" w:space="0" w:color="auto"/>
                    <w:left w:val="none" w:sz="0" w:space="0" w:color="auto"/>
                    <w:bottom w:val="none" w:sz="0" w:space="0" w:color="auto"/>
                    <w:right w:val="none" w:sz="0" w:space="0" w:color="auto"/>
                  </w:divBdr>
                  <w:divsChild>
                    <w:div w:id="1155996165">
                      <w:marLeft w:val="0"/>
                      <w:marRight w:val="0"/>
                      <w:marTop w:val="0"/>
                      <w:marBottom w:val="0"/>
                      <w:divBdr>
                        <w:top w:val="none" w:sz="0" w:space="0" w:color="auto"/>
                        <w:left w:val="none" w:sz="0" w:space="0" w:color="auto"/>
                        <w:bottom w:val="none" w:sz="0" w:space="0" w:color="auto"/>
                        <w:right w:val="none" w:sz="0" w:space="0" w:color="auto"/>
                      </w:divBdr>
                    </w:div>
                  </w:divsChild>
                </w:div>
                <w:div w:id="973144600">
                  <w:marLeft w:val="0"/>
                  <w:marRight w:val="0"/>
                  <w:marTop w:val="0"/>
                  <w:marBottom w:val="0"/>
                  <w:divBdr>
                    <w:top w:val="none" w:sz="0" w:space="0" w:color="auto"/>
                    <w:left w:val="none" w:sz="0" w:space="0" w:color="auto"/>
                    <w:bottom w:val="none" w:sz="0" w:space="0" w:color="auto"/>
                    <w:right w:val="none" w:sz="0" w:space="0" w:color="auto"/>
                  </w:divBdr>
                  <w:divsChild>
                    <w:div w:id="1541164232">
                      <w:marLeft w:val="0"/>
                      <w:marRight w:val="0"/>
                      <w:marTop w:val="0"/>
                      <w:marBottom w:val="0"/>
                      <w:divBdr>
                        <w:top w:val="none" w:sz="0" w:space="0" w:color="auto"/>
                        <w:left w:val="none" w:sz="0" w:space="0" w:color="auto"/>
                        <w:bottom w:val="none" w:sz="0" w:space="0" w:color="auto"/>
                        <w:right w:val="none" w:sz="0" w:space="0" w:color="auto"/>
                      </w:divBdr>
                    </w:div>
                  </w:divsChild>
                </w:div>
                <w:div w:id="1326783555">
                  <w:marLeft w:val="0"/>
                  <w:marRight w:val="0"/>
                  <w:marTop w:val="0"/>
                  <w:marBottom w:val="0"/>
                  <w:divBdr>
                    <w:top w:val="none" w:sz="0" w:space="0" w:color="auto"/>
                    <w:left w:val="none" w:sz="0" w:space="0" w:color="auto"/>
                    <w:bottom w:val="none" w:sz="0" w:space="0" w:color="auto"/>
                    <w:right w:val="none" w:sz="0" w:space="0" w:color="auto"/>
                  </w:divBdr>
                  <w:divsChild>
                    <w:div w:id="325327376">
                      <w:marLeft w:val="0"/>
                      <w:marRight w:val="0"/>
                      <w:marTop w:val="0"/>
                      <w:marBottom w:val="0"/>
                      <w:divBdr>
                        <w:top w:val="none" w:sz="0" w:space="0" w:color="auto"/>
                        <w:left w:val="none" w:sz="0" w:space="0" w:color="auto"/>
                        <w:bottom w:val="none" w:sz="0" w:space="0" w:color="auto"/>
                        <w:right w:val="none" w:sz="0" w:space="0" w:color="auto"/>
                      </w:divBdr>
                    </w:div>
                    <w:div w:id="1890680739">
                      <w:marLeft w:val="0"/>
                      <w:marRight w:val="0"/>
                      <w:marTop w:val="0"/>
                      <w:marBottom w:val="0"/>
                      <w:divBdr>
                        <w:top w:val="none" w:sz="0" w:space="0" w:color="auto"/>
                        <w:left w:val="none" w:sz="0" w:space="0" w:color="auto"/>
                        <w:bottom w:val="none" w:sz="0" w:space="0" w:color="auto"/>
                        <w:right w:val="none" w:sz="0" w:space="0" w:color="auto"/>
                      </w:divBdr>
                    </w:div>
                  </w:divsChild>
                </w:div>
                <w:div w:id="1491366056">
                  <w:marLeft w:val="0"/>
                  <w:marRight w:val="0"/>
                  <w:marTop w:val="0"/>
                  <w:marBottom w:val="0"/>
                  <w:divBdr>
                    <w:top w:val="none" w:sz="0" w:space="0" w:color="auto"/>
                    <w:left w:val="none" w:sz="0" w:space="0" w:color="auto"/>
                    <w:bottom w:val="none" w:sz="0" w:space="0" w:color="auto"/>
                    <w:right w:val="none" w:sz="0" w:space="0" w:color="auto"/>
                  </w:divBdr>
                  <w:divsChild>
                    <w:div w:id="1627926584">
                      <w:marLeft w:val="0"/>
                      <w:marRight w:val="0"/>
                      <w:marTop w:val="0"/>
                      <w:marBottom w:val="0"/>
                      <w:divBdr>
                        <w:top w:val="none" w:sz="0" w:space="0" w:color="auto"/>
                        <w:left w:val="none" w:sz="0" w:space="0" w:color="auto"/>
                        <w:bottom w:val="none" w:sz="0" w:space="0" w:color="auto"/>
                        <w:right w:val="none" w:sz="0" w:space="0" w:color="auto"/>
                      </w:divBdr>
                    </w:div>
                    <w:div w:id="1965843045">
                      <w:marLeft w:val="0"/>
                      <w:marRight w:val="0"/>
                      <w:marTop w:val="0"/>
                      <w:marBottom w:val="0"/>
                      <w:divBdr>
                        <w:top w:val="none" w:sz="0" w:space="0" w:color="auto"/>
                        <w:left w:val="none" w:sz="0" w:space="0" w:color="auto"/>
                        <w:bottom w:val="none" w:sz="0" w:space="0" w:color="auto"/>
                        <w:right w:val="none" w:sz="0" w:space="0" w:color="auto"/>
                      </w:divBdr>
                    </w:div>
                  </w:divsChild>
                </w:div>
                <w:div w:id="1644386449">
                  <w:marLeft w:val="0"/>
                  <w:marRight w:val="0"/>
                  <w:marTop w:val="0"/>
                  <w:marBottom w:val="0"/>
                  <w:divBdr>
                    <w:top w:val="none" w:sz="0" w:space="0" w:color="auto"/>
                    <w:left w:val="none" w:sz="0" w:space="0" w:color="auto"/>
                    <w:bottom w:val="none" w:sz="0" w:space="0" w:color="auto"/>
                    <w:right w:val="none" w:sz="0" w:space="0" w:color="auto"/>
                  </w:divBdr>
                  <w:divsChild>
                    <w:div w:id="781605990">
                      <w:marLeft w:val="0"/>
                      <w:marRight w:val="0"/>
                      <w:marTop w:val="0"/>
                      <w:marBottom w:val="0"/>
                      <w:divBdr>
                        <w:top w:val="none" w:sz="0" w:space="0" w:color="auto"/>
                        <w:left w:val="none" w:sz="0" w:space="0" w:color="auto"/>
                        <w:bottom w:val="none" w:sz="0" w:space="0" w:color="auto"/>
                        <w:right w:val="none" w:sz="0" w:space="0" w:color="auto"/>
                      </w:divBdr>
                    </w:div>
                  </w:divsChild>
                </w:div>
                <w:div w:id="1793669651">
                  <w:marLeft w:val="0"/>
                  <w:marRight w:val="0"/>
                  <w:marTop w:val="0"/>
                  <w:marBottom w:val="0"/>
                  <w:divBdr>
                    <w:top w:val="none" w:sz="0" w:space="0" w:color="auto"/>
                    <w:left w:val="none" w:sz="0" w:space="0" w:color="auto"/>
                    <w:bottom w:val="none" w:sz="0" w:space="0" w:color="auto"/>
                    <w:right w:val="none" w:sz="0" w:space="0" w:color="auto"/>
                  </w:divBdr>
                  <w:divsChild>
                    <w:div w:id="766271914">
                      <w:marLeft w:val="0"/>
                      <w:marRight w:val="0"/>
                      <w:marTop w:val="0"/>
                      <w:marBottom w:val="0"/>
                      <w:divBdr>
                        <w:top w:val="none" w:sz="0" w:space="0" w:color="auto"/>
                        <w:left w:val="none" w:sz="0" w:space="0" w:color="auto"/>
                        <w:bottom w:val="none" w:sz="0" w:space="0" w:color="auto"/>
                        <w:right w:val="none" w:sz="0" w:space="0" w:color="auto"/>
                      </w:divBdr>
                    </w:div>
                  </w:divsChild>
                </w:div>
                <w:div w:id="1864591524">
                  <w:marLeft w:val="0"/>
                  <w:marRight w:val="0"/>
                  <w:marTop w:val="0"/>
                  <w:marBottom w:val="0"/>
                  <w:divBdr>
                    <w:top w:val="none" w:sz="0" w:space="0" w:color="auto"/>
                    <w:left w:val="none" w:sz="0" w:space="0" w:color="auto"/>
                    <w:bottom w:val="none" w:sz="0" w:space="0" w:color="auto"/>
                    <w:right w:val="none" w:sz="0" w:space="0" w:color="auto"/>
                  </w:divBdr>
                  <w:divsChild>
                    <w:div w:id="74314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396861">
          <w:marLeft w:val="0"/>
          <w:marRight w:val="0"/>
          <w:marTop w:val="0"/>
          <w:marBottom w:val="0"/>
          <w:divBdr>
            <w:top w:val="none" w:sz="0" w:space="0" w:color="auto"/>
            <w:left w:val="none" w:sz="0" w:space="0" w:color="auto"/>
            <w:bottom w:val="none" w:sz="0" w:space="0" w:color="auto"/>
            <w:right w:val="none" w:sz="0" w:space="0" w:color="auto"/>
          </w:divBdr>
        </w:div>
        <w:div w:id="2145463548">
          <w:marLeft w:val="0"/>
          <w:marRight w:val="0"/>
          <w:marTop w:val="0"/>
          <w:marBottom w:val="0"/>
          <w:divBdr>
            <w:top w:val="none" w:sz="0" w:space="0" w:color="auto"/>
            <w:left w:val="none" w:sz="0" w:space="0" w:color="auto"/>
            <w:bottom w:val="none" w:sz="0" w:space="0" w:color="auto"/>
            <w:right w:val="none" w:sz="0" w:space="0" w:color="auto"/>
          </w:divBdr>
        </w:div>
      </w:divsChild>
    </w:div>
    <w:div w:id="233585053">
      <w:bodyDiv w:val="1"/>
      <w:marLeft w:val="0"/>
      <w:marRight w:val="0"/>
      <w:marTop w:val="0"/>
      <w:marBottom w:val="0"/>
      <w:divBdr>
        <w:top w:val="none" w:sz="0" w:space="0" w:color="auto"/>
        <w:left w:val="none" w:sz="0" w:space="0" w:color="auto"/>
        <w:bottom w:val="none" w:sz="0" w:space="0" w:color="auto"/>
        <w:right w:val="none" w:sz="0" w:space="0" w:color="auto"/>
      </w:divBdr>
      <w:divsChild>
        <w:div w:id="7753708">
          <w:marLeft w:val="0"/>
          <w:marRight w:val="0"/>
          <w:marTop w:val="0"/>
          <w:marBottom w:val="0"/>
          <w:divBdr>
            <w:top w:val="none" w:sz="0" w:space="0" w:color="auto"/>
            <w:left w:val="none" w:sz="0" w:space="0" w:color="auto"/>
            <w:bottom w:val="none" w:sz="0" w:space="0" w:color="auto"/>
            <w:right w:val="none" w:sz="0" w:space="0" w:color="auto"/>
          </w:divBdr>
          <w:divsChild>
            <w:div w:id="697582803">
              <w:marLeft w:val="0"/>
              <w:marRight w:val="0"/>
              <w:marTop w:val="0"/>
              <w:marBottom w:val="0"/>
              <w:divBdr>
                <w:top w:val="none" w:sz="0" w:space="0" w:color="auto"/>
                <w:left w:val="none" w:sz="0" w:space="0" w:color="auto"/>
                <w:bottom w:val="none" w:sz="0" w:space="0" w:color="auto"/>
                <w:right w:val="none" w:sz="0" w:space="0" w:color="auto"/>
              </w:divBdr>
            </w:div>
          </w:divsChild>
        </w:div>
        <w:div w:id="112602596">
          <w:marLeft w:val="0"/>
          <w:marRight w:val="0"/>
          <w:marTop w:val="0"/>
          <w:marBottom w:val="0"/>
          <w:divBdr>
            <w:top w:val="none" w:sz="0" w:space="0" w:color="auto"/>
            <w:left w:val="none" w:sz="0" w:space="0" w:color="auto"/>
            <w:bottom w:val="none" w:sz="0" w:space="0" w:color="auto"/>
            <w:right w:val="none" w:sz="0" w:space="0" w:color="auto"/>
          </w:divBdr>
          <w:divsChild>
            <w:div w:id="1968466892">
              <w:marLeft w:val="0"/>
              <w:marRight w:val="0"/>
              <w:marTop w:val="0"/>
              <w:marBottom w:val="0"/>
              <w:divBdr>
                <w:top w:val="none" w:sz="0" w:space="0" w:color="auto"/>
                <w:left w:val="none" w:sz="0" w:space="0" w:color="auto"/>
                <w:bottom w:val="none" w:sz="0" w:space="0" w:color="auto"/>
                <w:right w:val="none" w:sz="0" w:space="0" w:color="auto"/>
              </w:divBdr>
            </w:div>
          </w:divsChild>
        </w:div>
        <w:div w:id="163403658">
          <w:marLeft w:val="0"/>
          <w:marRight w:val="0"/>
          <w:marTop w:val="0"/>
          <w:marBottom w:val="0"/>
          <w:divBdr>
            <w:top w:val="none" w:sz="0" w:space="0" w:color="auto"/>
            <w:left w:val="none" w:sz="0" w:space="0" w:color="auto"/>
            <w:bottom w:val="none" w:sz="0" w:space="0" w:color="auto"/>
            <w:right w:val="none" w:sz="0" w:space="0" w:color="auto"/>
          </w:divBdr>
          <w:divsChild>
            <w:div w:id="497698628">
              <w:marLeft w:val="0"/>
              <w:marRight w:val="0"/>
              <w:marTop w:val="0"/>
              <w:marBottom w:val="0"/>
              <w:divBdr>
                <w:top w:val="none" w:sz="0" w:space="0" w:color="auto"/>
                <w:left w:val="none" w:sz="0" w:space="0" w:color="auto"/>
                <w:bottom w:val="none" w:sz="0" w:space="0" w:color="auto"/>
                <w:right w:val="none" w:sz="0" w:space="0" w:color="auto"/>
              </w:divBdr>
            </w:div>
          </w:divsChild>
        </w:div>
        <w:div w:id="218637168">
          <w:marLeft w:val="0"/>
          <w:marRight w:val="0"/>
          <w:marTop w:val="0"/>
          <w:marBottom w:val="0"/>
          <w:divBdr>
            <w:top w:val="none" w:sz="0" w:space="0" w:color="auto"/>
            <w:left w:val="none" w:sz="0" w:space="0" w:color="auto"/>
            <w:bottom w:val="none" w:sz="0" w:space="0" w:color="auto"/>
            <w:right w:val="none" w:sz="0" w:space="0" w:color="auto"/>
          </w:divBdr>
          <w:divsChild>
            <w:div w:id="671833622">
              <w:marLeft w:val="0"/>
              <w:marRight w:val="0"/>
              <w:marTop w:val="0"/>
              <w:marBottom w:val="0"/>
              <w:divBdr>
                <w:top w:val="none" w:sz="0" w:space="0" w:color="auto"/>
                <w:left w:val="none" w:sz="0" w:space="0" w:color="auto"/>
                <w:bottom w:val="none" w:sz="0" w:space="0" w:color="auto"/>
                <w:right w:val="none" w:sz="0" w:space="0" w:color="auto"/>
              </w:divBdr>
            </w:div>
          </w:divsChild>
        </w:div>
        <w:div w:id="263929500">
          <w:marLeft w:val="0"/>
          <w:marRight w:val="0"/>
          <w:marTop w:val="0"/>
          <w:marBottom w:val="0"/>
          <w:divBdr>
            <w:top w:val="none" w:sz="0" w:space="0" w:color="auto"/>
            <w:left w:val="none" w:sz="0" w:space="0" w:color="auto"/>
            <w:bottom w:val="none" w:sz="0" w:space="0" w:color="auto"/>
            <w:right w:val="none" w:sz="0" w:space="0" w:color="auto"/>
          </w:divBdr>
          <w:divsChild>
            <w:div w:id="474418149">
              <w:marLeft w:val="0"/>
              <w:marRight w:val="0"/>
              <w:marTop w:val="0"/>
              <w:marBottom w:val="0"/>
              <w:divBdr>
                <w:top w:val="none" w:sz="0" w:space="0" w:color="auto"/>
                <w:left w:val="none" w:sz="0" w:space="0" w:color="auto"/>
                <w:bottom w:val="none" w:sz="0" w:space="0" w:color="auto"/>
                <w:right w:val="none" w:sz="0" w:space="0" w:color="auto"/>
              </w:divBdr>
            </w:div>
            <w:div w:id="698166953">
              <w:marLeft w:val="0"/>
              <w:marRight w:val="0"/>
              <w:marTop w:val="0"/>
              <w:marBottom w:val="0"/>
              <w:divBdr>
                <w:top w:val="none" w:sz="0" w:space="0" w:color="auto"/>
                <w:left w:val="none" w:sz="0" w:space="0" w:color="auto"/>
                <w:bottom w:val="none" w:sz="0" w:space="0" w:color="auto"/>
                <w:right w:val="none" w:sz="0" w:space="0" w:color="auto"/>
              </w:divBdr>
            </w:div>
            <w:div w:id="1284119982">
              <w:marLeft w:val="0"/>
              <w:marRight w:val="0"/>
              <w:marTop w:val="0"/>
              <w:marBottom w:val="0"/>
              <w:divBdr>
                <w:top w:val="none" w:sz="0" w:space="0" w:color="auto"/>
                <w:left w:val="none" w:sz="0" w:space="0" w:color="auto"/>
                <w:bottom w:val="none" w:sz="0" w:space="0" w:color="auto"/>
                <w:right w:val="none" w:sz="0" w:space="0" w:color="auto"/>
              </w:divBdr>
            </w:div>
          </w:divsChild>
        </w:div>
        <w:div w:id="278100234">
          <w:marLeft w:val="0"/>
          <w:marRight w:val="0"/>
          <w:marTop w:val="0"/>
          <w:marBottom w:val="0"/>
          <w:divBdr>
            <w:top w:val="none" w:sz="0" w:space="0" w:color="auto"/>
            <w:left w:val="none" w:sz="0" w:space="0" w:color="auto"/>
            <w:bottom w:val="none" w:sz="0" w:space="0" w:color="auto"/>
            <w:right w:val="none" w:sz="0" w:space="0" w:color="auto"/>
          </w:divBdr>
          <w:divsChild>
            <w:div w:id="305475100">
              <w:marLeft w:val="0"/>
              <w:marRight w:val="0"/>
              <w:marTop w:val="0"/>
              <w:marBottom w:val="0"/>
              <w:divBdr>
                <w:top w:val="none" w:sz="0" w:space="0" w:color="auto"/>
                <w:left w:val="none" w:sz="0" w:space="0" w:color="auto"/>
                <w:bottom w:val="none" w:sz="0" w:space="0" w:color="auto"/>
                <w:right w:val="none" w:sz="0" w:space="0" w:color="auto"/>
              </w:divBdr>
            </w:div>
          </w:divsChild>
        </w:div>
        <w:div w:id="289869337">
          <w:marLeft w:val="0"/>
          <w:marRight w:val="0"/>
          <w:marTop w:val="0"/>
          <w:marBottom w:val="0"/>
          <w:divBdr>
            <w:top w:val="none" w:sz="0" w:space="0" w:color="auto"/>
            <w:left w:val="none" w:sz="0" w:space="0" w:color="auto"/>
            <w:bottom w:val="none" w:sz="0" w:space="0" w:color="auto"/>
            <w:right w:val="none" w:sz="0" w:space="0" w:color="auto"/>
          </w:divBdr>
          <w:divsChild>
            <w:div w:id="1633436737">
              <w:marLeft w:val="0"/>
              <w:marRight w:val="0"/>
              <w:marTop w:val="0"/>
              <w:marBottom w:val="0"/>
              <w:divBdr>
                <w:top w:val="none" w:sz="0" w:space="0" w:color="auto"/>
                <w:left w:val="none" w:sz="0" w:space="0" w:color="auto"/>
                <w:bottom w:val="none" w:sz="0" w:space="0" w:color="auto"/>
                <w:right w:val="none" w:sz="0" w:space="0" w:color="auto"/>
              </w:divBdr>
            </w:div>
          </w:divsChild>
        </w:div>
        <w:div w:id="331496725">
          <w:marLeft w:val="0"/>
          <w:marRight w:val="0"/>
          <w:marTop w:val="0"/>
          <w:marBottom w:val="0"/>
          <w:divBdr>
            <w:top w:val="none" w:sz="0" w:space="0" w:color="auto"/>
            <w:left w:val="none" w:sz="0" w:space="0" w:color="auto"/>
            <w:bottom w:val="none" w:sz="0" w:space="0" w:color="auto"/>
            <w:right w:val="none" w:sz="0" w:space="0" w:color="auto"/>
          </w:divBdr>
          <w:divsChild>
            <w:div w:id="323436305">
              <w:marLeft w:val="0"/>
              <w:marRight w:val="0"/>
              <w:marTop w:val="0"/>
              <w:marBottom w:val="0"/>
              <w:divBdr>
                <w:top w:val="none" w:sz="0" w:space="0" w:color="auto"/>
                <w:left w:val="none" w:sz="0" w:space="0" w:color="auto"/>
                <w:bottom w:val="none" w:sz="0" w:space="0" w:color="auto"/>
                <w:right w:val="none" w:sz="0" w:space="0" w:color="auto"/>
              </w:divBdr>
            </w:div>
          </w:divsChild>
        </w:div>
        <w:div w:id="333073406">
          <w:marLeft w:val="0"/>
          <w:marRight w:val="0"/>
          <w:marTop w:val="0"/>
          <w:marBottom w:val="0"/>
          <w:divBdr>
            <w:top w:val="none" w:sz="0" w:space="0" w:color="auto"/>
            <w:left w:val="none" w:sz="0" w:space="0" w:color="auto"/>
            <w:bottom w:val="none" w:sz="0" w:space="0" w:color="auto"/>
            <w:right w:val="none" w:sz="0" w:space="0" w:color="auto"/>
          </w:divBdr>
          <w:divsChild>
            <w:div w:id="1524978751">
              <w:marLeft w:val="0"/>
              <w:marRight w:val="0"/>
              <w:marTop w:val="0"/>
              <w:marBottom w:val="0"/>
              <w:divBdr>
                <w:top w:val="none" w:sz="0" w:space="0" w:color="auto"/>
                <w:left w:val="none" w:sz="0" w:space="0" w:color="auto"/>
                <w:bottom w:val="none" w:sz="0" w:space="0" w:color="auto"/>
                <w:right w:val="none" w:sz="0" w:space="0" w:color="auto"/>
              </w:divBdr>
            </w:div>
          </w:divsChild>
        </w:div>
        <w:div w:id="416445223">
          <w:marLeft w:val="0"/>
          <w:marRight w:val="0"/>
          <w:marTop w:val="0"/>
          <w:marBottom w:val="0"/>
          <w:divBdr>
            <w:top w:val="none" w:sz="0" w:space="0" w:color="auto"/>
            <w:left w:val="none" w:sz="0" w:space="0" w:color="auto"/>
            <w:bottom w:val="none" w:sz="0" w:space="0" w:color="auto"/>
            <w:right w:val="none" w:sz="0" w:space="0" w:color="auto"/>
          </w:divBdr>
          <w:divsChild>
            <w:div w:id="1770154169">
              <w:marLeft w:val="0"/>
              <w:marRight w:val="0"/>
              <w:marTop w:val="0"/>
              <w:marBottom w:val="0"/>
              <w:divBdr>
                <w:top w:val="none" w:sz="0" w:space="0" w:color="auto"/>
                <w:left w:val="none" w:sz="0" w:space="0" w:color="auto"/>
                <w:bottom w:val="none" w:sz="0" w:space="0" w:color="auto"/>
                <w:right w:val="none" w:sz="0" w:space="0" w:color="auto"/>
              </w:divBdr>
            </w:div>
          </w:divsChild>
        </w:div>
        <w:div w:id="418715772">
          <w:marLeft w:val="0"/>
          <w:marRight w:val="0"/>
          <w:marTop w:val="0"/>
          <w:marBottom w:val="0"/>
          <w:divBdr>
            <w:top w:val="none" w:sz="0" w:space="0" w:color="auto"/>
            <w:left w:val="none" w:sz="0" w:space="0" w:color="auto"/>
            <w:bottom w:val="none" w:sz="0" w:space="0" w:color="auto"/>
            <w:right w:val="none" w:sz="0" w:space="0" w:color="auto"/>
          </w:divBdr>
          <w:divsChild>
            <w:div w:id="1910966850">
              <w:marLeft w:val="0"/>
              <w:marRight w:val="0"/>
              <w:marTop w:val="0"/>
              <w:marBottom w:val="0"/>
              <w:divBdr>
                <w:top w:val="none" w:sz="0" w:space="0" w:color="auto"/>
                <w:left w:val="none" w:sz="0" w:space="0" w:color="auto"/>
                <w:bottom w:val="none" w:sz="0" w:space="0" w:color="auto"/>
                <w:right w:val="none" w:sz="0" w:space="0" w:color="auto"/>
              </w:divBdr>
            </w:div>
          </w:divsChild>
        </w:div>
        <w:div w:id="427195640">
          <w:marLeft w:val="0"/>
          <w:marRight w:val="0"/>
          <w:marTop w:val="0"/>
          <w:marBottom w:val="0"/>
          <w:divBdr>
            <w:top w:val="none" w:sz="0" w:space="0" w:color="auto"/>
            <w:left w:val="none" w:sz="0" w:space="0" w:color="auto"/>
            <w:bottom w:val="none" w:sz="0" w:space="0" w:color="auto"/>
            <w:right w:val="none" w:sz="0" w:space="0" w:color="auto"/>
          </w:divBdr>
          <w:divsChild>
            <w:div w:id="910426120">
              <w:marLeft w:val="0"/>
              <w:marRight w:val="0"/>
              <w:marTop w:val="0"/>
              <w:marBottom w:val="0"/>
              <w:divBdr>
                <w:top w:val="none" w:sz="0" w:space="0" w:color="auto"/>
                <w:left w:val="none" w:sz="0" w:space="0" w:color="auto"/>
                <w:bottom w:val="none" w:sz="0" w:space="0" w:color="auto"/>
                <w:right w:val="none" w:sz="0" w:space="0" w:color="auto"/>
              </w:divBdr>
            </w:div>
            <w:div w:id="1130587210">
              <w:marLeft w:val="0"/>
              <w:marRight w:val="0"/>
              <w:marTop w:val="0"/>
              <w:marBottom w:val="0"/>
              <w:divBdr>
                <w:top w:val="none" w:sz="0" w:space="0" w:color="auto"/>
                <w:left w:val="none" w:sz="0" w:space="0" w:color="auto"/>
                <w:bottom w:val="none" w:sz="0" w:space="0" w:color="auto"/>
                <w:right w:val="none" w:sz="0" w:space="0" w:color="auto"/>
              </w:divBdr>
            </w:div>
          </w:divsChild>
        </w:div>
        <w:div w:id="676230387">
          <w:marLeft w:val="0"/>
          <w:marRight w:val="0"/>
          <w:marTop w:val="0"/>
          <w:marBottom w:val="0"/>
          <w:divBdr>
            <w:top w:val="none" w:sz="0" w:space="0" w:color="auto"/>
            <w:left w:val="none" w:sz="0" w:space="0" w:color="auto"/>
            <w:bottom w:val="none" w:sz="0" w:space="0" w:color="auto"/>
            <w:right w:val="none" w:sz="0" w:space="0" w:color="auto"/>
          </w:divBdr>
          <w:divsChild>
            <w:div w:id="1501920693">
              <w:marLeft w:val="0"/>
              <w:marRight w:val="0"/>
              <w:marTop w:val="0"/>
              <w:marBottom w:val="0"/>
              <w:divBdr>
                <w:top w:val="none" w:sz="0" w:space="0" w:color="auto"/>
                <w:left w:val="none" w:sz="0" w:space="0" w:color="auto"/>
                <w:bottom w:val="none" w:sz="0" w:space="0" w:color="auto"/>
                <w:right w:val="none" w:sz="0" w:space="0" w:color="auto"/>
              </w:divBdr>
            </w:div>
          </w:divsChild>
        </w:div>
        <w:div w:id="696735459">
          <w:marLeft w:val="0"/>
          <w:marRight w:val="0"/>
          <w:marTop w:val="0"/>
          <w:marBottom w:val="0"/>
          <w:divBdr>
            <w:top w:val="none" w:sz="0" w:space="0" w:color="auto"/>
            <w:left w:val="none" w:sz="0" w:space="0" w:color="auto"/>
            <w:bottom w:val="none" w:sz="0" w:space="0" w:color="auto"/>
            <w:right w:val="none" w:sz="0" w:space="0" w:color="auto"/>
          </w:divBdr>
          <w:divsChild>
            <w:div w:id="71973606">
              <w:marLeft w:val="0"/>
              <w:marRight w:val="0"/>
              <w:marTop w:val="0"/>
              <w:marBottom w:val="0"/>
              <w:divBdr>
                <w:top w:val="none" w:sz="0" w:space="0" w:color="auto"/>
                <w:left w:val="none" w:sz="0" w:space="0" w:color="auto"/>
                <w:bottom w:val="none" w:sz="0" w:space="0" w:color="auto"/>
                <w:right w:val="none" w:sz="0" w:space="0" w:color="auto"/>
              </w:divBdr>
            </w:div>
          </w:divsChild>
        </w:div>
        <w:div w:id="709451361">
          <w:marLeft w:val="0"/>
          <w:marRight w:val="0"/>
          <w:marTop w:val="0"/>
          <w:marBottom w:val="0"/>
          <w:divBdr>
            <w:top w:val="none" w:sz="0" w:space="0" w:color="auto"/>
            <w:left w:val="none" w:sz="0" w:space="0" w:color="auto"/>
            <w:bottom w:val="none" w:sz="0" w:space="0" w:color="auto"/>
            <w:right w:val="none" w:sz="0" w:space="0" w:color="auto"/>
          </w:divBdr>
          <w:divsChild>
            <w:div w:id="1506048363">
              <w:marLeft w:val="0"/>
              <w:marRight w:val="0"/>
              <w:marTop w:val="0"/>
              <w:marBottom w:val="0"/>
              <w:divBdr>
                <w:top w:val="none" w:sz="0" w:space="0" w:color="auto"/>
                <w:left w:val="none" w:sz="0" w:space="0" w:color="auto"/>
                <w:bottom w:val="none" w:sz="0" w:space="0" w:color="auto"/>
                <w:right w:val="none" w:sz="0" w:space="0" w:color="auto"/>
              </w:divBdr>
            </w:div>
          </w:divsChild>
        </w:div>
        <w:div w:id="711997764">
          <w:marLeft w:val="0"/>
          <w:marRight w:val="0"/>
          <w:marTop w:val="0"/>
          <w:marBottom w:val="0"/>
          <w:divBdr>
            <w:top w:val="none" w:sz="0" w:space="0" w:color="auto"/>
            <w:left w:val="none" w:sz="0" w:space="0" w:color="auto"/>
            <w:bottom w:val="none" w:sz="0" w:space="0" w:color="auto"/>
            <w:right w:val="none" w:sz="0" w:space="0" w:color="auto"/>
          </w:divBdr>
          <w:divsChild>
            <w:div w:id="1024405752">
              <w:marLeft w:val="0"/>
              <w:marRight w:val="0"/>
              <w:marTop w:val="0"/>
              <w:marBottom w:val="0"/>
              <w:divBdr>
                <w:top w:val="none" w:sz="0" w:space="0" w:color="auto"/>
                <w:left w:val="none" w:sz="0" w:space="0" w:color="auto"/>
                <w:bottom w:val="none" w:sz="0" w:space="0" w:color="auto"/>
                <w:right w:val="none" w:sz="0" w:space="0" w:color="auto"/>
              </w:divBdr>
            </w:div>
          </w:divsChild>
        </w:div>
        <w:div w:id="720445825">
          <w:marLeft w:val="0"/>
          <w:marRight w:val="0"/>
          <w:marTop w:val="0"/>
          <w:marBottom w:val="0"/>
          <w:divBdr>
            <w:top w:val="none" w:sz="0" w:space="0" w:color="auto"/>
            <w:left w:val="none" w:sz="0" w:space="0" w:color="auto"/>
            <w:bottom w:val="none" w:sz="0" w:space="0" w:color="auto"/>
            <w:right w:val="none" w:sz="0" w:space="0" w:color="auto"/>
          </w:divBdr>
          <w:divsChild>
            <w:div w:id="887911343">
              <w:marLeft w:val="0"/>
              <w:marRight w:val="0"/>
              <w:marTop w:val="0"/>
              <w:marBottom w:val="0"/>
              <w:divBdr>
                <w:top w:val="none" w:sz="0" w:space="0" w:color="auto"/>
                <w:left w:val="none" w:sz="0" w:space="0" w:color="auto"/>
                <w:bottom w:val="none" w:sz="0" w:space="0" w:color="auto"/>
                <w:right w:val="none" w:sz="0" w:space="0" w:color="auto"/>
              </w:divBdr>
            </w:div>
          </w:divsChild>
        </w:div>
        <w:div w:id="800154151">
          <w:marLeft w:val="0"/>
          <w:marRight w:val="0"/>
          <w:marTop w:val="0"/>
          <w:marBottom w:val="0"/>
          <w:divBdr>
            <w:top w:val="none" w:sz="0" w:space="0" w:color="auto"/>
            <w:left w:val="none" w:sz="0" w:space="0" w:color="auto"/>
            <w:bottom w:val="none" w:sz="0" w:space="0" w:color="auto"/>
            <w:right w:val="none" w:sz="0" w:space="0" w:color="auto"/>
          </w:divBdr>
          <w:divsChild>
            <w:div w:id="1978607403">
              <w:marLeft w:val="0"/>
              <w:marRight w:val="0"/>
              <w:marTop w:val="0"/>
              <w:marBottom w:val="0"/>
              <w:divBdr>
                <w:top w:val="none" w:sz="0" w:space="0" w:color="auto"/>
                <w:left w:val="none" w:sz="0" w:space="0" w:color="auto"/>
                <w:bottom w:val="none" w:sz="0" w:space="0" w:color="auto"/>
                <w:right w:val="none" w:sz="0" w:space="0" w:color="auto"/>
              </w:divBdr>
            </w:div>
          </w:divsChild>
        </w:div>
        <w:div w:id="802308894">
          <w:marLeft w:val="0"/>
          <w:marRight w:val="0"/>
          <w:marTop w:val="0"/>
          <w:marBottom w:val="0"/>
          <w:divBdr>
            <w:top w:val="none" w:sz="0" w:space="0" w:color="auto"/>
            <w:left w:val="none" w:sz="0" w:space="0" w:color="auto"/>
            <w:bottom w:val="none" w:sz="0" w:space="0" w:color="auto"/>
            <w:right w:val="none" w:sz="0" w:space="0" w:color="auto"/>
          </w:divBdr>
          <w:divsChild>
            <w:div w:id="1558131380">
              <w:marLeft w:val="0"/>
              <w:marRight w:val="0"/>
              <w:marTop w:val="0"/>
              <w:marBottom w:val="0"/>
              <w:divBdr>
                <w:top w:val="none" w:sz="0" w:space="0" w:color="auto"/>
                <w:left w:val="none" w:sz="0" w:space="0" w:color="auto"/>
                <w:bottom w:val="none" w:sz="0" w:space="0" w:color="auto"/>
                <w:right w:val="none" w:sz="0" w:space="0" w:color="auto"/>
              </w:divBdr>
            </w:div>
          </w:divsChild>
        </w:div>
        <w:div w:id="857354054">
          <w:marLeft w:val="0"/>
          <w:marRight w:val="0"/>
          <w:marTop w:val="0"/>
          <w:marBottom w:val="0"/>
          <w:divBdr>
            <w:top w:val="none" w:sz="0" w:space="0" w:color="auto"/>
            <w:left w:val="none" w:sz="0" w:space="0" w:color="auto"/>
            <w:bottom w:val="none" w:sz="0" w:space="0" w:color="auto"/>
            <w:right w:val="none" w:sz="0" w:space="0" w:color="auto"/>
          </w:divBdr>
          <w:divsChild>
            <w:div w:id="1904221374">
              <w:marLeft w:val="0"/>
              <w:marRight w:val="0"/>
              <w:marTop w:val="0"/>
              <w:marBottom w:val="0"/>
              <w:divBdr>
                <w:top w:val="none" w:sz="0" w:space="0" w:color="auto"/>
                <w:left w:val="none" w:sz="0" w:space="0" w:color="auto"/>
                <w:bottom w:val="none" w:sz="0" w:space="0" w:color="auto"/>
                <w:right w:val="none" w:sz="0" w:space="0" w:color="auto"/>
              </w:divBdr>
            </w:div>
          </w:divsChild>
        </w:div>
        <w:div w:id="919098280">
          <w:marLeft w:val="0"/>
          <w:marRight w:val="0"/>
          <w:marTop w:val="0"/>
          <w:marBottom w:val="0"/>
          <w:divBdr>
            <w:top w:val="none" w:sz="0" w:space="0" w:color="auto"/>
            <w:left w:val="none" w:sz="0" w:space="0" w:color="auto"/>
            <w:bottom w:val="none" w:sz="0" w:space="0" w:color="auto"/>
            <w:right w:val="none" w:sz="0" w:space="0" w:color="auto"/>
          </w:divBdr>
          <w:divsChild>
            <w:div w:id="514392399">
              <w:marLeft w:val="0"/>
              <w:marRight w:val="0"/>
              <w:marTop w:val="0"/>
              <w:marBottom w:val="0"/>
              <w:divBdr>
                <w:top w:val="none" w:sz="0" w:space="0" w:color="auto"/>
                <w:left w:val="none" w:sz="0" w:space="0" w:color="auto"/>
                <w:bottom w:val="none" w:sz="0" w:space="0" w:color="auto"/>
                <w:right w:val="none" w:sz="0" w:space="0" w:color="auto"/>
              </w:divBdr>
            </w:div>
          </w:divsChild>
        </w:div>
        <w:div w:id="1025132823">
          <w:marLeft w:val="0"/>
          <w:marRight w:val="0"/>
          <w:marTop w:val="0"/>
          <w:marBottom w:val="0"/>
          <w:divBdr>
            <w:top w:val="none" w:sz="0" w:space="0" w:color="auto"/>
            <w:left w:val="none" w:sz="0" w:space="0" w:color="auto"/>
            <w:bottom w:val="none" w:sz="0" w:space="0" w:color="auto"/>
            <w:right w:val="none" w:sz="0" w:space="0" w:color="auto"/>
          </w:divBdr>
          <w:divsChild>
            <w:div w:id="213737393">
              <w:marLeft w:val="0"/>
              <w:marRight w:val="0"/>
              <w:marTop w:val="0"/>
              <w:marBottom w:val="0"/>
              <w:divBdr>
                <w:top w:val="none" w:sz="0" w:space="0" w:color="auto"/>
                <w:left w:val="none" w:sz="0" w:space="0" w:color="auto"/>
                <w:bottom w:val="none" w:sz="0" w:space="0" w:color="auto"/>
                <w:right w:val="none" w:sz="0" w:space="0" w:color="auto"/>
              </w:divBdr>
            </w:div>
          </w:divsChild>
        </w:div>
        <w:div w:id="1147360572">
          <w:marLeft w:val="0"/>
          <w:marRight w:val="0"/>
          <w:marTop w:val="0"/>
          <w:marBottom w:val="0"/>
          <w:divBdr>
            <w:top w:val="none" w:sz="0" w:space="0" w:color="auto"/>
            <w:left w:val="none" w:sz="0" w:space="0" w:color="auto"/>
            <w:bottom w:val="none" w:sz="0" w:space="0" w:color="auto"/>
            <w:right w:val="none" w:sz="0" w:space="0" w:color="auto"/>
          </w:divBdr>
          <w:divsChild>
            <w:div w:id="1051735642">
              <w:marLeft w:val="0"/>
              <w:marRight w:val="0"/>
              <w:marTop w:val="0"/>
              <w:marBottom w:val="0"/>
              <w:divBdr>
                <w:top w:val="none" w:sz="0" w:space="0" w:color="auto"/>
                <w:left w:val="none" w:sz="0" w:space="0" w:color="auto"/>
                <w:bottom w:val="none" w:sz="0" w:space="0" w:color="auto"/>
                <w:right w:val="none" w:sz="0" w:space="0" w:color="auto"/>
              </w:divBdr>
            </w:div>
          </w:divsChild>
        </w:div>
        <w:div w:id="1189216701">
          <w:marLeft w:val="0"/>
          <w:marRight w:val="0"/>
          <w:marTop w:val="0"/>
          <w:marBottom w:val="0"/>
          <w:divBdr>
            <w:top w:val="none" w:sz="0" w:space="0" w:color="auto"/>
            <w:left w:val="none" w:sz="0" w:space="0" w:color="auto"/>
            <w:bottom w:val="none" w:sz="0" w:space="0" w:color="auto"/>
            <w:right w:val="none" w:sz="0" w:space="0" w:color="auto"/>
          </w:divBdr>
          <w:divsChild>
            <w:div w:id="949319316">
              <w:marLeft w:val="0"/>
              <w:marRight w:val="0"/>
              <w:marTop w:val="0"/>
              <w:marBottom w:val="0"/>
              <w:divBdr>
                <w:top w:val="none" w:sz="0" w:space="0" w:color="auto"/>
                <w:left w:val="none" w:sz="0" w:space="0" w:color="auto"/>
                <w:bottom w:val="none" w:sz="0" w:space="0" w:color="auto"/>
                <w:right w:val="none" w:sz="0" w:space="0" w:color="auto"/>
              </w:divBdr>
            </w:div>
          </w:divsChild>
        </w:div>
        <w:div w:id="1216165927">
          <w:marLeft w:val="0"/>
          <w:marRight w:val="0"/>
          <w:marTop w:val="0"/>
          <w:marBottom w:val="0"/>
          <w:divBdr>
            <w:top w:val="none" w:sz="0" w:space="0" w:color="auto"/>
            <w:left w:val="none" w:sz="0" w:space="0" w:color="auto"/>
            <w:bottom w:val="none" w:sz="0" w:space="0" w:color="auto"/>
            <w:right w:val="none" w:sz="0" w:space="0" w:color="auto"/>
          </w:divBdr>
          <w:divsChild>
            <w:div w:id="15158896">
              <w:marLeft w:val="0"/>
              <w:marRight w:val="0"/>
              <w:marTop w:val="0"/>
              <w:marBottom w:val="0"/>
              <w:divBdr>
                <w:top w:val="none" w:sz="0" w:space="0" w:color="auto"/>
                <w:left w:val="none" w:sz="0" w:space="0" w:color="auto"/>
                <w:bottom w:val="none" w:sz="0" w:space="0" w:color="auto"/>
                <w:right w:val="none" w:sz="0" w:space="0" w:color="auto"/>
              </w:divBdr>
            </w:div>
          </w:divsChild>
        </w:div>
        <w:div w:id="1288002658">
          <w:marLeft w:val="0"/>
          <w:marRight w:val="0"/>
          <w:marTop w:val="0"/>
          <w:marBottom w:val="0"/>
          <w:divBdr>
            <w:top w:val="none" w:sz="0" w:space="0" w:color="auto"/>
            <w:left w:val="none" w:sz="0" w:space="0" w:color="auto"/>
            <w:bottom w:val="none" w:sz="0" w:space="0" w:color="auto"/>
            <w:right w:val="none" w:sz="0" w:space="0" w:color="auto"/>
          </w:divBdr>
          <w:divsChild>
            <w:div w:id="550385925">
              <w:marLeft w:val="0"/>
              <w:marRight w:val="0"/>
              <w:marTop w:val="0"/>
              <w:marBottom w:val="0"/>
              <w:divBdr>
                <w:top w:val="none" w:sz="0" w:space="0" w:color="auto"/>
                <w:left w:val="none" w:sz="0" w:space="0" w:color="auto"/>
                <w:bottom w:val="none" w:sz="0" w:space="0" w:color="auto"/>
                <w:right w:val="none" w:sz="0" w:space="0" w:color="auto"/>
              </w:divBdr>
            </w:div>
            <w:div w:id="1405563886">
              <w:marLeft w:val="0"/>
              <w:marRight w:val="0"/>
              <w:marTop w:val="0"/>
              <w:marBottom w:val="0"/>
              <w:divBdr>
                <w:top w:val="none" w:sz="0" w:space="0" w:color="auto"/>
                <w:left w:val="none" w:sz="0" w:space="0" w:color="auto"/>
                <w:bottom w:val="none" w:sz="0" w:space="0" w:color="auto"/>
                <w:right w:val="none" w:sz="0" w:space="0" w:color="auto"/>
              </w:divBdr>
            </w:div>
            <w:div w:id="2137985544">
              <w:marLeft w:val="0"/>
              <w:marRight w:val="0"/>
              <w:marTop w:val="0"/>
              <w:marBottom w:val="0"/>
              <w:divBdr>
                <w:top w:val="none" w:sz="0" w:space="0" w:color="auto"/>
                <w:left w:val="none" w:sz="0" w:space="0" w:color="auto"/>
                <w:bottom w:val="none" w:sz="0" w:space="0" w:color="auto"/>
                <w:right w:val="none" w:sz="0" w:space="0" w:color="auto"/>
              </w:divBdr>
            </w:div>
          </w:divsChild>
        </w:div>
        <w:div w:id="1306619798">
          <w:marLeft w:val="0"/>
          <w:marRight w:val="0"/>
          <w:marTop w:val="0"/>
          <w:marBottom w:val="0"/>
          <w:divBdr>
            <w:top w:val="none" w:sz="0" w:space="0" w:color="auto"/>
            <w:left w:val="none" w:sz="0" w:space="0" w:color="auto"/>
            <w:bottom w:val="none" w:sz="0" w:space="0" w:color="auto"/>
            <w:right w:val="none" w:sz="0" w:space="0" w:color="auto"/>
          </w:divBdr>
          <w:divsChild>
            <w:div w:id="1434324645">
              <w:marLeft w:val="0"/>
              <w:marRight w:val="0"/>
              <w:marTop w:val="0"/>
              <w:marBottom w:val="0"/>
              <w:divBdr>
                <w:top w:val="none" w:sz="0" w:space="0" w:color="auto"/>
                <w:left w:val="none" w:sz="0" w:space="0" w:color="auto"/>
                <w:bottom w:val="none" w:sz="0" w:space="0" w:color="auto"/>
                <w:right w:val="none" w:sz="0" w:space="0" w:color="auto"/>
              </w:divBdr>
            </w:div>
          </w:divsChild>
        </w:div>
        <w:div w:id="1422068626">
          <w:marLeft w:val="0"/>
          <w:marRight w:val="0"/>
          <w:marTop w:val="0"/>
          <w:marBottom w:val="0"/>
          <w:divBdr>
            <w:top w:val="none" w:sz="0" w:space="0" w:color="auto"/>
            <w:left w:val="none" w:sz="0" w:space="0" w:color="auto"/>
            <w:bottom w:val="none" w:sz="0" w:space="0" w:color="auto"/>
            <w:right w:val="none" w:sz="0" w:space="0" w:color="auto"/>
          </w:divBdr>
          <w:divsChild>
            <w:div w:id="799300213">
              <w:marLeft w:val="0"/>
              <w:marRight w:val="0"/>
              <w:marTop w:val="0"/>
              <w:marBottom w:val="0"/>
              <w:divBdr>
                <w:top w:val="none" w:sz="0" w:space="0" w:color="auto"/>
                <w:left w:val="none" w:sz="0" w:space="0" w:color="auto"/>
                <w:bottom w:val="none" w:sz="0" w:space="0" w:color="auto"/>
                <w:right w:val="none" w:sz="0" w:space="0" w:color="auto"/>
              </w:divBdr>
            </w:div>
          </w:divsChild>
        </w:div>
        <w:div w:id="1477602054">
          <w:marLeft w:val="0"/>
          <w:marRight w:val="0"/>
          <w:marTop w:val="0"/>
          <w:marBottom w:val="0"/>
          <w:divBdr>
            <w:top w:val="none" w:sz="0" w:space="0" w:color="auto"/>
            <w:left w:val="none" w:sz="0" w:space="0" w:color="auto"/>
            <w:bottom w:val="none" w:sz="0" w:space="0" w:color="auto"/>
            <w:right w:val="none" w:sz="0" w:space="0" w:color="auto"/>
          </w:divBdr>
          <w:divsChild>
            <w:div w:id="288753396">
              <w:marLeft w:val="0"/>
              <w:marRight w:val="0"/>
              <w:marTop w:val="0"/>
              <w:marBottom w:val="0"/>
              <w:divBdr>
                <w:top w:val="none" w:sz="0" w:space="0" w:color="auto"/>
                <w:left w:val="none" w:sz="0" w:space="0" w:color="auto"/>
                <w:bottom w:val="none" w:sz="0" w:space="0" w:color="auto"/>
                <w:right w:val="none" w:sz="0" w:space="0" w:color="auto"/>
              </w:divBdr>
            </w:div>
          </w:divsChild>
        </w:div>
        <w:div w:id="1512262766">
          <w:marLeft w:val="0"/>
          <w:marRight w:val="0"/>
          <w:marTop w:val="0"/>
          <w:marBottom w:val="0"/>
          <w:divBdr>
            <w:top w:val="none" w:sz="0" w:space="0" w:color="auto"/>
            <w:left w:val="none" w:sz="0" w:space="0" w:color="auto"/>
            <w:bottom w:val="none" w:sz="0" w:space="0" w:color="auto"/>
            <w:right w:val="none" w:sz="0" w:space="0" w:color="auto"/>
          </w:divBdr>
          <w:divsChild>
            <w:div w:id="756251078">
              <w:marLeft w:val="0"/>
              <w:marRight w:val="0"/>
              <w:marTop w:val="0"/>
              <w:marBottom w:val="0"/>
              <w:divBdr>
                <w:top w:val="none" w:sz="0" w:space="0" w:color="auto"/>
                <w:left w:val="none" w:sz="0" w:space="0" w:color="auto"/>
                <w:bottom w:val="none" w:sz="0" w:space="0" w:color="auto"/>
                <w:right w:val="none" w:sz="0" w:space="0" w:color="auto"/>
              </w:divBdr>
            </w:div>
          </w:divsChild>
        </w:div>
        <w:div w:id="1516918234">
          <w:marLeft w:val="0"/>
          <w:marRight w:val="0"/>
          <w:marTop w:val="0"/>
          <w:marBottom w:val="0"/>
          <w:divBdr>
            <w:top w:val="none" w:sz="0" w:space="0" w:color="auto"/>
            <w:left w:val="none" w:sz="0" w:space="0" w:color="auto"/>
            <w:bottom w:val="none" w:sz="0" w:space="0" w:color="auto"/>
            <w:right w:val="none" w:sz="0" w:space="0" w:color="auto"/>
          </w:divBdr>
          <w:divsChild>
            <w:div w:id="818569745">
              <w:marLeft w:val="0"/>
              <w:marRight w:val="0"/>
              <w:marTop w:val="0"/>
              <w:marBottom w:val="0"/>
              <w:divBdr>
                <w:top w:val="none" w:sz="0" w:space="0" w:color="auto"/>
                <w:left w:val="none" w:sz="0" w:space="0" w:color="auto"/>
                <w:bottom w:val="none" w:sz="0" w:space="0" w:color="auto"/>
                <w:right w:val="none" w:sz="0" w:space="0" w:color="auto"/>
              </w:divBdr>
            </w:div>
            <w:div w:id="999430671">
              <w:marLeft w:val="0"/>
              <w:marRight w:val="0"/>
              <w:marTop w:val="0"/>
              <w:marBottom w:val="0"/>
              <w:divBdr>
                <w:top w:val="none" w:sz="0" w:space="0" w:color="auto"/>
                <w:left w:val="none" w:sz="0" w:space="0" w:color="auto"/>
                <w:bottom w:val="none" w:sz="0" w:space="0" w:color="auto"/>
                <w:right w:val="none" w:sz="0" w:space="0" w:color="auto"/>
              </w:divBdr>
            </w:div>
            <w:div w:id="1197155580">
              <w:marLeft w:val="0"/>
              <w:marRight w:val="0"/>
              <w:marTop w:val="0"/>
              <w:marBottom w:val="0"/>
              <w:divBdr>
                <w:top w:val="none" w:sz="0" w:space="0" w:color="auto"/>
                <w:left w:val="none" w:sz="0" w:space="0" w:color="auto"/>
                <w:bottom w:val="none" w:sz="0" w:space="0" w:color="auto"/>
                <w:right w:val="none" w:sz="0" w:space="0" w:color="auto"/>
              </w:divBdr>
            </w:div>
            <w:div w:id="1563247805">
              <w:marLeft w:val="0"/>
              <w:marRight w:val="0"/>
              <w:marTop w:val="0"/>
              <w:marBottom w:val="0"/>
              <w:divBdr>
                <w:top w:val="none" w:sz="0" w:space="0" w:color="auto"/>
                <w:left w:val="none" w:sz="0" w:space="0" w:color="auto"/>
                <w:bottom w:val="none" w:sz="0" w:space="0" w:color="auto"/>
                <w:right w:val="none" w:sz="0" w:space="0" w:color="auto"/>
              </w:divBdr>
            </w:div>
          </w:divsChild>
        </w:div>
        <w:div w:id="1528300626">
          <w:marLeft w:val="0"/>
          <w:marRight w:val="0"/>
          <w:marTop w:val="0"/>
          <w:marBottom w:val="0"/>
          <w:divBdr>
            <w:top w:val="none" w:sz="0" w:space="0" w:color="auto"/>
            <w:left w:val="none" w:sz="0" w:space="0" w:color="auto"/>
            <w:bottom w:val="none" w:sz="0" w:space="0" w:color="auto"/>
            <w:right w:val="none" w:sz="0" w:space="0" w:color="auto"/>
          </w:divBdr>
          <w:divsChild>
            <w:div w:id="1534541394">
              <w:marLeft w:val="0"/>
              <w:marRight w:val="0"/>
              <w:marTop w:val="0"/>
              <w:marBottom w:val="0"/>
              <w:divBdr>
                <w:top w:val="none" w:sz="0" w:space="0" w:color="auto"/>
                <w:left w:val="none" w:sz="0" w:space="0" w:color="auto"/>
                <w:bottom w:val="none" w:sz="0" w:space="0" w:color="auto"/>
                <w:right w:val="none" w:sz="0" w:space="0" w:color="auto"/>
              </w:divBdr>
            </w:div>
          </w:divsChild>
        </w:div>
        <w:div w:id="1598782916">
          <w:marLeft w:val="0"/>
          <w:marRight w:val="0"/>
          <w:marTop w:val="0"/>
          <w:marBottom w:val="0"/>
          <w:divBdr>
            <w:top w:val="none" w:sz="0" w:space="0" w:color="auto"/>
            <w:left w:val="none" w:sz="0" w:space="0" w:color="auto"/>
            <w:bottom w:val="none" w:sz="0" w:space="0" w:color="auto"/>
            <w:right w:val="none" w:sz="0" w:space="0" w:color="auto"/>
          </w:divBdr>
          <w:divsChild>
            <w:div w:id="285233470">
              <w:marLeft w:val="0"/>
              <w:marRight w:val="0"/>
              <w:marTop w:val="0"/>
              <w:marBottom w:val="0"/>
              <w:divBdr>
                <w:top w:val="none" w:sz="0" w:space="0" w:color="auto"/>
                <w:left w:val="none" w:sz="0" w:space="0" w:color="auto"/>
                <w:bottom w:val="none" w:sz="0" w:space="0" w:color="auto"/>
                <w:right w:val="none" w:sz="0" w:space="0" w:color="auto"/>
              </w:divBdr>
            </w:div>
          </w:divsChild>
        </w:div>
        <w:div w:id="1640651511">
          <w:marLeft w:val="0"/>
          <w:marRight w:val="0"/>
          <w:marTop w:val="0"/>
          <w:marBottom w:val="0"/>
          <w:divBdr>
            <w:top w:val="none" w:sz="0" w:space="0" w:color="auto"/>
            <w:left w:val="none" w:sz="0" w:space="0" w:color="auto"/>
            <w:bottom w:val="none" w:sz="0" w:space="0" w:color="auto"/>
            <w:right w:val="none" w:sz="0" w:space="0" w:color="auto"/>
          </w:divBdr>
          <w:divsChild>
            <w:div w:id="572735351">
              <w:marLeft w:val="0"/>
              <w:marRight w:val="0"/>
              <w:marTop w:val="0"/>
              <w:marBottom w:val="0"/>
              <w:divBdr>
                <w:top w:val="none" w:sz="0" w:space="0" w:color="auto"/>
                <w:left w:val="none" w:sz="0" w:space="0" w:color="auto"/>
                <w:bottom w:val="none" w:sz="0" w:space="0" w:color="auto"/>
                <w:right w:val="none" w:sz="0" w:space="0" w:color="auto"/>
              </w:divBdr>
            </w:div>
          </w:divsChild>
        </w:div>
        <w:div w:id="1667782082">
          <w:marLeft w:val="0"/>
          <w:marRight w:val="0"/>
          <w:marTop w:val="0"/>
          <w:marBottom w:val="0"/>
          <w:divBdr>
            <w:top w:val="none" w:sz="0" w:space="0" w:color="auto"/>
            <w:left w:val="none" w:sz="0" w:space="0" w:color="auto"/>
            <w:bottom w:val="none" w:sz="0" w:space="0" w:color="auto"/>
            <w:right w:val="none" w:sz="0" w:space="0" w:color="auto"/>
          </w:divBdr>
          <w:divsChild>
            <w:div w:id="1724407333">
              <w:marLeft w:val="0"/>
              <w:marRight w:val="0"/>
              <w:marTop w:val="0"/>
              <w:marBottom w:val="0"/>
              <w:divBdr>
                <w:top w:val="none" w:sz="0" w:space="0" w:color="auto"/>
                <w:left w:val="none" w:sz="0" w:space="0" w:color="auto"/>
                <w:bottom w:val="none" w:sz="0" w:space="0" w:color="auto"/>
                <w:right w:val="none" w:sz="0" w:space="0" w:color="auto"/>
              </w:divBdr>
            </w:div>
          </w:divsChild>
        </w:div>
        <w:div w:id="1734352195">
          <w:marLeft w:val="0"/>
          <w:marRight w:val="0"/>
          <w:marTop w:val="0"/>
          <w:marBottom w:val="0"/>
          <w:divBdr>
            <w:top w:val="none" w:sz="0" w:space="0" w:color="auto"/>
            <w:left w:val="none" w:sz="0" w:space="0" w:color="auto"/>
            <w:bottom w:val="none" w:sz="0" w:space="0" w:color="auto"/>
            <w:right w:val="none" w:sz="0" w:space="0" w:color="auto"/>
          </w:divBdr>
          <w:divsChild>
            <w:div w:id="1843547207">
              <w:marLeft w:val="0"/>
              <w:marRight w:val="0"/>
              <w:marTop w:val="0"/>
              <w:marBottom w:val="0"/>
              <w:divBdr>
                <w:top w:val="none" w:sz="0" w:space="0" w:color="auto"/>
                <w:left w:val="none" w:sz="0" w:space="0" w:color="auto"/>
                <w:bottom w:val="none" w:sz="0" w:space="0" w:color="auto"/>
                <w:right w:val="none" w:sz="0" w:space="0" w:color="auto"/>
              </w:divBdr>
            </w:div>
          </w:divsChild>
        </w:div>
        <w:div w:id="1812476369">
          <w:marLeft w:val="0"/>
          <w:marRight w:val="0"/>
          <w:marTop w:val="0"/>
          <w:marBottom w:val="0"/>
          <w:divBdr>
            <w:top w:val="none" w:sz="0" w:space="0" w:color="auto"/>
            <w:left w:val="none" w:sz="0" w:space="0" w:color="auto"/>
            <w:bottom w:val="none" w:sz="0" w:space="0" w:color="auto"/>
            <w:right w:val="none" w:sz="0" w:space="0" w:color="auto"/>
          </w:divBdr>
          <w:divsChild>
            <w:div w:id="454713927">
              <w:marLeft w:val="0"/>
              <w:marRight w:val="0"/>
              <w:marTop w:val="0"/>
              <w:marBottom w:val="0"/>
              <w:divBdr>
                <w:top w:val="none" w:sz="0" w:space="0" w:color="auto"/>
                <w:left w:val="none" w:sz="0" w:space="0" w:color="auto"/>
                <w:bottom w:val="none" w:sz="0" w:space="0" w:color="auto"/>
                <w:right w:val="none" w:sz="0" w:space="0" w:color="auto"/>
              </w:divBdr>
            </w:div>
          </w:divsChild>
        </w:div>
        <w:div w:id="1924610342">
          <w:marLeft w:val="0"/>
          <w:marRight w:val="0"/>
          <w:marTop w:val="0"/>
          <w:marBottom w:val="0"/>
          <w:divBdr>
            <w:top w:val="none" w:sz="0" w:space="0" w:color="auto"/>
            <w:left w:val="none" w:sz="0" w:space="0" w:color="auto"/>
            <w:bottom w:val="none" w:sz="0" w:space="0" w:color="auto"/>
            <w:right w:val="none" w:sz="0" w:space="0" w:color="auto"/>
          </w:divBdr>
          <w:divsChild>
            <w:div w:id="1321957491">
              <w:marLeft w:val="0"/>
              <w:marRight w:val="0"/>
              <w:marTop w:val="0"/>
              <w:marBottom w:val="0"/>
              <w:divBdr>
                <w:top w:val="none" w:sz="0" w:space="0" w:color="auto"/>
                <w:left w:val="none" w:sz="0" w:space="0" w:color="auto"/>
                <w:bottom w:val="none" w:sz="0" w:space="0" w:color="auto"/>
                <w:right w:val="none" w:sz="0" w:space="0" w:color="auto"/>
              </w:divBdr>
            </w:div>
            <w:div w:id="1734884885">
              <w:marLeft w:val="0"/>
              <w:marRight w:val="0"/>
              <w:marTop w:val="0"/>
              <w:marBottom w:val="0"/>
              <w:divBdr>
                <w:top w:val="none" w:sz="0" w:space="0" w:color="auto"/>
                <w:left w:val="none" w:sz="0" w:space="0" w:color="auto"/>
                <w:bottom w:val="none" w:sz="0" w:space="0" w:color="auto"/>
                <w:right w:val="none" w:sz="0" w:space="0" w:color="auto"/>
              </w:divBdr>
            </w:div>
          </w:divsChild>
        </w:div>
        <w:div w:id="1953436486">
          <w:marLeft w:val="0"/>
          <w:marRight w:val="0"/>
          <w:marTop w:val="0"/>
          <w:marBottom w:val="0"/>
          <w:divBdr>
            <w:top w:val="none" w:sz="0" w:space="0" w:color="auto"/>
            <w:left w:val="none" w:sz="0" w:space="0" w:color="auto"/>
            <w:bottom w:val="none" w:sz="0" w:space="0" w:color="auto"/>
            <w:right w:val="none" w:sz="0" w:space="0" w:color="auto"/>
          </w:divBdr>
          <w:divsChild>
            <w:div w:id="928468036">
              <w:marLeft w:val="0"/>
              <w:marRight w:val="0"/>
              <w:marTop w:val="0"/>
              <w:marBottom w:val="0"/>
              <w:divBdr>
                <w:top w:val="none" w:sz="0" w:space="0" w:color="auto"/>
                <w:left w:val="none" w:sz="0" w:space="0" w:color="auto"/>
                <w:bottom w:val="none" w:sz="0" w:space="0" w:color="auto"/>
                <w:right w:val="none" w:sz="0" w:space="0" w:color="auto"/>
              </w:divBdr>
            </w:div>
          </w:divsChild>
        </w:div>
        <w:div w:id="2029137691">
          <w:marLeft w:val="0"/>
          <w:marRight w:val="0"/>
          <w:marTop w:val="0"/>
          <w:marBottom w:val="0"/>
          <w:divBdr>
            <w:top w:val="none" w:sz="0" w:space="0" w:color="auto"/>
            <w:left w:val="none" w:sz="0" w:space="0" w:color="auto"/>
            <w:bottom w:val="none" w:sz="0" w:space="0" w:color="auto"/>
            <w:right w:val="none" w:sz="0" w:space="0" w:color="auto"/>
          </w:divBdr>
          <w:divsChild>
            <w:div w:id="371611811">
              <w:marLeft w:val="0"/>
              <w:marRight w:val="0"/>
              <w:marTop w:val="0"/>
              <w:marBottom w:val="0"/>
              <w:divBdr>
                <w:top w:val="none" w:sz="0" w:space="0" w:color="auto"/>
                <w:left w:val="none" w:sz="0" w:space="0" w:color="auto"/>
                <w:bottom w:val="none" w:sz="0" w:space="0" w:color="auto"/>
                <w:right w:val="none" w:sz="0" w:space="0" w:color="auto"/>
              </w:divBdr>
            </w:div>
            <w:div w:id="445393925">
              <w:marLeft w:val="0"/>
              <w:marRight w:val="0"/>
              <w:marTop w:val="0"/>
              <w:marBottom w:val="0"/>
              <w:divBdr>
                <w:top w:val="none" w:sz="0" w:space="0" w:color="auto"/>
                <w:left w:val="none" w:sz="0" w:space="0" w:color="auto"/>
                <w:bottom w:val="none" w:sz="0" w:space="0" w:color="auto"/>
                <w:right w:val="none" w:sz="0" w:space="0" w:color="auto"/>
              </w:divBdr>
            </w:div>
            <w:div w:id="1174029640">
              <w:marLeft w:val="0"/>
              <w:marRight w:val="0"/>
              <w:marTop w:val="0"/>
              <w:marBottom w:val="0"/>
              <w:divBdr>
                <w:top w:val="none" w:sz="0" w:space="0" w:color="auto"/>
                <w:left w:val="none" w:sz="0" w:space="0" w:color="auto"/>
                <w:bottom w:val="none" w:sz="0" w:space="0" w:color="auto"/>
                <w:right w:val="none" w:sz="0" w:space="0" w:color="auto"/>
              </w:divBdr>
            </w:div>
            <w:div w:id="1994990465">
              <w:marLeft w:val="0"/>
              <w:marRight w:val="0"/>
              <w:marTop w:val="0"/>
              <w:marBottom w:val="0"/>
              <w:divBdr>
                <w:top w:val="none" w:sz="0" w:space="0" w:color="auto"/>
                <w:left w:val="none" w:sz="0" w:space="0" w:color="auto"/>
                <w:bottom w:val="none" w:sz="0" w:space="0" w:color="auto"/>
                <w:right w:val="none" w:sz="0" w:space="0" w:color="auto"/>
              </w:divBdr>
            </w:div>
            <w:div w:id="2129162641">
              <w:marLeft w:val="0"/>
              <w:marRight w:val="0"/>
              <w:marTop w:val="0"/>
              <w:marBottom w:val="0"/>
              <w:divBdr>
                <w:top w:val="none" w:sz="0" w:space="0" w:color="auto"/>
                <w:left w:val="none" w:sz="0" w:space="0" w:color="auto"/>
                <w:bottom w:val="none" w:sz="0" w:space="0" w:color="auto"/>
                <w:right w:val="none" w:sz="0" w:space="0" w:color="auto"/>
              </w:divBdr>
            </w:div>
          </w:divsChild>
        </w:div>
        <w:div w:id="2037535353">
          <w:marLeft w:val="0"/>
          <w:marRight w:val="0"/>
          <w:marTop w:val="0"/>
          <w:marBottom w:val="0"/>
          <w:divBdr>
            <w:top w:val="none" w:sz="0" w:space="0" w:color="auto"/>
            <w:left w:val="none" w:sz="0" w:space="0" w:color="auto"/>
            <w:bottom w:val="none" w:sz="0" w:space="0" w:color="auto"/>
            <w:right w:val="none" w:sz="0" w:space="0" w:color="auto"/>
          </w:divBdr>
          <w:divsChild>
            <w:div w:id="2010212823">
              <w:marLeft w:val="0"/>
              <w:marRight w:val="0"/>
              <w:marTop w:val="0"/>
              <w:marBottom w:val="0"/>
              <w:divBdr>
                <w:top w:val="none" w:sz="0" w:space="0" w:color="auto"/>
                <w:left w:val="none" w:sz="0" w:space="0" w:color="auto"/>
                <w:bottom w:val="none" w:sz="0" w:space="0" w:color="auto"/>
                <w:right w:val="none" w:sz="0" w:space="0" w:color="auto"/>
              </w:divBdr>
            </w:div>
          </w:divsChild>
        </w:div>
        <w:div w:id="2125923071">
          <w:marLeft w:val="0"/>
          <w:marRight w:val="0"/>
          <w:marTop w:val="0"/>
          <w:marBottom w:val="0"/>
          <w:divBdr>
            <w:top w:val="none" w:sz="0" w:space="0" w:color="auto"/>
            <w:left w:val="none" w:sz="0" w:space="0" w:color="auto"/>
            <w:bottom w:val="none" w:sz="0" w:space="0" w:color="auto"/>
            <w:right w:val="none" w:sz="0" w:space="0" w:color="auto"/>
          </w:divBdr>
          <w:divsChild>
            <w:div w:id="839808742">
              <w:marLeft w:val="0"/>
              <w:marRight w:val="0"/>
              <w:marTop w:val="0"/>
              <w:marBottom w:val="0"/>
              <w:divBdr>
                <w:top w:val="none" w:sz="0" w:space="0" w:color="auto"/>
                <w:left w:val="none" w:sz="0" w:space="0" w:color="auto"/>
                <w:bottom w:val="none" w:sz="0" w:space="0" w:color="auto"/>
                <w:right w:val="none" w:sz="0" w:space="0" w:color="auto"/>
              </w:divBdr>
            </w:div>
            <w:div w:id="159307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04481">
      <w:bodyDiv w:val="1"/>
      <w:marLeft w:val="0"/>
      <w:marRight w:val="0"/>
      <w:marTop w:val="0"/>
      <w:marBottom w:val="0"/>
      <w:divBdr>
        <w:top w:val="none" w:sz="0" w:space="0" w:color="auto"/>
        <w:left w:val="none" w:sz="0" w:space="0" w:color="auto"/>
        <w:bottom w:val="none" w:sz="0" w:space="0" w:color="auto"/>
        <w:right w:val="none" w:sz="0" w:space="0" w:color="auto"/>
      </w:divBdr>
      <w:divsChild>
        <w:div w:id="71590759">
          <w:marLeft w:val="0"/>
          <w:marRight w:val="0"/>
          <w:marTop w:val="0"/>
          <w:marBottom w:val="0"/>
          <w:divBdr>
            <w:top w:val="none" w:sz="0" w:space="0" w:color="auto"/>
            <w:left w:val="none" w:sz="0" w:space="0" w:color="auto"/>
            <w:bottom w:val="none" w:sz="0" w:space="0" w:color="auto"/>
            <w:right w:val="none" w:sz="0" w:space="0" w:color="auto"/>
          </w:divBdr>
        </w:div>
        <w:div w:id="130563300">
          <w:marLeft w:val="0"/>
          <w:marRight w:val="0"/>
          <w:marTop w:val="0"/>
          <w:marBottom w:val="0"/>
          <w:divBdr>
            <w:top w:val="none" w:sz="0" w:space="0" w:color="auto"/>
            <w:left w:val="none" w:sz="0" w:space="0" w:color="auto"/>
            <w:bottom w:val="none" w:sz="0" w:space="0" w:color="auto"/>
            <w:right w:val="none" w:sz="0" w:space="0" w:color="auto"/>
          </w:divBdr>
        </w:div>
        <w:div w:id="326785835">
          <w:marLeft w:val="0"/>
          <w:marRight w:val="0"/>
          <w:marTop w:val="0"/>
          <w:marBottom w:val="0"/>
          <w:divBdr>
            <w:top w:val="none" w:sz="0" w:space="0" w:color="auto"/>
            <w:left w:val="none" w:sz="0" w:space="0" w:color="auto"/>
            <w:bottom w:val="none" w:sz="0" w:space="0" w:color="auto"/>
            <w:right w:val="none" w:sz="0" w:space="0" w:color="auto"/>
          </w:divBdr>
        </w:div>
        <w:div w:id="369689008">
          <w:marLeft w:val="0"/>
          <w:marRight w:val="0"/>
          <w:marTop w:val="0"/>
          <w:marBottom w:val="0"/>
          <w:divBdr>
            <w:top w:val="none" w:sz="0" w:space="0" w:color="auto"/>
            <w:left w:val="none" w:sz="0" w:space="0" w:color="auto"/>
            <w:bottom w:val="none" w:sz="0" w:space="0" w:color="auto"/>
            <w:right w:val="none" w:sz="0" w:space="0" w:color="auto"/>
          </w:divBdr>
        </w:div>
        <w:div w:id="397476858">
          <w:marLeft w:val="0"/>
          <w:marRight w:val="0"/>
          <w:marTop w:val="0"/>
          <w:marBottom w:val="0"/>
          <w:divBdr>
            <w:top w:val="none" w:sz="0" w:space="0" w:color="auto"/>
            <w:left w:val="none" w:sz="0" w:space="0" w:color="auto"/>
            <w:bottom w:val="none" w:sz="0" w:space="0" w:color="auto"/>
            <w:right w:val="none" w:sz="0" w:space="0" w:color="auto"/>
          </w:divBdr>
        </w:div>
        <w:div w:id="513154698">
          <w:marLeft w:val="0"/>
          <w:marRight w:val="0"/>
          <w:marTop w:val="0"/>
          <w:marBottom w:val="0"/>
          <w:divBdr>
            <w:top w:val="none" w:sz="0" w:space="0" w:color="auto"/>
            <w:left w:val="none" w:sz="0" w:space="0" w:color="auto"/>
            <w:bottom w:val="none" w:sz="0" w:space="0" w:color="auto"/>
            <w:right w:val="none" w:sz="0" w:space="0" w:color="auto"/>
          </w:divBdr>
        </w:div>
        <w:div w:id="540093310">
          <w:marLeft w:val="0"/>
          <w:marRight w:val="0"/>
          <w:marTop w:val="0"/>
          <w:marBottom w:val="0"/>
          <w:divBdr>
            <w:top w:val="none" w:sz="0" w:space="0" w:color="auto"/>
            <w:left w:val="none" w:sz="0" w:space="0" w:color="auto"/>
            <w:bottom w:val="none" w:sz="0" w:space="0" w:color="auto"/>
            <w:right w:val="none" w:sz="0" w:space="0" w:color="auto"/>
          </w:divBdr>
        </w:div>
        <w:div w:id="543298432">
          <w:marLeft w:val="0"/>
          <w:marRight w:val="0"/>
          <w:marTop w:val="0"/>
          <w:marBottom w:val="0"/>
          <w:divBdr>
            <w:top w:val="none" w:sz="0" w:space="0" w:color="auto"/>
            <w:left w:val="none" w:sz="0" w:space="0" w:color="auto"/>
            <w:bottom w:val="none" w:sz="0" w:space="0" w:color="auto"/>
            <w:right w:val="none" w:sz="0" w:space="0" w:color="auto"/>
          </w:divBdr>
        </w:div>
        <w:div w:id="631591936">
          <w:marLeft w:val="0"/>
          <w:marRight w:val="0"/>
          <w:marTop w:val="0"/>
          <w:marBottom w:val="0"/>
          <w:divBdr>
            <w:top w:val="none" w:sz="0" w:space="0" w:color="auto"/>
            <w:left w:val="none" w:sz="0" w:space="0" w:color="auto"/>
            <w:bottom w:val="none" w:sz="0" w:space="0" w:color="auto"/>
            <w:right w:val="none" w:sz="0" w:space="0" w:color="auto"/>
          </w:divBdr>
        </w:div>
        <w:div w:id="660280857">
          <w:marLeft w:val="0"/>
          <w:marRight w:val="0"/>
          <w:marTop w:val="0"/>
          <w:marBottom w:val="0"/>
          <w:divBdr>
            <w:top w:val="none" w:sz="0" w:space="0" w:color="auto"/>
            <w:left w:val="none" w:sz="0" w:space="0" w:color="auto"/>
            <w:bottom w:val="none" w:sz="0" w:space="0" w:color="auto"/>
            <w:right w:val="none" w:sz="0" w:space="0" w:color="auto"/>
          </w:divBdr>
        </w:div>
        <w:div w:id="727997448">
          <w:marLeft w:val="0"/>
          <w:marRight w:val="0"/>
          <w:marTop w:val="0"/>
          <w:marBottom w:val="0"/>
          <w:divBdr>
            <w:top w:val="none" w:sz="0" w:space="0" w:color="auto"/>
            <w:left w:val="none" w:sz="0" w:space="0" w:color="auto"/>
            <w:bottom w:val="none" w:sz="0" w:space="0" w:color="auto"/>
            <w:right w:val="none" w:sz="0" w:space="0" w:color="auto"/>
          </w:divBdr>
        </w:div>
        <w:div w:id="735125983">
          <w:marLeft w:val="0"/>
          <w:marRight w:val="0"/>
          <w:marTop w:val="0"/>
          <w:marBottom w:val="0"/>
          <w:divBdr>
            <w:top w:val="none" w:sz="0" w:space="0" w:color="auto"/>
            <w:left w:val="none" w:sz="0" w:space="0" w:color="auto"/>
            <w:bottom w:val="none" w:sz="0" w:space="0" w:color="auto"/>
            <w:right w:val="none" w:sz="0" w:space="0" w:color="auto"/>
          </w:divBdr>
        </w:div>
        <w:div w:id="755514864">
          <w:marLeft w:val="0"/>
          <w:marRight w:val="0"/>
          <w:marTop w:val="0"/>
          <w:marBottom w:val="0"/>
          <w:divBdr>
            <w:top w:val="none" w:sz="0" w:space="0" w:color="auto"/>
            <w:left w:val="none" w:sz="0" w:space="0" w:color="auto"/>
            <w:bottom w:val="none" w:sz="0" w:space="0" w:color="auto"/>
            <w:right w:val="none" w:sz="0" w:space="0" w:color="auto"/>
          </w:divBdr>
        </w:div>
        <w:div w:id="951400151">
          <w:marLeft w:val="0"/>
          <w:marRight w:val="0"/>
          <w:marTop w:val="0"/>
          <w:marBottom w:val="0"/>
          <w:divBdr>
            <w:top w:val="none" w:sz="0" w:space="0" w:color="auto"/>
            <w:left w:val="none" w:sz="0" w:space="0" w:color="auto"/>
            <w:bottom w:val="none" w:sz="0" w:space="0" w:color="auto"/>
            <w:right w:val="none" w:sz="0" w:space="0" w:color="auto"/>
          </w:divBdr>
        </w:div>
        <w:div w:id="1212420751">
          <w:marLeft w:val="0"/>
          <w:marRight w:val="0"/>
          <w:marTop w:val="0"/>
          <w:marBottom w:val="0"/>
          <w:divBdr>
            <w:top w:val="none" w:sz="0" w:space="0" w:color="auto"/>
            <w:left w:val="none" w:sz="0" w:space="0" w:color="auto"/>
            <w:bottom w:val="none" w:sz="0" w:space="0" w:color="auto"/>
            <w:right w:val="none" w:sz="0" w:space="0" w:color="auto"/>
          </w:divBdr>
        </w:div>
        <w:div w:id="1228035500">
          <w:marLeft w:val="0"/>
          <w:marRight w:val="0"/>
          <w:marTop w:val="0"/>
          <w:marBottom w:val="0"/>
          <w:divBdr>
            <w:top w:val="none" w:sz="0" w:space="0" w:color="auto"/>
            <w:left w:val="none" w:sz="0" w:space="0" w:color="auto"/>
            <w:bottom w:val="none" w:sz="0" w:space="0" w:color="auto"/>
            <w:right w:val="none" w:sz="0" w:space="0" w:color="auto"/>
          </w:divBdr>
        </w:div>
        <w:div w:id="1287348198">
          <w:marLeft w:val="0"/>
          <w:marRight w:val="0"/>
          <w:marTop w:val="0"/>
          <w:marBottom w:val="0"/>
          <w:divBdr>
            <w:top w:val="none" w:sz="0" w:space="0" w:color="auto"/>
            <w:left w:val="none" w:sz="0" w:space="0" w:color="auto"/>
            <w:bottom w:val="none" w:sz="0" w:space="0" w:color="auto"/>
            <w:right w:val="none" w:sz="0" w:space="0" w:color="auto"/>
          </w:divBdr>
        </w:div>
        <w:div w:id="1573925498">
          <w:marLeft w:val="0"/>
          <w:marRight w:val="0"/>
          <w:marTop w:val="0"/>
          <w:marBottom w:val="0"/>
          <w:divBdr>
            <w:top w:val="none" w:sz="0" w:space="0" w:color="auto"/>
            <w:left w:val="none" w:sz="0" w:space="0" w:color="auto"/>
            <w:bottom w:val="none" w:sz="0" w:space="0" w:color="auto"/>
            <w:right w:val="none" w:sz="0" w:space="0" w:color="auto"/>
          </w:divBdr>
        </w:div>
        <w:div w:id="1617374566">
          <w:marLeft w:val="0"/>
          <w:marRight w:val="0"/>
          <w:marTop w:val="0"/>
          <w:marBottom w:val="0"/>
          <w:divBdr>
            <w:top w:val="none" w:sz="0" w:space="0" w:color="auto"/>
            <w:left w:val="none" w:sz="0" w:space="0" w:color="auto"/>
            <w:bottom w:val="none" w:sz="0" w:space="0" w:color="auto"/>
            <w:right w:val="none" w:sz="0" w:space="0" w:color="auto"/>
          </w:divBdr>
        </w:div>
        <w:div w:id="1658731273">
          <w:marLeft w:val="0"/>
          <w:marRight w:val="0"/>
          <w:marTop w:val="0"/>
          <w:marBottom w:val="0"/>
          <w:divBdr>
            <w:top w:val="none" w:sz="0" w:space="0" w:color="auto"/>
            <w:left w:val="none" w:sz="0" w:space="0" w:color="auto"/>
            <w:bottom w:val="none" w:sz="0" w:space="0" w:color="auto"/>
            <w:right w:val="none" w:sz="0" w:space="0" w:color="auto"/>
          </w:divBdr>
        </w:div>
        <w:div w:id="1826235399">
          <w:marLeft w:val="0"/>
          <w:marRight w:val="0"/>
          <w:marTop w:val="0"/>
          <w:marBottom w:val="0"/>
          <w:divBdr>
            <w:top w:val="none" w:sz="0" w:space="0" w:color="auto"/>
            <w:left w:val="none" w:sz="0" w:space="0" w:color="auto"/>
            <w:bottom w:val="none" w:sz="0" w:space="0" w:color="auto"/>
            <w:right w:val="none" w:sz="0" w:space="0" w:color="auto"/>
          </w:divBdr>
        </w:div>
        <w:div w:id="1826625827">
          <w:marLeft w:val="0"/>
          <w:marRight w:val="0"/>
          <w:marTop w:val="0"/>
          <w:marBottom w:val="0"/>
          <w:divBdr>
            <w:top w:val="none" w:sz="0" w:space="0" w:color="auto"/>
            <w:left w:val="none" w:sz="0" w:space="0" w:color="auto"/>
            <w:bottom w:val="none" w:sz="0" w:space="0" w:color="auto"/>
            <w:right w:val="none" w:sz="0" w:space="0" w:color="auto"/>
          </w:divBdr>
        </w:div>
        <w:div w:id="1869098189">
          <w:marLeft w:val="0"/>
          <w:marRight w:val="0"/>
          <w:marTop w:val="0"/>
          <w:marBottom w:val="0"/>
          <w:divBdr>
            <w:top w:val="none" w:sz="0" w:space="0" w:color="auto"/>
            <w:left w:val="none" w:sz="0" w:space="0" w:color="auto"/>
            <w:bottom w:val="none" w:sz="0" w:space="0" w:color="auto"/>
            <w:right w:val="none" w:sz="0" w:space="0" w:color="auto"/>
          </w:divBdr>
        </w:div>
        <w:div w:id="1898322872">
          <w:marLeft w:val="0"/>
          <w:marRight w:val="0"/>
          <w:marTop w:val="0"/>
          <w:marBottom w:val="0"/>
          <w:divBdr>
            <w:top w:val="none" w:sz="0" w:space="0" w:color="auto"/>
            <w:left w:val="none" w:sz="0" w:space="0" w:color="auto"/>
            <w:bottom w:val="none" w:sz="0" w:space="0" w:color="auto"/>
            <w:right w:val="none" w:sz="0" w:space="0" w:color="auto"/>
          </w:divBdr>
        </w:div>
        <w:div w:id="1903977526">
          <w:marLeft w:val="0"/>
          <w:marRight w:val="0"/>
          <w:marTop w:val="0"/>
          <w:marBottom w:val="0"/>
          <w:divBdr>
            <w:top w:val="none" w:sz="0" w:space="0" w:color="auto"/>
            <w:left w:val="none" w:sz="0" w:space="0" w:color="auto"/>
            <w:bottom w:val="none" w:sz="0" w:space="0" w:color="auto"/>
            <w:right w:val="none" w:sz="0" w:space="0" w:color="auto"/>
          </w:divBdr>
        </w:div>
        <w:div w:id="1944990042">
          <w:marLeft w:val="0"/>
          <w:marRight w:val="0"/>
          <w:marTop w:val="0"/>
          <w:marBottom w:val="0"/>
          <w:divBdr>
            <w:top w:val="none" w:sz="0" w:space="0" w:color="auto"/>
            <w:left w:val="none" w:sz="0" w:space="0" w:color="auto"/>
            <w:bottom w:val="none" w:sz="0" w:space="0" w:color="auto"/>
            <w:right w:val="none" w:sz="0" w:space="0" w:color="auto"/>
          </w:divBdr>
        </w:div>
        <w:div w:id="2022973780">
          <w:marLeft w:val="0"/>
          <w:marRight w:val="0"/>
          <w:marTop w:val="0"/>
          <w:marBottom w:val="0"/>
          <w:divBdr>
            <w:top w:val="none" w:sz="0" w:space="0" w:color="auto"/>
            <w:left w:val="none" w:sz="0" w:space="0" w:color="auto"/>
            <w:bottom w:val="none" w:sz="0" w:space="0" w:color="auto"/>
            <w:right w:val="none" w:sz="0" w:space="0" w:color="auto"/>
          </w:divBdr>
        </w:div>
        <w:div w:id="2033262276">
          <w:marLeft w:val="0"/>
          <w:marRight w:val="0"/>
          <w:marTop w:val="0"/>
          <w:marBottom w:val="0"/>
          <w:divBdr>
            <w:top w:val="none" w:sz="0" w:space="0" w:color="auto"/>
            <w:left w:val="none" w:sz="0" w:space="0" w:color="auto"/>
            <w:bottom w:val="none" w:sz="0" w:space="0" w:color="auto"/>
            <w:right w:val="none" w:sz="0" w:space="0" w:color="auto"/>
          </w:divBdr>
        </w:div>
        <w:div w:id="2078898940">
          <w:marLeft w:val="0"/>
          <w:marRight w:val="0"/>
          <w:marTop w:val="0"/>
          <w:marBottom w:val="0"/>
          <w:divBdr>
            <w:top w:val="none" w:sz="0" w:space="0" w:color="auto"/>
            <w:left w:val="none" w:sz="0" w:space="0" w:color="auto"/>
            <w:bottom w:val="none" w:sz="0" w:space="0" w:color="auto"/>
            <w:right w:val="none" w:sz="0" w:space="0" w:color="auto"/>
          </w:divBdr>
        </w:div>
      </w:divsChild>
    </w:div>
    <w:div w:id="458307852">
      <w:bodyDiv w:val="1"/>
      <w:marLeft w:val="0"/>
      <w:marRight w:val="0"/>
      <w:marTop w:val="0"/>
      <w:marBottom w:val="0"/>
      <w:divBdr>
        <w:top w:val="none" w:sz="0" w:space="0" w:color="auto"/>
        <w:left w:val="none" w:sz="0" w:space="0" w:color="auto"/>
        <w:bottom w:val="none" w:sz="0" w:space="0" w:color="auto"/>
        <w:right w:val="none" w:sz="0" w:space="0" w:color="auto"/>
      </w:divBdr>
      <w:divsChild>
        <w:div w:id="38170874">
          <w:marLeft w:val="0"/>
          <w:marRight w:val="0"/>
          <w:marTop w:val="0"/>
          <w:marBottom w:val="0"/>
          <w:divBdr>
            <w:top w:val="none" w:sz="0" w:space="0" w:color="auto"/>
            <w:left w:val="none" w:sz="0" w:space="0" w:color="auto"/>
            <w:bottom w:val="none" w:sz="0" w:space="0" w:color="auto"/>
            <w:right w:val="none" w:sz="0" w:space="0" w:color="auto"/>
          </w:divBdr>
          <w:divsChild>
            <w:div w:id="337923094">
              <w:marLeft w:val="0"/>
              <w:marRight w:val="0"/>
              <w:marTop w:val="0"/>
              <w:marBottom w:val="0"/>
              <w:divBdr>
                <w:top w:val="none" w:sz="0" w:space="0" w:color="auto"/>
                <w:left w:val="none" w:sz="0" w:space="0" w:color="auto"/>
                <w:bottom w:val="none" w:sz="0" w:space="0" w:color="auto"/>
                <w:right w:val="none" w:sz="0" w:space="0" w:color="auto"/>
              </w:divBdr>
            </w:div>
          </w:divsChild>
        </w:div>
        <w:div w:id="49618847">
          <w:marLeft w:val="0"/>
          <w:marRight w:val="0"/>
          <w:marTop w:val="0"/>
          <w:marBottom w:val="0"/>
          <w:divBdr>
            <w:top w:val="none" w:sz="0" w:space="0" w:color="auto"/>
            <w:left w:val="none" w:sz="0" w:space="0" w:color="auto"/>
            <w:bottom w:val="none" w:sz="0" w:space="0" w:color="auto"/>
            <w:right w:val="none" w:sz="0" w:space="0" w:color="auto"/>
          </w:divBdr>
          <w:divsChild>
            <w:div w:id="177042173">
              <w:marLeft w:val="0"/>
              <w:marRight w:val="0"/>
              <w:marTop w:val="0"/>
              <w:marBottom w:val="0"/>
              <w:divBdr>
                <w:top w:val="none" w:sz="0" w:space="0" w:color="auto"/>
                <w:left w:val="none" w:sz="0" w:space="0" w:color="auto"/>
                <w:bottom w:val="none" w:sz="0" w:space="0" w:color="auto"/>
                <w:right w:val="none" w:sz="0" w:space="0" w:color="auto"/>
              </w:divBdr>
            </w:div>
          </w:divsChild>
        </w:div>
        <w:div w:id="71204729">
          <w:marLeft w:val="0"/>
          <w:marRight w:val="0"/>
          <w:marTop w:val="0"/>
          <w:marBottom w:val="0"/>
          <w:divBdr>
            <w:top w:val="none" w:sz="0" w:space="0" w:color="auto"/>
            <w:left w:val="none" w:sz="0" w:space="0" w:color="auto"/>
            <w:bottom w:val="none" w:sz="0" w:space="0" w:color="auto"/>
            <w:right w:val="none" w:sz="0" w:space="0" w:color="auto"/>
          </w:divBdr>
          <w:divsChild>
            <w:div w:id="510415231">
              <w:marLeft w:val="0"/>
              <w:marRight w:val="0"/>
              <w:marTop w:val="0"/>
              <w:marBottom w:val="0"/>
              <w:divBdr>
                <w:top w:val="none" w:sz="0" w:space="0" w:color="auto"/>
                <w:left w:val="none" w:sz="0" w:space="0" w:color="auto"/>
                <w:bottom w:val="none" w:sz="0" w:space="0" w:color="auto"/>
                <w:right w:val="none" w:sz="0" w:space="0" w:color="auto"/>
              </w:divBdr>
            </w:div>
          </w:divsChild>
        </w:div>
        <w:div w:id="80953643">
          <w:marLeft w:val="0"/>
          <w:marRight w:val="0"/>
          <w:marTop w:val="0"/>
          <w:marBottom w:val="0"/>
          <w:divBdr>
            <w:top w:val="none" w:sz="0" w:space="0" w:color="auto"/>
            <w:left w:val="none" w:sz="0" w:space="0" w:color="auto"/>
            <w:bottom w:val="none" w:sz="0" w:space="0" w:color="auto"/>
            <w:right w:val="none" w:sz="0" w:space="0" w:color="auto"/>
          </w:divBdr>
          <w:divsChild>
            <w:div w:id="737433800">
              <w:marLeft w:val="0"/>
              <w:marRight w:val="0"/>
              <w:marTop w:val="0"/>
              <w:marBottom w:val="0"/>
              <w:divBdr>
                <w:top w:val="none" w:sz="0" w:space="0" w:color="auto"/>
                <w:left w:val="none" w:sz="0" w:space="0" w:color="auto"/>
                <w:bottom w:val="none" w:sz="0" w:space="0" w:color="auto"/>
                <w:right w:val="none" w:sz="0" w:space="0" w:color="auto"/>
              </w:divBdr>
            </w:div>
          </w:divsChild>
        </w:div>
        <w:div w:id="611283666">
          <w:marLeft w:val="0"/>
          <w:marRight w:val="0"/>
          <w:marTop w:val="0"/>
          <w:marBottom w:val="0"/>
          <w:divBdr>
            <w:top w:val="none" w:sz="0" w:space="0" w:color="auto"/>
            <w:left w:val="none" w:sz="0" w:space="0" w:color="auto"/>
            <w:bottom w:val="none" w:sz="0" w:space="0" w:color="auto"/>
            <w:right w:val="none" w:sz="0" w:space="0" w:color="auto"/>
          </w:divBdr>
          <w:divsChild>
            <w:div w:id="1687512359">
              <w:marLeft w:val="0"/>
              <w:marRight w:val="0"/>
              <w:marTop w:val="0"/>
              <w:marBottom w:val="0"/>
              <w:divBdr>
                <w:top w:val="none" w:sz="0" w:space="0" w:color="auto"/>
                <w:left w:val="none" w:sz="0" w:space="0" w:color="auto"/>
                <w:bottom w:val="none" w:sz="0" w:space="0" w:color="auto"/>
                <w:right w:val="none" w:sz="0" w:space="0" w:color="auto"/>
              </w:divBdr>
            </w:div>
          </w:divsChild>
        </w:div>
        <w:div w:id="652951693">
          <w:marLeft w:val="0"/>
          <w:marRight w:val="0"/>
          <w:marTop w:val="0"/>
          <w:marBottom w:val="0"/>
          <w:divBdr>
            <w:top w:val="none" w:sz="0" w:space="0" w:color="auto"/>
            <w:left w:val="none" w:sz="0" w:space="0" w:color="auto"/>
            <w:bottom w:val="none" w:sz="0" w:space="0" w:color="auto"/>
            <w:right w:val="none" w:sz="0" w:space="0" w:color="auto"/>
          </w:divBdr>
          <w:divsChild>
            <w:div w:id="659770915">
              <w:marLeft w:val="0"/>
              <w:marRight w:val="0"/>
              <w:marTop w:val="0"/>
              <w:marBottom w:val="0"/>
              <w:divBdr>
                <w:top w:val="none" w:sz="0" w:space="0" w:color="auto"/>
                <w:left w:val="none" w:sz="0" w:space="0" w:color="auto"/>
                <w:bottom w:val="none" w:sz="0" w:space="0" w:color="auto"/>
                <w:right w:val="none" w:sz="0" w:space="0" w:color="auto"/>
              </w:divBdr>
            </w:div>
          </w:divsChild>
        </w:div>
        <w:div w:id="705788543">
          <w:marLeft w:val="0"/>
          <w:marRight w:val="0"/>
          <w:marTop w:val="0"/>
          <w:marBottom w:val="0"/>
          <w:divBdr>
            <w:top w:val="none" w:sz="0" w:space="0" w:color="auto"/>
            <w:left w:val="none" w:sz="0" w:space="0" w:color="auto"/>
            <w:bottom w:val="none" w:sz="0" w:space="0" w:color="auto"/>
            <w:right w:val="none" w:sz="0" w:space="0" w:color="auto"/>
          </w:divBdr>
          <w:divsChild>
            <w:div w:id="47999471">
              <w:marLeft w:val="0"/>
              <w:marRight w:val="0"/>
              <w:marTop w:val="0"/>
              <w:marBottom w:val="0"/>
              <w:divBdr>
                <w:top w:val="none" w:sz="0" w:space="0" w:color="auto"/>
                <w:left w:val="none" w:sz="0" w:space="0" w:color="auto"/>
                <w:bottom w:val="none" w:sz="0" w:space="0" w:color="auto"/>
                <w:right w:val="none" w:sz="0" w:space="0" w:color="auto"/>
              </w:divBdr>
            </w:div>
          </w:divsChild>
        </w:div>
        <w:div w:id="764812666">
          <w:marLeft w:val="0"/>
          <w:marRight w:val="0"/>
          <w:marTop w:val="0"/>
          <w:marBottom w:val="0"/>
          <w:divBdr>
            <w:top w:val="none" w:sz="0" w:space="0" w:color="auto"/>
            <w:left w:val="none" w:sz="0" w:space="0" w:color="auto"/>
            <w:bottom w:val="none" w:sz="0" w:space="0" w:color="auto"/>
            <w:right w:val="none" w:sz="0" w:space="0" w:color="auto"/>
          </w:divBdr>
          <w:divsChild>
            <w:div w:id="2137139474">
              <w:marLeft w:val="0"/>
              <w:marRight w:val="0"/>
              <w:marTop w:val="0"/>
              <w:marBottom w:val="0"/>
              <w:divBdr>
                <w:top w:val="none" w:sz="0" w:space="0" w:color="auto"/>
                <w:left w:val="none" w:sz="0" w:space="0" w:color="auto"/>
                <w:bottom w:val="none" w:sz="0" w:space="0" w:color="auto"/>
                <w:right w:val="none" w:sz="0" w:space="0" w:color="auto"/>
              </w:divBdr>
            </w:div>
          </w:divsChild>
        </w:div>
        <w:div w:id="894315809">
          <w:marLeft w:val="0"/>
          <w:marRight w:val="0"/>
          <w:marTop w:val="0"/>
          <w:marBottom w:val="0"/>
          <w:divBdr>
            <w:top w:val="none" w:sz="0" w:space="0" w:color="auto"/>
            <w:left w:val="none" w:sz="0" w:space="0" w:color="auto"/>
            <w:bottom w:val="none" w:sz="0" w:space="0" w:color="auto"/>
            <w:right w:val="none" w:sz="0" w:space="0" w:color="auto"/>
          </w:divBdr>
          <w:divsChild>
            <w:div w:id="889419018">
              <w:marLeft w:val="0"/>
              <w:marRight w:val="0"/>
              <w:marTop w:val="0"/>
              <w:marBottom w:val="0"/>
              <w:divBdr>
                <w:top w:val="none" w:sz="0" w:space="0" w:color="auto"/>
                <w:left w:val="none" w:sz="0" w:space="0" w:color="auto"/>
                <w:bottom w:val="none" w:sz="0" w:space="0" w:color="auto"/>
                <w:right w:val="none" w:sz="0" w:space="0" w:color="auto"/>
              </w:divBdr>
            </w:div>
          </w:divsChild>
        </w:div>
        <w:div w:id="1031494470">
          <w:marLeft w:val="0"/>
          <w:marRight w:val="0"/>
          <w:marTop w:val="0"/>
          <w:marBottom w:val="0"/>
          <w:divBdr>
            <w:top w:val="none" w:sz="0" w:space="0" w:color="auto"/>
            <w:left w:val="none" w:sz="0" w:space="0" w:color="auto"/>
            <w:bottom w:val="none" w:sz="0" w:space="0" w:color="auto"/>
            <w:right w:val="none" w:sz="0" w:space="0" w:color="auto"/>
          </w:divBdr>
          <w:divsChild>
            <w:div w:id="580673811">
              <w:marLeft w:val="0"/>
              <w:marRight w:val="0"/>
              <w:marTop w:val="0"/>
              <w:marBottom w:val="0"/>
              <w:divBdr>
                <w:top w:val="none" w:sz="0" w:space="0" w:color="auto"/>
                <w:left w:val="none" w:sz="0" w:space="0" w:color="auto"/>
                <w:bottom w:val="none" w:sz="0" w:space="0" w:color="auto"/>
                <w:right w:val="none" w:sz="0" w:space="0" w:color="auto"/>
              </w:divBdr>
            </w:div>
          </w:divsChild>
        </w:div>
        <w:div w:id="1049257028">
          <w:marLeft w:val="0"/>
          <w:marRight w:val="0"/>
          <w:marTop w:val="0"/>
          <w:marBottom w:val="0"/>
          <w:divBdr>
            <w:top w:val="none" w:sz="0" w:space="0" w:color="auto"/>
            <w:left w:val="none" w:sz="0" w:space="0" w:color="auto"/>
            <w:bottom w:val="none" w:sz="0" w:space="0" w:color="auto"/>
            <w:right w:val="none" w:sz="0" w:space="0" w:color="auto"/>
          </w:divBdr>
          <w:divsChild>
            <w:div w:id="181163439">
              <w:marLeft w:val="0"/>
              <w:marRight w:val="0"/>
              <w:marTop w:val="0"/>
              <w:marBottom w:val="0"/>
              <w:divBdr>
                <w:top w:val="none" w:sz="0" w:space="0" w:color="auto"/>
                <w:left w:val="none" w:sz="0" w:space="0" w:color="auto"/>
                <w:bottom w:val="none" w:sz="0" w:space="0" w:color="auto"/>
                <w:right w:val="none" w:sz="0" w:space="0" w:color="auto"/>
              </w:divBdr>
            </w:div>
          </w:divsChild>
        </w:div>
        <w:div w:id="1105230861">
          <w:marLeft w:val="0"/>
          <w:marRight w:val="0"/>
          <w:marTop w:val="0"/>
          <w:marBottom w:val="0"/>
          <w:divBdr>
            <w:top w:val="none" w:sz="0" w:space="0" w:color="auto"/>
            <w:left w:val="none" w:sz="0" w:space="0" w:color="auto"/>
            <w:bottom w:val="none" w:sz="0" w:space="0" w:color="auto"/>
            <w:right w:val="none" w:sz="0" w:space="0" w:color="auto"/>
          </w:divBdr>
          <w:divsChild>
            <w:div w:id="794104248">
              <w:marLeft w:val="0"/>
              <w:marRight w:val="0"/>
              <w:marTop w:val="0"/>
              <w:marBottom w:val="0"/>
              <w:divBdr>
                <w:top w:val="none" w:sz="0" w:space="0" w:color="auto"/>
                <w:left w:val="none" w:sz="0" w:space="0" w:color="auto"/>
                <w:bottom w:val="none" w:sz="0" w:space="0" w:color="auto"/>
                <w:right w:val="none" w:sz="0" w:space="0" w:color="auto"/>
              </w:divBdr>
            </w:div>
          </w:divsChild>
        </w:div>
        <w:div w:id="1233739180">
          <w:marLeft w:val="0"/>
          <w:marRight w:val="0"/>
          <w:marTop w:val="0"/>
          <w:marBottom w:val="0"/>
          <w:divBdr>
            <w:top w:val="none" w:sz="0" w:space="0" w:color="auto"/>
            <w:left w:val="none" w:sz="0" w:space="0" w:color="auto"/>
            <w:bottom w:val="none" w:sz="0" w:space="0" w:color="auto"/>
            <w:right w:val="none" w:sz="0" w:space="0" w:color="auto"/>
          </w:divBdr>
          <w:divsChild>
            <w:div w:id="2034843889">
              <w:marLeft w:val="0"/>
              <w:marRight w:val="0"/>
              <w:marTop w:val="0"/>
              <w:marBottom w:val="0"/>
              <w:divBdr>
                <w:top w:val="none" w:sz="0" w:space="0" w:color="auto"/>
                <w:left w:val="none" w:sz="0" w:space="0" w:color="auto"/>
                <w:bottom w:val="none" w:sz="0" w:space="0" w:color="auto"/>
                <w:right w:val="none" w:sz="0" w:space="0" w:color="auto"/>
              </w:divBdr>
            </w:div>
            <w:div w:id="2118519754">
              <w:marLeft w:val="0"/>
              <w:marRight w:val="0"/>
              <w:marTop w:val="0"/>
              <w:marBottom w:val="0"/>
              <w:divBdr>
                <w:top w:val="none" w:sz="0" w:space="0" w:color="auto"/>
                <w:left w:val="none" w:sz="0" w:space="0" w:color="auto"/>
                <w:bottom w:val="none" w:sz="0" w:space="0" w:color="auto"/>
                <w:right w:val="none" w:sz="0" w:space="0" w:color="auto"/>
              </w:divBdr>
            </w:div>
          </w:divsChild>
        </w:div>
        <w:div w:id="1276330740">
          <w:marLeft w:val="0"/>
          <w:marRight w:val="0"/>
          <w:marTop w:val="0"/>
          <w:marBottom w:val="0"/>
          <w:divBdr>
            <w:top w:val="none" w:sz="0" w:space="0" w:color="auto"/>
            <w:left w:val="none" w:sz="0" w:space="0" w:color="auto"/>
            <w:bottom w:val="none" w:sz="0" w:space="0" w:color="auto"/>
            <w:right w:val="none" w:sz="0" w:space="0" w:color="auto"/>
          </w:divBdr>
          <w:divsChild>
            <w:div w:id="59990071">
              <w:marLeft w:val="0"/>
              <w:marRight w:val="0"/>
              <w:marTop w:val="0"/>
              <w:marBottom w:val="0"/>
              <w:divBdr>
                <w:top w:val="none" w:sz="0" w:space="0" w:color="auto"/>
                <w:left w:val="none" w:sz="0" w:space="0" w:color="auto"/>
                <w:bottom w:val="none" w:sz="0" w:space="0" w:color="auto"/>
                <w:right w:val="none" w:sz="0" w:space="0" w:color="auto"/>
              </w:divBdr>
            </w:div>
          </w:divsChild>
        </w:div>
        <w:div w:id="1314220574">
          <w:marLeft w:val="0"/>
          <w:marRight w:val="0"/>
          <w:marTop w:val="0"/>
          <w:marBottom w:val="0"/>
          <w:divBdr>
            <w:top w:val="none" w:sz="0" w:space="0" w:color="auto"/>
            <w:left w:val="none" w:sz="0" w:space="0" w:color="auto"/>
            <w:bottom w:val="none" w:sz="0" w:space="0" w:color="auto"/>
            <w:right w:val="none" w:sz="0" w:space="0" w:color="auto"/>
          </w:divBdr>
          <w:divsChild>
            <w:div w:id="1112436599">
              <w:marLeft w:val="0"/>
              <w:marRight w:val="0"/>
              <w:marTop w:val="0"/>
              <w:marBottom w:val="0"/>
              <w:divBdr>
                <w:top w:val="none" w:sz="0" w:space="0" w:color="auto"/>
                <w:left w:val="none" w:sz="0" w:space="0" w:color="auto"/>
                <w:bottom w:val="none" w:sz="0" w:space="0" w:color="auto"/>
                <w:right w:val="none" w:sz="0" w:space="0" w:color="auto"/>
              </w:divBdr>
            </w:div>
          </w:divsChild>
        </w:div>
        <w:div w:id="1324091773">
          <w:marLeft w:val="0"/>
          <w:marRight w:val="0"/>
          <w:marTop w:val="0"/>
          <w:marBottom w:val="0"/>
          <w:divBdr>
            <w:top w:val="none" w:sz="0" w:space="0" w:color="auto"/>
            <w:left w:val="none" w:sz="0" w:space="0" w:color="auto"/>
            <w:bottom w:val="none" w:sz="0" w:space="0" w:color="auto"/>
            <w:right w:val="none" w:sz="0" w:space="0" w:color="auto"/>
          </w:divBdr>
          <w:divsChild>
            <w:div w:id="171262989">
              <w:marLeft w:val="0"/>
              <w:marRight w:val="0"/>
              <w:marTop w:val="0"/>
              <w:marBottom w:val="0"/>
              <w:divBdr>
                <w:top w:val="none" w:sz="0" w:space="0" w:color="auto"/>
                <w:left w:val="none" w:sz="0" w:space="0" w:color="auto"/>
                <w:bottom w:val="none" w:sz="0" w:space="0" w:color="auto"/>
                <w:right w:val="none" w:sz="0" w:space="0" w:color="auto"/>
              </w:divBdr>
            </w:div>
          </w:divsChild>
        </w:div>
        <w:div w:id="1463769859">
          <w:marLeft w:val="0"/>
          <w:marRight w:val="0"/>
          <w:marTop w:val="0"/>
          <w:marBottom w:val="0"/>
          <w:divBdr>
            <w:top w:val="none" w:sz="0" w:space="0" w:color="auto"/>
            <w:left w:val="none" w:sz="0" w:space="0" w:color="auto"/>
            <w:bottom w:val="none" w:sz="0" w:space="0" w:color="auto"/>
            <w:right w:val="none" w:sz="0" w:space="0" w:color="auto"/>
          </w:divBdr>
          <w:divsChild>
            <w:div w:id="1032339659">
              <w:marLeft w:val="0"/>
              <w:marRight w:val="0"/>
              <w:marTop w:val="0"/>
              <w:marBottom w:val="0"/>
              <w:divBdr>
                <w:top w:val="none" w:sz="0" w:space="0" w:color="auto"/>
                <w:left w:val="none" w:sz="0" w:space="0" w:color="auto"/>
                <w:bottom w:val="none" w:sz="0" w:space="0" w:color="auto"/>
                <w:right w:val="none" w:sz="0" w:space="0" w:color="auto"/>
              </w:divBdr>
            </w:div>
          </w:divsChild>
        </w:div>
        <w:div w:id="1493330825">
          <w:marLeft w:val="0"/>
          <w:marRight w:val="0"/>
          <w:marTop w:val="0"/>
          <w:marBottom w:val="0"/>
          <w:divBdr>
            <w:top w:val="none" w:sz="0" w:space="0" w:color="auto"/>
            <w:left w:val="none" w:sz="0" w:space="0" w:color="auto"/>
            <w:bottom w:val="none" w:sz="0" w:space="0" w:color="auto"/>
            <w:right w:val="none" w:sz="0" w:space="0" w:color="auto"/>
          </w:divBdr>
          <w:divsChild>
            <w:div w:id="1497187515">
              <w:marLeft w:val="0"/>
              <w:marRight w:val="0"/>
              <w:marTop w:val="0"/>
              <w:marBottom w:val="0"/>
              <w:divBdr>
                <w:top w:val="none" w:sz="0" w:space="0" w:color="auto"/>
                <w:left w:val="none" w:sz="0" w:space="0" w:color="auto"/>
                <w:bottom w:val="none" w:sz="0" w:space="0" w:color="auto"/>
                <w:right w:val="none" w:sz="0" w:space="0" w:color="auto"/>
              </w:divBdr>
            </w:div>
          </w:divsChild>
        </w:div>
        <w:div w:id="1585606124">
          <w:marLeft w:val="0"/>
          <w:marRight w:val="0"/>
          <w:marTop w:val="0"/>
          <w:marBottom w:val="0"/>
          <w:divBdr>
            <w:top w:val="none" w:sz="0" w:space="0" w:color="auto"/>
            <w:left w:val="none" w:sz="0" w:space="0" w:color="auto"/>
            <w:bottom w:val="none" w:sz="0" w:space="0" w:color="auto"/>
            <w:right w:val="none" w:sz="0" w:space="0" w:color="auto"/>
          </w:divBdr>
          <w:divsChild>
            <w:div w:id="85926213">
              <w:marLeft w:val="0"/>
              <w:marRight w:val="0"/>
              <w:marTop w:val="0"/>
              <w:marBottom w:val="0"/>
              <w:divBdr>
                <w:top w:val="none" w:sz="0" w:space="0" w:color="auto"/>
                <w:left w:val="none" w:sz="0" w:space="0" w:color="auto"/>
                <w:bottom w:val="none" w:sz="0" w:space="0" w:color="auto"/>
                <w:right w:val="none" w:sz="0" w:space="0" w:color="auto"/>
              </w:divBdr>
            </w:div>
          </w:divsChild>
        </w:div>
        <w:div w:id="1696685261">
          <w:marLeft w:val="0"/>
          <w:marRight w:val="0"/>
          <w:marTop w:val="0"/>
          <w:marBottom w:val="0"/>
          <w:divBdr>
            <w:top w:val="none" w:sz="0" w:space="0" w:color="auto"/>
            <w:left w:val="none" w:sz="0" w:space="0" w:color="auto"/>
            <w:bottom w:val="none" w:sz="0" w:space="0" w:color="auto"/>
            <w:right w:val="none" w:sz="0" w:space="0" w:color="auto"/>
          </w:divBdr>
          <w:divsChild>
            <w:div w:id="314337250">
              <w:marLeft w:val="0"/>
              <w:marRight w:val="0"/>
              <w:marTop w:val="0"/>
              <w:marBottom w:val="0"/>
              <w:divBdr>
                <w:top w:val="none" w:sz="0" w:space="0" w:color="auto"/>
                <w:left w:val="none" w:sz="0" w:space="0" w:color="auto"/>
                <w:bottom w:val="none" w:sz="0" w:space="0" w:color="auto"/>
                <w:right w:val="none" w:sz="0" w:space="0" w:color="auto"/>
              </w:divBdr>
            </w:div>
          </w:divsChild>
        </w:div>
        <w:div w:id="1703045820">
          <w:marLeft w:val="0"/>
          <w:marRight w:val="0"/>
          <w:marTop w:val="0"/>
          <w:marBottom w:val="0"/>
          <w:divBdr>
            <w:top w:val="none" w:sz="0" w:space="0" w:color="auto"/>
            <w:left w:val="none" w:sz="0" w:space="0" w:color="auto"/>
            <w:bottom w:val="none" w:sz="0" w:space="0" w:color="auto"/>
            <w:right w:val="none" w:sz="0" w:space="0" w:color="auto"/>
          </w:divBdr>
          <w:divsChild>
            <w:div w:id="666789774">
              <w:marLeft w:val="0"/>
              <w:marRight w:val="0"/>
              <w:marTop w:val="0"/>
              <w:marBottom w:val="0"/>
              <w:divBdr>
                <w:top w:val="none" w:sz="0" w:space="0" w:color="auto"/>
                <w:left w:val="none" w:sz="0" w:space="0" w:color="auto"/>
                <w:bottom w:val="none" w:sz="0" w:space="0" w:color="auto"/>
                <w:right w:val="none" w:sz="0" w:space="0" w:color="auto"/>
              </w:divBdr>
            </w:div>
          </w:divsChild>
        </w:div>
        <w:div w:id="1747452888">
          <w:marLeft w:val="0"/>
          <w:marRight w:val="0"/>
          <w:marTop w:val="0"/>
          <w:marBottom w:val="0"/>
          <w:divBdr>
            <w:top w:val="none" w:sz="0" w:space="0" w:color="auto"/>
            <w:left w:val="none" w:sz="0" w:space="0" w:color="auto"/>
            <w:bottom w:val="none" w:sz="0" w:space="0" w:color="auto"/>
            <w:right w:val="none" w:sz="0" w:space="0" w:color="auto"/>
          </w:divBdr>
          <w:divsChild>
            <w:div w:id="1055544088">
              <w:marLeft w:val="0"/>
              <w:marRight w:val="0"/>
              <w:marTop w:val="0"/>
              <w:marBottom w:val="0"/>
              <w:divBdr>
                <w:top w:val="none" w:sz="0" w:space="0" w:color="auto"/>
                <w:left w:val="none" w:sz="0" w:space="0" w:color="auto"/>
                <w:bottom w:val="none" w:sz="0" w:space="0" w:color="auto"/>
                <w:right w:val="none" w:sz="0" w:space="0" w:color="auto"/>
              </w:divBdr>
            </w:div>
          </w:divsChild>
        </w:div>
        <w:div w:id="1786457226">
          <w:marLeft w:val="0"/>
          <w:marRight w:val="0"/>
          <w:marTop w:val="0"/>
          <w:marBottom w:val="0"/>
          <w:divBdr>
            <w:top w:val="none" w:sz="0" w:space="0" w:color="auto"/>
            <w:left w:val="none" w:sz="0" w:space="0" w:color="auto"/>
            <w:bottom w:val="none" w:sz="0" w:space="0" w:color="auto"/>
            <w:right w:val="none" w:sz="0" w:space="0" w:color="auto"/>
          </w:divBdr>
          <w:divsChild>
            <w:div w:id="530146617">
              <w:marLeft w:val="0"/>
              <w:marRight w:val="0"/>
              <w:marTop w:val="0"/>
              <w:marBottom w:val="0"/>
              <w:divBdr>
                <w:top w:val="none" w:sz="0" w:space="0" w:color="auto"/>
                <w:left w:val="none" w:sz="0" w:space="0" w:color="auto"/>
                <w:bottom w:val="none" w:sz="0" w:space="0" w:color="auto"/>
                <w:right w:val="none" w:sz="0" w:space="0" w:color="auto"/>
              </w:divBdr>
            </w:div>
          </w:divsChild>
        </w:div>
        <w:div w:id="1820924519">
          <w:marLeft w:val="0"/>
          <w:marRight w:val="0"/>
          <w:marTop w:val="0"/>
          <w:marBottom w:val="0"/>
          <w:divBdr>
            <w:top w:val="none" w:sz="0" w:space="0" w:color="auto"/>
            <w:left w:val="none" w:sz="0" w:space="0" w:color="auto"/>
            <w:bottom w:val="none" w:sz="0" w:space="0" w:color="auto"/>
            <w:right w:val="none" w:sz="0" w:space="0" w:color="auto"/>
          </w:divBdr>
          <w:divsChild>
            <w:div w:id="972443633">
              <w:marLeft w:val="0"/>
              <w:marRight w:val="0"/>
              <w:marTop w:val="0"/>
              <w:marBottom w:val="0"/>
              <w:divBdr>
                <w:top w:val="none" w:sz="0" w:space="0" w:color="auto"/>
                <w:left w:val="none" w:sz="0" w:space="0" w:color="auto"/>
                <w:bottom w:val="none" w:sz="0" w:space="0" w:color="auto"/>
                <w:right w:val="none" w:sz="0" w:space="0" w:color="auto"/>
              </w:divBdr>
            </w:div>
            <w:div w:id="1645550510">
              <w:marLeft w:val="0"/>
              <w:marRight w:val="0"/>
              <w:marTop w:val="0"/>
              <w:marBottom w:val="0"/>
              <w:divBdr>
                <w:top w:val="none" w:sz="0" w:space="0" w:color="auto"/>
                <w:left w:val="none" w:sz="0" w:space="0" w:color="auto"/>
                <w:bottom w:val="none" w:sz="0" w:space="0" w:color="auto"/>
                <w:right w:val="none" w:sz="0" w:space="0" w:color="auto"/>
              </w:divBdr>
            </w:div>
          </w:divsChild>
        </w:div>
        <w:div w:id="1873810460">
          <w:marLeft w:val="0"/>
          <w:marRight w:val="0"/>
          <w:marTop w:val="0"/>
          <w:marBottom w:val="0"/>
          <w:divBdr>
            <w:top w:val="none" w:sz="0" w:space="0" w:color="auto"/>
            <w:left w:val="none" w:sz="0" w:space="0" w:color="auto"/>
            <w:bottom w:val="none" w:sz="0" w:space="0" w:color="auto"/>
            <w:right w:val="none" w:sz="0" w:space="0" w:color="auto"/>
          </w:divBdr>
          <w:divsChild>
            <w:div w:id="2100519195">
              <w:marLeft w:val="0"/>
              <w:marRight w:val="0"/>
              <w:marTop w:val="0"/>
              <w:marBottom w:val="0"/>
              <w:divBdr>
                <w:top w:val="none" w:sz="0" w:space="0" w:color="auto"/>
                <w:left w:val="none" w:sz="0" w:space="0" w:color="auto"/>
                <w:bottom w:val="none" w:sz="0" w:space="0" w:color="auto"/>
                <w:right w:val="none" w:sz="0" w:space="0" w:color="auto"/>
              </w:divBdr>
            </w:div>
          </w:divsChild>
        </w:div>
        <w:div w:id="2044672845">
          <w:marLeft w:val="0"/>
          <w:marRight w:val="0"/>
          <w:marTop w:val="0"/>
          <w:marBottom w:val="0"/>
          <w:divBdr>
            <w:top w:val="none" w:sz="0" w:space="0" w:color="auto"/>
            <w:left w:val="none" w:sz="0" w:space="0" w:color="auto"/>
            <w:bottom w:val="none" w:sz="0" w:space="0" w:color="auto"/>
            <w:right w:val="none" w:sz="0" w:space="0" w:color="auto"/>
          </w:divBdr>
          <w:divsChild>
            <w:div w:id="1526677622">
              <w:marLeft w:val="0"/>
              <w:marRight w:val="0"/>
              <w:marTop w:val="0"/>
              <w:marBottom w:val="0"/>
              <w:divBdr>
                <w:top w:val="none" w:sz="0" w:space="0" w:color="auto"/>
                <w:left w:val="none" w:sz="0" w:space="0" w:color="auto"/>
                <w:bottom w:val="none" w:sz="0" w:space="0" w:color="auto"/>
                <w:right w:val="none" w:sz="0" w:space="0" w:color="auto"/>
              </w:divBdr>
            </w:div>
          </w:divsChild>
        </w:div>
        <w:div w:id="2097021470">
          <w:marLeft w:val="0"/>
          <w:marRight w:val="0"/>
          <w:marTop w:val="0"/>
          <w:marBottom w:val="0"/>
          <w:divBdr>
            <w:top w:val="none" w:sz="0" w:space="0" w:color="auto"/>
            <w:left w:val="none" w:sz="0" w:space="0" w:color="auto"/>
            <w:bottom w:val="none" w:sz="0" w:space="0" w:color="auto"/>
            <w:right w:val="none" w:sz="0" w:space="0" w:color="auto"/>
          </w:divBdr>
          <w:divsChild>
            <w:div w:id="27264287">
              <w:marLeft w:val="0"/>
              <w:marRight w:val="0"/>
              <w:marTop w:val="0"/>
              <w:marBottom w:val="0"/>
              <w:divBdr>
                <w:top w:val="none" w:sz="0" w:space="0" w:color="auto"/>
                <w:left w:val="none" w:sz="0" w:space="0" w:color="auto"/>
                <w:bottom w:val="none" w:sz="0" w:space="0" w:color="auto"/>
                <w:right w:val="none" w:sz="0" w:space="0" w:color="auto"/>
              </w:divBdr>
            </w:div>
          </w:divsChild>
        </w:div>
        <w:div w:id="2122216117">
          <w:marLeft w:val="0"/>
          <w:marRight w:val="0"/>
          <w:marTop w:val="0"/>
          <w:marBottom w:val="0"/>
          <w:divBdr>
            <w:top w:val="none" w:sz="0" w:space="0" w:color="auto"/>
            <w:left w:val="none" w:sz="0" w:space="0" w:color="auto"/>
            <w:bottom w:val="none" w:sz="0" w:space="0" w:color="auto"/>
            <w:right w:val="none" w:sz="0" w:space="0" w:color="auto"/>
          </w:divBdr>
          <w:divsChild>
            <w:div w:id="15276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759564">
      <w:bodyDiv w:val="1"/>
      <w:marLeft w:val="0"/>
      <w:marRight w:val="0"/>
      <w:marTop w:val="0"/>
      <w:marBottom w:val="0"/>
      <w:divBdr>
        <w:top w:val="none" w:sz="0" w:space="0" w:color="auto"/>
        <w:left w:val="none" w:sz="0" w:space="0" w:color="auto"/>
        <w:bottom w:val="none" w:sz="0" w:space="0" w:color="auto"/>
        <w:right w:val="none" w:sz="0" w:space="0" w:color="auto"/>
      </w:divBdr>
      <w:divsChild>
        <w:div w:id="2102489007">
          <w:marLeft w:val="547"/>
          <w:marRight w:val="0"/>
          <w:marTop w:val="200"/>
          <w:marBottom w:val="0"/>
          <w:divBdr>
            <w:top w:val="none" w:sz="0" w:space="0" w:color="auto"/>
            <w:left w:val="none" w:sz="0" w:space="0" w:color="auto"/>
            <w:bottom w:val="none" w:sz="0" w:space="0" w:color="auto"/>
            <w:right w:val="none" w:sz="0" w:space="0" w:color="auto"/>
          </w:divBdr>
        </w:div>
      </w:divsChild>
    </w:div>
    <w:div w:id="835536832">
      <w:bodyDiv w:val="1"/>
      <w:marLeft w:val="0"/>
      <w:marRight w:val="0"/>
      <w:marTop w:val="0"/>
      <w:marBottom w:val="0"/>
      <w:divBdr>
        <w:top w:val="none" w:sz="0" w:space="0" w:color="auto"/>
        <w:left w:val="none" w:sz="0" w:space="0" w:color="auto"/>
        <w:bottom w:val="none" w:sz="0" w:space="0" w:color="auto"/>
        <w:right w:val="none" w:sz="0" w:space="0" w:color="auto"/>
      </w:divBdr>
      <w:divsChild>
        <w:div w:id="131795750">
          <w:marLeft w:val="0"/>
          <w:marRight w:val="0"/>
          <w:marTop w:val="0"/>
          <w:marBottom w:val="0"/>
          <w:divBdr>
            <w:top w:val="none" w:sz="0" w:space="0" w:color="auto"/>
            <w:left w:val="none" w:sz="0" w:space="0" w:color="auto"/>
            <w:bottom w:val="none" w:sz="0" w:space="0" w:color="auto"/>
            <w:right w:val="none" w:sz="0" w:space="0" w:color="auto"/>
          </w:divBdr>
          <w:divsChild>
            <w:div w:id="1724333984">
              <w:marLeft w:val="0"/>
              <w:marRight w:val="0"/>
              <w:marTop w:val="0"/>
              <w:marBottom w:val="0"/>
              <w:divBdr>
                <w:top w:val="none" w:sz="0" w:space="0" w:color="auto"/>
                <w:left w:val="none" w:sz="0" w:space="0" w:color="auto"/>
                <w:bottom w:val="none" w:sz="0" w:space="0" w:color="auto"/>
                <w:right w:val="none" w:sz="0" w:space="0" w:color="auto"/>
              </w:divBdr>
            </w:div>
          </w:divsChild>
        </w:div>
        <w:div w:id="167406996">
          <w:marLeft w:val="0"/>
          <w:marRight w:val="0"/>
          <w:marTop w:val="0"/>
          <w:marBottom w:val="0"/>
          <w:divBdr>
            <w:top w:val="none" w:sz="0" w:space="0" w:color="auto"/>
            <w:left w:val="none" w:sz="0" w:space="0" w:color="auto"/>
            <w:bottom w:val="none" w:sz="0" w:space="0" w:color="auto"/>
            <w:right w:val="none" w:sz="0" w:space="0" w:color="auto"/>
          </w:divBdr>
          <w:divsChild>
            <w:div w:id="1126268403">
              <w:marLeft w:val="0"/>
              <w:marRight w:val="0"/>
              <w:marTop w:val="0"/>
              <w:marBottom w:val="0"/>
              <w:divBdr>
                <w:top w:val="none" w:sz="0" w:space="0" w:color="auto"/>
                <w:left w:val="none" w:sz="0" w:space="0" w:color="auto"/>
                <w:bottom w:val="none" w:sz="0" w:space="0" w:color="auto"/>
                <w:right w:val="none" w:sz="0" w:space="0" w:color="auto"/>
              </w:divBdr>
            </w:div>
          </w:divsChild>
        </w:div>
        <w:div w:id="266697092">
          <w:marLeft w:val="0"/>
          <w:marRight w:val="0"/>
          <w:marTop w:val="0"/>
          <w:marBottom w:val="0"/>
          <w:divBdr>
            <w:top w:val="none" w:sz="0" w:space="0" w:color="auto"/>
            <w:left w:val="none" w:sz="0" w:space="0" w:color="auto"/>
            <w:bottom w:val="none" w:sz="0" w:space="0" w:color="auto"/>
            <w:right w:val="none" w:sz="0" w:space="0" w:color="auto"/>
          </w:divBdr>
          <w:divsChild>
            <w:div w:id="1292129930">
              <w:marLeft w:val="0"/>
              <w:marRight w:val="0"/>
              <w:marTop w:val="0"/>
              <w:marBottom w:val="0"/>
              <w:divBdr>
                <w:top w:val="none" w:sz="0" w:space="0" w:color="auto"/>
                <w:left w:val="none" w:sz="0" w:space="0" w:color="auto"/>
                <w:bottom w:val="none" w:sz="0" w:space="0" w:color="auto"/>
                <w:right w:val="none" w:sz="0" w:space="0" w:color="auto"/>
              </w:divBdr>
            </w:div>
          </w:divsChild>
        </w:div>
        <w:div w:id="340158171">
          <w:marLeft w:val="0"/>
          <w:marRight w:val="0"/>
          <w:marTop w:val="0"/>
          <w:marBottom w:val="0"/>
          <w:divBdr>
            <w:top w:val="none" w:sz="0" w:space="0" w:color="auto"/>
            <w:left w:val="none" w:sz="0" w:space="0" w:color="auto"/>
            <w:bottom w:val="none" w:sz="0" w:space="0" w:color="auto"/>
            <w:right w:val="none" w:sz="0" w:space="0" w:color="auto"/>
          </w:divBdr>
          <w:divsChild>
            <w:div w:id="1233614700">
              <w:marLeft w:val="0"/>
              <w:marRight w:val="0"/>
              <w:marTop w:val="0"/>
              <w:marBottom w:val="0"/>
              <w:divBdr>
                <w:top w:val="none" w:sz="0" w:space="0" w:color="auto"/>
                <w:left w:val="none" w:sz="0" w:space="0" w:color="auto"/>
                <w:bottom w:val="none" w:sz="0" w:space="0" w:color="auto"/>
                <w:right w:val="none" w:sz="0" w:space="0" w:color="auto"/>
              </w:divBdr>
            </w:div>
          </w:divsChild>
        </w:div>
        <w:div w:id="397174946">
          <w:marLeft w:val="0"/>
          <w:marRight w:val="0"/>
          <w:marTop w:val="0"/>
          <w:marBottom w:val="0"/>
          <w:divBdr>
            <w:top w:val="none" w:sz="0" w:space="0" w:color="auto"/>
            <w:left w:val="none" w:sz="0" w:space="0" w:color="auto"/>
            <w:bottom w:val="none" w:sz="0" w:space="0" w:color="auto"/>
            <w:right w:val="none" w:sz="0" w:space="0" w:color="auto"/>
          </w:divBdr>
          <w:divsChild>
            <w:div w:id="1862159312">
              <w:marLeft w:val="0"/>
              <w:marRight w:val="0"/>
              <w:marTop w:val="0"/>
              <w:marBottom w:val="0"/>
              <w:divBdr>
                <w:top w:val="none" w:sz="0" w:space="0" w:color="auto"/>
                <w:left w:val="none" w:sz="0" w:space="0" w:color="auto"/>
                <w:bottom w:val="none" w:sz="0" w:space="0" w:color="auto"/>
                <w:right w:val="none" w:sz="0" w:space="0" w:color="auto"/>
              </w:divBdr>
            </w:div>
          </w:divsChild>
        </w:div>
        <w:div w:id="400176509">
          <w:marLeft w:val="0"/>
          <w:marRight w:val="0"/>
          <w:marTop w:val="0"/>
          <w:marBottom w:val="0"/>
          <w:divBdr>
            <w:top w:val="none" w:sz="0" w:space="0" w:color="auto"/>
            <w:left w:val="none" w:sz="0" w:space="0" w:color="auto"/>
            <w:bottom w:val="none" w:sz="0" w:space="0" w:color="auto"/>
            <w:right w:val="none" w:sz="0" w:space="0" w:color="auto"/>
          </w:divBdr>
          <w:divsChild>
            <w:div w:id="1417092299">
              <w:marLeft w:val="0"/>
              <w:marRight w:val="0"/>
              <w:marTop w:val="0"/>
              <w:marBottom w:val="0"/>
              <w:divBdr>
                <w:top w:val="none" w:sz="0" w:space="0" w:color="auto"/>
                <w:left w:val="none" w:sz="0" w:space="0" w:color="auto"/>
                <w:bottom w:val="none" w:sz="0" w:space="0" w:color="auto"/>
                <w:right w:val="none" w:sz="0" w:space="0" w:color="auto"/>
              </w:divBdr>
            </w:div>
          </w:divsChild>
        </w:div>
        <w:div w:id="413166694">
          <w:marLeft w:val="0"/>
          <w:marRight w:val="0"/>
          <w:marTop w:val="0"/>
          <w:marBottom w:val="0"/>
          <w:divBdr>
            <w:top w:val="none" w:sz="0" w:space="0" w:color="auto"/>
            <w:left w:val="none" w:sz="0" w:space="0" w:color="auto"/>
            <w:bottom w:val="none" w:sz="0" w:space="0" w:color="auto"/>
            <w:right w:val="none" w:sz="0" w:space="0" w:color="auto"/>
          </w:divBdr>
          <w:divsChild>
            <w:div w:id="1451507243">
              <w:marLeft w:val="0"/>
              <w:marRight w:val="0"/>
              <w:marTop w:val="0"/>
              <w:marBottom w:val="0"/>
              <w:divBdr>
                <w:top w:val="none" w:sz="0" w:space="0" w:color="auto"/>
                <w:left w:val="none" w:sz="0" w:space="0" w:color="auto"/>
                <w:bottom w:val="none" w:sz="0" w:space="0" w:color="auto"/>
                <w:right w:val="none" w:sz="0" w:space="0" w:color="auto"/>
              </w:divBdr>
            </w:div>
          </w:divsChild>
        </w:div>
        <w:div w:id="485433834">
          <w:marLeft w:val="0"/>
          <w:marRight w:val="0"/>
          <w:marTop w:val="0"/>
          <w:marBottom w:val="0"/>
          <w:divBdr>
            <w:top w:val="none" w:sz="0" w:space="0" w:color="auto"/>
            <w:left w:val="none" w:sz="0" w:space="0" w:color="auto"/>
            <w:bottom w:val="none" w:sz="0" w:space="0" w:color="auto"/>
            <w:right w:val="none" w:sz="0" w:space="0" w:color="auto"/>
          </w:divBdr>
          <w:divsChild>
            <w:div w:id="608053455">
              <w:marLeft w:val="0"/>
              <w:marRight w:val="0"/>
              <w:marTop w:val="0"/>
              <w:marBottom w:val="0"/>
              <w:divBdr>
                <w:top w:val="none" w:sz="0" w:space="0" w:color="auto"/>
                <w:left w:val="none" w:sz="0" w:space="0" w:color="auto"/>
                <w:bottom w:val="none" w:sz="0" w:space="0" w:color="auto"/>
                <w:right w:val="none" w:sz="0" w:space="0" w:color="auto"/>
              </w:divBdr>
            </w:div>
          </w:divsChild>
        </w:div>
        <w:div w:id="598176558">
          <w:marLeft w:val="0"/>
          <w:marRight w:val="0"/>
          <w:marTop w:val="0"/>
          <w:marBottom w:val="0"/>
          <w:divBdr>
            <w:top w:val="none" w:sz="0" w:space="0" w:color="auto"/>
            <w:left w:val="none" w:sz="0" w:space="0" w:color="auto"/>
            <w:bottom w:val="none" w:sz="0" w:space="0" w:color="auto"/>
            <w:right w:val="none" w:sz="0" w:space="0" w:color="auto"/>
          </w:divBdr>
          <w:divsChild>
            <w:div w:id="518391075">
              <w:marLeft w:val="0"/>
              <w:marRight w:val="0"/>
              <w:marTop w:val="0"/>
              <w:marBottom w:val="0"/>
              <w:divBdr>
                <w:top w:val="none" w:sz="0" w:space="0" w:color="auto"/>
                <w:left w:val="none" w:sz="0" w:space="0" w:color="auto"/>
                <w:bottom w:val="none" w:sz="0" w:space="0" w:color="auto"/>
                <w:right w:val="none" w:sz="0" w:space="0" w:color="auto"/>
              </w:divBdr>
            </w:div>
          </w:divsChild>
        </w:div>
        <w:div w:id="670177333">
          <w:marLeft w:val="0"/>
          <w:marRight w:val="0"/>
          <w:marTop w:val="0"/>
          <w:marBottom w:val="0"/>
          <w:divBdr>
            <w:top w:val="none" w:sz="0" w:space="0" w:color="auto"/>
            <w:left w:val="none" w:sz="0" w:space="0" w:color="auto"/>
            <w:bottom w:val="none" w:sz="0" w:space="0" w:color="auto"/>
            <w:right w:val="none" w:sz="0" w:space="0" w:color="auto"/>
          </w:divBdr>
          <w:divsChild>
            <w:div w:id="283195046">
              <w:marLeft w:val="0"/>
              <w:marRight w:val="0"/>
              <w:marTop w:val="0"/>
              <w:marBottom w:val="0"/>
              <w:divBdr>
                <w:top w:val="none" w:sz="0" w:space="0" w:color="auto"/>
                <w:left w:val="none" w:sz="0" w:space="0" w:color="auto"/>
                <w:bottom w:val="none" w:sz="0" w:space="0" w:color="auto"/>
                <w:right w:val="none" w:sz="0" w:space="0" w:color="auto"/>
              </w:divBdr>
            </w:div>
          </w:divsChild>
        </w:div>
        <w:div w:id="836922351">
          <w:marLeft w:val="0"/>
          <w:marRight w:val="0"/>
          <w:marTop w:val="0"/>
          <w:marBottom w:val="0"/>
          <w:divBdr>
            <w:top w:val="none" w:sz="0" w:space="0" w:color="auto"/>
            <w:left w:val="none" w:sz="0" w:space="0" w:color="auto"/>
            <w:bottom w:val="none" w:sz="0" w:space="0" w:color="auto"/>
            <w:right w:val="none" w:sz="0" w:space="0" w:color="auto"/>
          </w:divBdr>
          <w:divsChild>
            <w:div w:id="645626880">
              <w:marLeft w:val="0"/>
              <w:marRight w:val="0"/>
              <w:marTop w:val="0"/>
              <w:marBottom w:val="0"/>
              <w:divBdr>
                <w:top w:val="none" w:sz="0" w:space="0" w:color="auto"/>
                <w:left w:val="none" w:sz="0" w:space="0" w:color="auto"/>
                <w:bottom w:val="none" w:sz="0" w:space="0" w:color="auto"/>
                <w:right w:val="none" w:sz="0" w:space="0" w:color="auto"/>
              </w:divBdr>
            </w:div>
          </w:divsChild>
        </w:div>
        <w:div w:id="871461164">
          <w:marLeft w:val="0"/>
          <w:marRight w:val="0"/>
          <w:marTop w:val="0"/>
          <w:marBottom w:val="0"/>
          <w:divBdr>
            <w:top w:val="none" w:sz="0" w:space="0" w:color="auto"/>
            <w:left w:val="none" w:sz="0" w:space="0" w:color="auto"/>
            <w:bottom w:val="none" w:sz="0" w:space="0" w:color="auto"/>
            <w:right w:val="none" w:sz="0" w:space="0" w:color="auto"/>
          </w:divBdr>
          <w:divsChild>
            <w:div w:id="113334133">
              <w:marLeft w:val="0"/>
              <w:marRight w:val="0"/>
              <w:marTop w:val="0"/>
              <w:marBottom w:val="0"/>
              <w:divBdr>
                <w:top w:val="none" w:sz="0" w:space="0" w:color="auto"/>
                <w:left w:val="none" w:sz="0" w:space="0" w:color="auto"/>
                <w:bottom w:val="none" w:sz="0" w:space="0" w:color="auto"/>
                <w:right w:val="none" w:sz="0" w:space="0" w:color="auto"/>
              </w:divBdr>
            </w:div>
          </w:divsChild>
        </w:div>
        <w:div w:id="877353998">
          <w:marLeft w:val="0"/>
          <w:marRight w:val="0"/>
          <w:marTop w:val="0"/>
          <w:marBottom w:val="0"/>
          <w:divBdr>
            <w:top w:val="none" w:sz="0" w:space="0" w:color="auto"/>
            <w:left w:val="none" w:sz="0" w:space="0" w:color="auto"/>
            <w:bottom w:val="none" w:sz="0" w:space="0" w:color="auto"/>
            <w:right w:val="none" w:sz="0" w:space="0" w:color="auto"/>
          </w:divBdr>
          <w:divsChild>
            <w:div w:id="1027636274">
              <w:marLeft w:val="0"/>
              <w:marRight w:val="0"/>
              <w:marTop w:val="0"/>
              <w:marBottom w:val="0"/>
              <w:divBdr>
                <w:top w:val="none" w:sz="0" w:space="0" w:color="auto"/>
                <w:left w:val="none" w:sz="0" w:space="0" w:color="auto"/>
                <w:bottom w:val="none" w:sz="0" w:space="0" w:color="auto"/>
                <w:right w:val="none" w:sz="0" w:space="0" w:color="auto"/>
              </w:divBdr>
            </w:div>
          </w:divsChild>
        </w:div>
        <w:div w:id="912474917">
          <w:marLeft w:val="0"/>
          <w:marRight w:val="0"/>
          <w:marTop w:val="0"/>
          <w:marBottom w:val="0"/>
          <w:divBdr>
            <w:top w:val="none" w:sz="0" w:space="0" w:color="auto"/>
            <w:left w:val="none" w:sz="0" w:space="0" w:color="auto"/>
            <w:bottom w:val="none" w:sz="0" w:space="0" w:color="auto"/>
            <w:right w:val="none" w:sz="0" w:space="0" w:color="auto"/>
          </w:divBdr>
          <w:divsChild>
            <w:div w:id="549848846">
              <w:marLeft w:val="0"/>
              <w:marRight w:val="0"/>
              <w:marTop w:val="0"/>
              <w:marBottom w:val="0"/>
              <w:divBdr>
                <w:top w:val="none" w:sz="0" w:space="0" w:color="auto"/>
                <w:left w:val="none" w:sz="0" w:space="0" w:color="auto"/>
                <w:bottom w:val="none" w:sz="0" w:space="0" w:color="auto"/>
                <w:right w:val="none" w:sz="0" w:space="0" w:color="auto"/>
              </w:divBdr>
            </w:div>
          </w:divsChild>
        </w:div>
        <w:div w:id="955521725">
          <w:marLeft w:val="0"/>
          <w:marRight w:val="0"/>
          <w:marTop w:val="0"/>
          <w:marBottom w:val="0"/>
          <w:divBdr>
            <w:top w:val="none" w:sz="0" w:space="0" w:color="auto"/>
            <w:left w:val="none" w:sz="0" w:space="0" w:color="auto"/>
            <w:bottom w:val="none" w:sz="0" w:space="0" w:color="auto"/>
            <w:right w:val="none" w:sz="0" w:space="0" w:color="auto"/>
          </w:divBdr>
          <w:divsChild>
            <w:div w:id="1483699626">
              <w:marLeft w:val="0"/>
              <w:marRight w:val="0"/>
              <w:marTop w:val="0"/>
              <w:marBottom w:val="0"/>
              <w:divBdr>
                <w:top w:val="none" w:sz="0" w:space="0" w:color="auto"/>
                <w:left w:val="none" w:sz="0" w:space="0" w:color="auto"/>
                <w:bottom w:val="none" w:sz="0" w:space="0" w:color="auto"/>
                <w:right w:val="none" w:sz="0" w:space="0" w:color="auto"/>
              </w:divBdr>
            </w:div>
          </w:divsChild>
        </w:div>
        <w:div w:id="1016077418">
          <w:marLeft w:val="0"/>
          <w:marRight w:val="0"/>
          <w:marTop w:val="0"/>
          <w:marBottom w:val="0"/>
          <w:divBdr>
            <w:top w:val="none" w:sz="0" w:space="0" w:color="auto"/>
            <w:left w:val="none" w:sz="0" w:space="0" w:color="auto"/>
            <w:bottom w:val="none" w:sz="0" w:space="0" w:color="auto"/>
            <w:right w:val="none" w:sz="0" w:space="0" w:color="auto"/>
          </w:divBdr>
          <w:divsChild>
            <w:div w:id="947347244">
              <w:marLeft w:val="0"/>
              <w:marRight w:val="0"/>
              <w:marTop w:val="0"/>
              <w:marBottom w:val="0"/>
              <w:divBdr>
                <w:top w:val="none" w:sz="0" w:space="0" w:color="auto"/>
                <w:left w:val="none" w:sz="0" w:space="0" w:color="auto"/>
                <w:bottom w:val="none" w:sz="0" w:space="0" w:color="auto"/>
                <w:right w:val="none" w:sz="0" w:space="0" w:color="auto"/>
              </w:divBdr>
            </w:div>
          </w:divsChild>
        </w:div>
        <w:div w:id="1018002310">
          <w:marLeft w:val="0"/>
          <w:marRight w:val="0"/>
          <w:marTop w:val="0"/>
          <w:marBottom w:val="0"/>
          <w:divBdr>
            <w:top w:val="none" w:sz="0" w:space="0" w:color="auto"/>
            <w:left w:val="none" w:sz="0" w:space="0" w:color="auto"/>
            <w:bottom w:val="none" w:sz="0" w:space="0" w:color="auto"/>
            <w:right w:val="none" w:sz="0" w:space="0" w:color="auto"/>
          </w:divBdr>
          <w:divsChild>
            <w:div w:id="2090614039">
              <w:marLeft w:val="0"/>
              <w:marRight w:val="0"/>
              <w:marTop w:val="0"/>
              <w:marBottom w:val="0"/>
              <w:divBdr>
                <w:top w:val="none" w:sz="0" w:space="0" w:color="auto"/>
                <w:left w:val="none" w:sz="0" w:space="0" w:color="auto"/>
                <w:bottom w:val="none" w:sz="0" w:space="0" w:color="auto"/>
                <w:right w:val="none" w:sz="0" w:space="0" w:color="auto"/>
              </w:divBdr>
            </w:div>
          </w:divsChild>
        </w:div>
        <w:div w:id="1055394432">
          <w:marLeft w:val="0"/>
          <w:marRight w:val="0"/>
          <w:marTop w:val="0"/>
          <w:marBottom w:val="0"/>
          <w:divBdr>
            <w:top w:val="none" w:sz="0" w:space="0" w:color="auto"/>
            <w:left w:val="none" w:sz="0" w:space="0" w:color="auto"/>
            <w:bottom w:val="none" w:sz="0" w:space="0" w:color="auto"/>
            <w:right w:val="none" w:sz="0" w:space="0" w:color="auto"/>
          </w:divBdr>
          <w:divsChild>
            <w:div w:id="766510472">
              <w:marLeft w:val="0"/>
              <w:marRight w:val="0"/>
              <w:marTop w:val="0"/>
              <w:marBottom w:val="0"/>
              <w:divBdr>
                <w:top w:val="none" w:sz="0" w:space="0" w:color="auto"/>
                <w:left w:val="none" w:sz="0" w:space="0" w:color="auto"/>
                <w:bottom w:val="none" w:sz="0" w:space="0" w:color="auto"/>
                <w:right w:val="none" w:sz="0" w:space="0" w:color="auto"/>
              </w:divBdr>
            </w:div>
          </w:divsChild>
        </w:div>
        <w:div w:id="1231423906">
          <w:marLeft w:val="0"/>
          <w:marRight w:val="0"/>
          <w:marTop w:val="0"/>
          <w:marBottom w:val="0"/>
          <w:divBdr>
            <w:top w:val="none" w:sz="0" w:space="0" w:color="auto"/>
            <w:left w:val="none" w:sz="0" w:space="0" w:color="auto"/>
            <w:bottom w:val="none" w:sz="0" w:space="0" w:color="auto"/>
            <w:right w:val="none" w:sz="0" w:space="0" w:color="auto"/>
          </w:divBdr>
          <w:divsChild>
            <w:div w:id="1819414017">
              <w:marLeft w:val="0"/>
              <w:marRight w:val="0"/>
              <w:marTop w:val="0"/>
              <w:marBottom w:val="0"/>
              <w:divBdr>
                <w:top w:val="none" w:sz="0" w:space="0" w:color="auto"/>
                <w:left w:val="none" w:sz="0" w:space="0" w:color="auto"/>
                <w:bottom w:val="none" w:sz="0" w:space="0" w:color="auto"/>
                <w:right w:val="none" w:sz="0" w:space="0" w:color="auto"/>
              </w:divBdr>
            </w:div>
          </w:divsChild>
        </w:div>
        <w:div w:id="1324772710">
          <w:marLeft w:val="0"/>
          <w:marRight w:val="0"/>
          <w:marTop w:val="0"/>
          <w:marBottom w:val="0"/>
          <w:divBdr>
            <w:top w:val="none" w:sz="0" w:space="0" w:color="auto"/>
            <w:left w:val="none" w:sz="0" w:space="0" w:color="auto"/>
            <w:bottom w:val="none" w:sz="0" w:space="0" w:color="auto"/>
            <w:right w:val="none" w:sz="0" w:space="0" w:color="auto"/>
          </w:divBdr>
          <w:divsChild>
            <w:div w:id="1068457142">
              <w:marLeft w:val="0"/>
              <w:marRight w:val="0"/>
              <w:marTop w:val="0"/>
              <w:marBottom w:val="0"/>
              <w:divBdr>
                <w:top w:val="none" w:sz="0" w:space="0" w:color="auto"/>
                <w:left w:val="none" w:sz="0" w:space="0" w:color="auto"/>
                <w:bottom w:val="none" w:sz="0" w:space="0" w:color="auto"/>
                <w:right w:val="none" w:sz="0" w:space="0" w:color="auto"/>
              </w:divBdr>
            </w:div>
          </w:divsChild>
        </w:div>
        <w:div w:id="1391925061">
          <w:marLeft w:val="0"/>
          <w:marRight w:val="0"/>
          <w:marTop w:val="0"/>
          <w:marBottom w:val="0"/>
          <w:divBdr>
            <w:top w:val="none" w:sz="0" w:space="0" w:color="auto"/>
            <w:left w:val="none" w:sz="0" w:space="0" w:color="auto"/>
            <w:bottom w:val="none" w:sz="0" w:space="0" w:color="auto"/>
            <w:right w:val="none" w:sz="0" w:space="0" w:color="auto"/>
          </w:divBdr>
          <w:divsChild>
            <w:div w:id="1005280802">
              <w:marLeft w:val="0"/>
              <w:marRight w:val="0"/>
              <w:marTop w:val="0"/>
              <w:marBottom w:val="0"/>
              <w:divBdr>
                <w:top w:val="none" w:sz="0" w:space="0" w:color="auto"/>
                <w:left w:val="none" w:sz="0" w:space="0" w:color="auto"/>
                <w:bottom w:val="none" w:sz="0" w:space="0" w:color="auto"/>
                <w:right w:val="none" w:sz="0" w:space="0" w:color="auto"/>
              </w:divBdr>
            </w:div>
          </w:divsChild>
        </w:div>
        <w:div w:id="1524317293">
          <w:marLeft w:val="0"/>
          <w:marRight w:val="0"/>
          <w:marTop w:val="0"/>
          <w:marBottom w:val="0"/>
          <w:divBdr>
            <w:top w:val="none" w:sz="0" w:space="0" w:color="auto"/>
            <w:left w:val="none" w:sz="0" w:space="0" w:color="auto"/>
            <w:bottom w:val="none" w:sz="0" w:space="0" w:color="auto"/>
            <w:right w:val="none" w:sz="0" w:space="0" w:color="auto"/>
          </w:divBdr>
          <w:divsChild>
            <w:div w:id="344207042">
              <w:marLeft w:val="0"/>
              <w:marRight w:val="0"/>
              <w:marTop w:val="0"/>
              <w:marBottom w:val="0"/>
              <w:divBdr>
                <w:top w:val="none" w:sz="0" w:space="0" w:color="auto"/>
                <w:left w:val="none" w:sz="0" w:space="0" w:color="auto"/>
                <w:bottom w:val="none" w:sz="0" w:space="0" w:color="auto"/>
                <w:right w:val="none" w:sz="0" w:space="0" w:color="auto"/>
              </w:divBdr>
            </w:div>
          </w:divsChild>
        </w:div>
        <w:div w:id="1568688072">
          <w:marLeft w:val="0"/>
          <w:marRight w:val="0"/>
          <w:marTop w:val="0"/>
          <w:marBottom w:val="0"/>
          <w:divBdr>
            <w:top w:val="none" w:sz="0" w:space="0" w:color="auto"/>
            <w:left w:val="none" w:sz="0" w:space="0" w:color="auto"/>
            <w:bottom w:val="none" w:sz="0" w:space="0" w:color="auto"/>
            <w:right w:val="none" w:sz="0" w:space="0" w:color="auto"/>
          </w:divBdr>
          <w:divsChild>
            <w:div w:id="152186409">
              <w:marLeft w:val="0"/>
              <w:marRight w:val="0"/>
              <w:marTop w:val="0"/>
              <w:marBottom w:val="0"/>
              <w:divBdr>
                <w:top w:val="none" w:sz="0" w:space="0" w:color="auto"/>
                <w:left w:val="none" w:sz="0" w:space="0" w:color="auto"/>
                <w:bottom w:val="none" w:sz="0" w:space="0" w:color="auto"/>
                <w:right w:val="none" w:sz="0" w:space="0" w:color="auto"/>
              </w:divBdr>
            </w:div>
          </w:divsChild>
        </w:div>
        <w:div w:id="1713845320">
          <w:marLeft w:val="0"/>
          <w:marRight w:val="0"/>
          <w:marTop w:val="0"/>
          <w:marBottom w:val="0"/>
          <w:divBdr>
            <w:top w:val="none" w:sz="0" w:space="0" w:color="auto"/>
            <w:left w:val="none" w:sz="0" w:space="0" w:color="auto"/>
            <w:bottom w:val="none" w:sz="0" w:space="0" w:color="auto"/>
            <w:right w:val="none" w:sz="0" w:space="0" w:color="auto"/>
          </w:divBdr>
          <w:divsChild>
            <w:div w:id="1506285208">
              <w:marLeft w:val="0"/>
              <w:marRight w:val="0"/>
              <w:marTop w:val="0"/>
              <w:marBottom w:val="0"/>
              <w:divBdr>
                <w:top w:val="none" w:sz="0" w:space="0" w:color="auto"/>
                <w:left w:val="none" w:sz="0" w:space="0" w:color="auto"/>
                <w:bottom w:val="none" w:sz="0" w:space="0" w:color="auto"/>
                <w:right w:val="none" w:sz="0" w:space="0" w:color="auto"/>
              </w:divBdr>
            </w:div>
          </w:divsChild>
        </w:div>
        <w:div w:id="2066022864">
          <w:marLeft w:val="0"/>
          <w:marRight w:val="0"/>
          <w:marTop w:val="0"/>
          <w:marBottom w:val="0"/>
          <w:divBdr>
            <w:top w:val="none" w:sz="0" w:space="0" w:color="auto"/>
            <w:left w:val="none" w:sz="0" w:space="0" w:color="auto"/>
            <w:bottom w:val="none" w:sz="0" w:space="0" w:color="auto"/>
            <w:right w:val="none" w:sz="0" w:space="0" w:color="auto"/>
          </w:divBdr>
          <w:divsChild>
            <w:div w:id="188004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576024">
      <w:bodyDiv w:val="1"/>
      <w:marLeft w:val="0"/>
      <w:marRight w:val="0"/>
      <w:marTop w:val="0"/>
      <w:marBottom w:val="0"/>
      <w:divBdr>
        <w:top w:val="none" w:sz="0" w:space="0" w:color="auto"/>
        <w:left w:val="none" w:sz="0" w:space="0" w:color="auto"/>
        <w:bottom w:val="none" w:sz="0" w:space="0" w:color="auto"/>
        <w:right w:val="none" w:sz="0" w:space="0" w:color="auto"/>
      </w:divBdr>
      <w:divsChild>
        <w:div w:id="139080649">
          <w:marLeft w:val="0"/>
          <w:marRight w:val="0"/>
          <w:marTop w:val="0"/>
          <w:marBottom w:val="0"/>
          <w:divBdr>
            <w:top w:val="none" w:sz="0" w:space="0" w:color="auto"/>
            <w:left w:val="none" w:sz="0" w:space="0" w:color="auto"/>
            <w:bottom w:val="none" w:sz="0" w:space="0" w:color="auto"/>
            <w:right w:val="none" w:sz="0" w:space="0" w:color="auto"/>
          </w:divBdr>
        </w:div>
        <w:div w:id="741833829">
          <w:marLeft w:val="0"/>
          <w:marRight w:val="0"/>
          <w:marTop w:val="0"/>
          <w:marBottom w:val="0"/>
          <w:divBdr>
            <w:top w:val="none" w:sz="0" w:space="0" w:color="auto"/>
            <w:left w:val="none" w:sz="0" w:space="0" w:color="auto"/>
            <w:bottom w:val="none" w:sz="0" w:space="0" w:color="auto"/>
            <w:right w:val="none" w:sz="0" w:space="0" w:color="auto"/>
          </w:divBdr>
        </w:div>
        <w:div w:id="748188236">
          <w:marLeft w:val="0"/>
          <w:marRight w:val="0"/>
          <w:marTop w:val="0"/>
          <w:marBottom w:val="0"/>
          <w:divBdr>
            <w:top w:val="none" w:sz="0" w:space="0" w:color="auto"/>
            <w:left w:val="none" w:sz="0" w:space="0" w:color="auto"/>
            <w:bottom w:val="none" w:sz="0" w:space="0" w:color="auto"/>
            <w:right w:val="none" w:sz="0" w:space="0" w:color="auto"/>
          </w:divBdr>
        </w:div>
        <w:div w:id="1287076731">
          <w:marLeft w:val="0"/>
          <w:marRight w:val="0"/>
          <w:marTop w:val="0"/>
          <w:marBottom w:val="0"/>
          <w:divBdr>
            <w:top w:val="none" w:sz="0" w:space="0" w:color="auto"/>
            <w:left w:val="none" w:sz="0" w:space="0" w:color="auto"/>
            <w:bottom w:val="none" w:sz="0" w:space="0" w:color="auto"/>
            <w:right w:val="none" w:sz="0" w:space="0" w:color="auto"/>
          </w:divBdr>
        </w:div>
        <w:div w:id="1458063083">
          <w:marLeft w:val="0"/>
          <w:marRight w:val="0"/>
          <w:marTop w:val="0"/>
          <w:marBottom w:val="0"/>
          <w:divBdr>
            <w:top w:val="none" w:sz="0" w:space="0" w:color="auto"/>
            <w:left w:val="none" w:sz="0" w:space="0" w:color="auto"/>
            <w:bottom w:val="none" w:sz="0" w:space="0" w:color="auto"/>
            <w:right w:val="none" w:sz="0" w:space="0" w:color="auto"/>
          </w:divBdr>
        </w:div>
        <w:div w:id="1818647837">
          <w:marLeft w:val="0"/>
          <w:marRight w:val="0"/>
          <w:marTop w:val="0"/>
          <w:marBottom w:val="0"/>
          <w:divBdr>
            <w:top w:val="none" w:sz="0" w:space="0" w:color="auto"/>
            <w:left w:val="none" w:sz="0" w:space="0" w:color="auto"/>
            <w:bottom w:val="none" w:sz="0" w:space="0" w:color="auto"/>
            <w:right w:val="none" w:sz="0" w:space="0" w:color="auto"/>
          </w:divBdr>
        </w:div>
        <w:div w:id="1839036405">
          <w:marLeft w:val="0"/>
          <w:marRight w:val="0"/>
          <w:marTop w:val="0"/>
          <w:marBottom w:val="0"/>
          <w:divBdr>
            <w:top w:val="none" w:sz="0" w:space="0" w:color="auto"/>
            <w:left w:val="none" w:sz="0" w:space="0" w:color="auto"/>
            <w:bottom w:val="none" w:sz="0" w:space="0" w:color="auto"/>
            <w:right w:val="none" w:sz="0" w:space="0" w:color="auto"/>
          </w:divBdr>
        </w:div>
      </w:divsChild>
    </w:div>
    <w:div w:id="1064795823">
      <w:bodyDiv w:val="1"/>
      <w:marLeft w:val="0"/>
      <w:marRight w:val="0"/>
      <w:marTop w:val="0"/>
      <w:marBottom w:val="0"/>
      <w:divBdr>
        <w:top w:val="none" w:sz="0" w:space="0" w:color="auto"/>
        <w:left w:val="none" w:sz="0" w:space="0" w:color="auto"/>
        <w:bottom w:val="none" w:sz="0" w:space="0" w:color="auto"/>
        <w:right w:val="none" w:sz="0" w:space="0" w:color="auto"/>
      </w:divBdr>
      <w:divsChild>
        <w:div w:id="16466009">
          <w:marLeft w:val="0"/>
          <w:marRight w:val="0"/>
          <w:marTop w:val="0"/>
          <w:marBottom w:val="0"/>
          <w:divBdr>
            <w:top w:val="none" w:sz="0" w:space="0" w:color="auto"/>
            <w:left w:val="none" w:sz="0" w:space="0" w:color="auto"/>
            <w:bottom w:val="none" w:sz="0" w:space="0" w:color="auto"/>
            <w:right w:val="none" w:sz="0" w:space="0" w:color="auto"/>
          </w:divBdr>
          <w:divsChild>
            <w:div w:id="366107324">
              <w:marLeft w:val="0"/>
              <w:marRight w:val="0"/>
              <w:marTop w:val="0"/>
              <w:marBottom w:val="0"/>
              <w:divBdr>
                <w:top w:val="none" w:sz="0" w:space="0" w:color="auto"/>
                <w:left w:val="none" w:sz="0" w:space="0" w:color="auto"/>
                <w:bottom w:val="none" w:sz="0" w:space="0" w:color="auto"/>
                <w:right w:val="none" w:sz="0" w:space="0" w:color="auto"/>
              </w:divBdr>
            </w:div>
            <w:div w:id="369838544">
              <w:marLeft w:val="0"/>
              <w:marRight w:val="0"/>
              <w:marTop w:val="0"/>
              <w:marBottom w:val="0"/>
              <w:divBdr>
                <w:top w:val="none" w:sz="0" w:space="0" w:color="auto"/>
                <w:left w:val="none" w:sz="0" w:space="0" w:color="auto"/>
                <w:bottom w:val="none" w:sz="0" w:space="0" w:color="auto"/>
                <w:right w:val="none" w:sz="0" w:space="0" w:color="auto"/>
              </w:divBdr>
            </w:div>
            <w:div w:id="519441286">
              <w:marLeft w:val="0"/>
              <w:marRight w:val="0"/>
              <w:marTop w:val="0"/>
              <w:marBottom w:val="0"/>
              <w:divBdr>
                <w:top w:val="none" w:sz="0" w:space="0" w:color="auto"/>
                <w:left w:val="none" w:sz="0" w:space="0" w:color="auto"/>
                <w:bottom w:val="none" w:sz="0" w:space="0" w:color="auto"/>
                <w:right w:val="none" w:sz="0" w:space="0" w:color="auto"/>
              </w:divBdr>
            </w:div>
            <w:div w:id="907417383">
              <w:marLeft w:val="0"/>
              <w:marRight w:val="0"/>
              <w:marTop w:val="0"/>
              <w:marBottom w:val="0"/>
              <w:divBdr>
                <w:top w:val="none" w:sz="0" w:space="0" w:color="auto"/>
                <w:left w:val="none" w:sz="0" w:space="0" w:color="auto"/>
                <w:bottom w:val="none" w:sz="0" w:space="0" w:color="auto"/>
                <w:right w:val="none" w:sz="0" w:space="0" w:color="auto"/>
              </w:divBdr>
            </w:div>
            <w:div w:id="1303655832">
              <w:marLeft w:val="0"/>
              <w:marRight w:val="0"/>
              <w:marTop w:val="0"/>
              <w:marBottom w:val="0"/>
              <w:divBdr>
                <w:top w:val="none" w:sz="0" w:space="0" w:color="auto"/>
                <w:left w:val="none" w:sz="0" w:space="0" w:color="auto"/>
                <w:bottom w:val="none" w:sz="0" w:space="0" w:color="auto"/>
                <w:right w:val="none" w:sz="0" w:space="0" w:color="auto"/>
              </w:divBdr>
            </w:div>
            <w:div w:id="1377269796">
              <w:marLeft w:val="0"/>
              <w:marRight w:val="0"/>
              <w:marTop w:val="0"/>
              <w:marBottom w:val="0"/>
              <w:divBdr>
                <w:top w:val="none" w:sz="0" w:space="0" w:color="auto"/>
                <w:left w:val="none" w:sz="0" w:space="0" w:color="auto"/>
                <w:bottom w:val="none" w:sz="0" w:space="0" w:color="auto"/>
                <w:right w:val="none" w:sz="0" w:space="0" w:color="auto"/>
              </w:divBdr>
            </w:div>
          </w:divsChild>
        </w:div>
        <w:div w:id="37823292">
          <w:marLeft w:val="0"/>
          <w:marRight w:val="0"/>
          <w:marTop w:val="0"/>
          <w:marBottom w:val="0"/>
          <w:divBdr>
            <w:top w:val="none" w:sz="0" w:space="0" w:color="auto"/>
            <w:left w:val="none" w:sz="0" w:space="0" w:color="auto"/>
            <w:bottom w:val="none" w:sz="0" w:space="0" w:color="auto"/>
            <w:right w:val="none" w:sz="0" w:space="0" w:color="auto"/>
          </w:divBdr>
          <w:divsChild>
            <w:div w:id="709766424">
              <w:marLeft w:val="0"/>
              <w:marRight w:val="0"/>
              <w:marTop w:val="0"/>
              <w:marBottom w:val="0"/>
              <w:divBdr>
                <w:top w:val="none" w:sz="0" w:space="0" w:color="auto"/>
                <w:left w:val="none" w:sz="0" w:space="0" w:color="auto"/>
                <w:bottom w:val="none" w:sz="0" w:space="0" w:color="auto"/>
                <w:right w:val="none" w:sz="0" w:space="0" w:color="auto"/>
              </w:divBdr>
            </w:div>
          </w:divsChild>
        </w:div>
        <w:div w:id="468284745">
          <w:marLeft w:val="0"/>
          <w:marRight w:val="0"/>
          <w:marTop w:val="0"/>
          <w:marBottom w:val="0"/>
          <w:divBdr>
            <w:top w:val="none" w:sz="0" w:space="0" w:color="auto"/>
            <w:left w:val="none" w:sz="0" w:space="0" w:color="auto"/>
            <w:bottom w:val="none" w:sz="0" w:space="0" w:color="auto"/>
            <w:right w:val="none" w:sz="0" w:space="0" w:color="auto"/>
          </w:divBdr>
          <w:divsChild>
            <w:div w:id="751585105">
              <w:marLeft w:val="0"/>
              <w:marRight w:val="0"/>
              <w:marTop w:val="0"/>
              <w:marBottom w:val="0"/>
              <w:divBdr>
                <w:top w:val="none" w:sz="0" w:space="0" w:color="auto"/>
                <w:left w:val="none" w:sz="0" w:space="0" w:color="auto"/>
                <w:bottom w:val="none" w:sz="0" w:space="0" w:color="auto"/>
                <w:right w:val="none" w:sz="0" w:space="0" w:color="auto"/>
              </w:divBdr>
            </w:div>
          </w:divsChild>
        </w:div>
        <w:div w:id="605308502">
          <w:marLeft w:val="0"/>
          <w:marRight w:val="0"/>
          <w:marTop w:val="0"/>
          <w:marBottom w:val="0"/>
          <w:divBdr>
            <w:top w:val="none" w:sz="0" w:space="0" w:color="auto"/>
            <w:left w:val="none" w:sz="0" w:space="0" w:color="auto"/>
            <w:bottom w:val="none" w:sz="0" w:space="0" w:color="auto"/>
            <w:right w:val="none" w:sz="0" w:space="0" w:color="auto"/>
          </w:divBdr>
          <w:divsChild>
            <w:div w:id="1440299997">
              <w:marLeft w:val="0"/>
              <w:marRight w:val="0"/>
              <w:marTop w:val="0"/>
              <w:marBottom w:val="0"/>
              <w:divBdr>
                <w:top w:val="none" w:sz="0" w:space="0" w:color="auto"/>
                <w:left w:val="none" w:sz="0" w:space="0" w:color="auto"/>
                <w:bottom w:val="none" w:sz="0" w:space="0" w:color="auto"/>
                <w:right w:val="none" w:sz="0" w:space="0" w:color="auto"/>
              </w:divBdr>
            </w:div>
          </w:divsChild>
        </w:div>
        <w:div w:id="609318240">
          <w:marLeft w:val="0"/>
          <w:marRight w:val="0"/>
          <w:marTop w:val="0"/>
          <w:marBottom w:val="0"/>
          <w:divBdr>
            <w:top w:val="none" w:sz="0" w:space="0" w:color="auto"/>
            <w:left w:val="none" w:sz="0" w:space="0" w:color="auto"/>
            <w:bottom w:val="none" w:sz="0" w:space="0" w:color="auto"/>
            <w:right w:val="none" w:sz="0" w:space="0" w:color="auto"/>
          </w:divBdr>
          <w:divsChild>
            <w:div w:id="415829583">
              <w:marLeft w:val="0"/>
              <w:marRight w:val="0"/>
              <w:marTop w:val="0"/>
              <w:marBottom w:val="0"/>
              <w:divBdr>
                <w:top w:val="none" w:sz="0" w:space="0" w:color="auto"/>
                <w:left w:val="none" w:sz="0" w:space="0" w:color="auto"/>
                <w:bottom w:val="none" w:sz="0" w:space="0" w:color="auto"/>
                <w:right w:val="none" w:sz="0" w:space="0" w:color="auto"/>
              </w:divBdr>
            </w:div>
            <w:div w:id="1918130480">
              <w:marLeft w:val="0"/>
              <w:marRight w:val="0"/>
              <w:marTop w:val="0"/>
              <w:marBottom w:val="0"/>
              <w:divBdr>
                <w:top w:val="none" w:sz="0" w:space="0" w:color="auto"/>
                <w:left w:val="none" w:sz="0" w:space="0" w:color="auto"/>
                <w:bottom w:val="none" w:sz="0" w:space="0" w:color="auto"/>
                <w:right w:val="none" w:sz="0" w:space="0" w:color="auto"/>
              </w:divBdr>
            </w:div>
          </w:divsChild>
        </w:div>
        <w:div w:id="629868039">
          <w:marLeft w:val="0"/>
          <w:marRight w:val="0"/>
          <w:marTop w:val="0"/>
          <w:marBottom w:val="0"/>
          <w:divBdr>
            <w:top w:val="none" w:sz="0" w:space="0" w:color="auto"/>
            <w:left w:val="none" w:sz="0" w:space="0" w:color="auto"/>
            <w:bottom w:val="none" w:sz="0" w:space="0" w:color="auto"/>
            <w:right w:val="none" w:sz="0" w:space="0" w:color="auto"/>
          </w:divBdr>
          <w:divsChild>
            <w:div w:id="2120486897">
              <w:marLeft w:val="0"/>
              <w:marRight w:val="0"/>
              <w:marTop w:val="0"/>
              <w:marBottom w:val="0"/>
              <w:divBdr>
                <w:top w:val="none" w:sz="0" w:space="0" w:color="auto"/>
                <w:left w:val="none" w:sz="0" w:space="0" w:color="auto"/>
                <w:bottom w:val="none" w:sz="0" w:space="0" w:color="auto"/>
                <w:right w:val="none" w:sz="0" w:space="0" w:color="auto"/>
              </w:divBdr>
            </w:div>
          </w:divsChild>
        </w:div>
        <w:div w:id="672295597">
          <w:marLeft w:val="0"/>
          <w:marRight w:val="0"/>
          <w:marTop w:val="0"/>
          <w:marBottom w:val="0"/>
          <w:divBdr>
            <w:top w:val="none" w:sz="0" w:space="0" w:color="auto"/>
            <w:left w:val="none" w:sz="0" w:space="0" w:color="auto"/>
            <w:bottom w:val="none" w:sz="0" w:space="0" w:color="auto"/>
            <w:right w:val="none" w:sz="0" w:space="0" w:color="auto"/>
          </w:divBdr>
          <w:divsChild>
            <w:div w:id="389035663">
              <w:marLeft w:val="0"/>
              <w:marRight w:val="0"/>
              <w:marTop w:val="0"/>
              <w:marBottom w:val="0"/>
              <w:divBdr>
                <w:top w:val="none" w:sz="0" w:space="0" w:color="auto"/>
                <w:left w:val="none" w:sz="0" w:space="0" w:color="auto"/>
                <w:bottom w:val="none" w:sz="0" w:space="0" w:color="auto"/>
                <w:right w:val="none" w:sz="0" w:space="0" w:color="auto"/>
              </w:divBdr>
            </w:div>
          </w:divsChild>
        </w:div>
        <w:div w:id="771970314">
          <w:marLeft w:val="0"/>
          <w:marRight w:val="0"/>
          <w:marTop w:val="0"/>
          <w:marBottom w:val="0"/>
          <w:divBdr>
            <w:top w:val="none" w:sz="0" w:space="0" w:color="auto"/>
            <w:left w:val="none" w:sz="0" w:space="0" w:color="auto"/>
            <w:bottom w:val="none" w:sz="0" w:space="0" w:color="auto"/>
            <w:right w:val="none" w:sz="0" w:space="0" w:color="auto"/>
          </w:divBdr>
          <w:divsChild>
            <w:div w:id="1570386348">
              <w:marLeft w:val="0"/>
              <w:marRight w:val="0"/>
              <w:marTop w:val="0"/>
              <w:marBottom w:val="0"/>
              <w:divBdr>
                <w:top w:val="none" w:sz="0" w:space="0" w:color="auto"/>
                <w:left w:val="none" w:sz="0" w:space="0" w:color="auto"/>
                <w:bottom w:val="none" w:sz="0" w:space="0" w:color="auto"/>
                <w:right w:val="none" w:sz="0" w:space="0" w:color="auto"/>
              </w:divBdr>
            </w:div>
          </w:divsChild>
        </w:div>
        <w:div w:id="832721205">
          <w:marLeft w:val="0"/>
          <w:marRight w:val="0"/>
          <w:marTop w:val="0"/>
          <w:marBottom w:val="0"/>
          <w:divBdr>
            <w:top w:val="none" w:sz="0" w:space="0" w:color="auto"/>
            <w:left w:val="none" w:sz="0" w:space="0" w:color="auto"/>
            <w:bottom w:val="none" w:sz="0" w:space="0" w:color="auto"/>
            <w:right w:val="none" w:sz="0" w:space="0" w:color="auto"/>
          </w:divBdr>
          <w:divsChild>
            <w:div w:id="595016823">
              <w:marLeft w:val="0"/>
              <w:marRight w:val="0"/>
              <w:marTop w:val="0"/>
              <w:marBottom w:val="0"/>
              <w:divBdr>
                <w:top w:val="none" w:sz="0" w:space="0" w:color="auto"/>
                <w:left w:val="none" w:sz="0" w:space="0" w:color="auto"/>
                <w:bottom w:val="none" w:sz="0" w:space="0" w:color="auto"/>
                <w:right w:val="none" w:sz="0" w:space="0" w:color="auto"/>
              </w:divBdr>
            </w:div>
          </w:divsChild>
        </w:div>
        <w:div w:id="1000812918">
          <w:marLeft w:val="0"/>
          <w:marRight w:val="0"/>
          <w:marTop w:val="0"/>
          <w:marBottom w:val="0"/>
          <w:divBdr>
            <w:top w:val="none" w:sz="0" w:space="0" w:color="auto"/>
            <w:left w:val="none" w:sz="0" w:space="0" w:color="auto"/>
            <w:bottom w:val="none" w:sz="0" w:space="0" w:color="auto"/>
            <w:right w:val="none" w:sz="0" w:space="0" w:color="auto"/>
          </w:divBdr>
          <w:divsChild>
            <w:div w:id="541594329">
              <w:marLeft w:val="0"/>
              <w:marRight w:val="0"/>
              <w:marTop w:val="0"/>
              <w:marBottom w:val="0"/>
              <w:divBdr>
                <w:top w:val="none" w:sz="0" w:space="0" w:color="auto"/>
                <w:left w:val="none" w:sz="0" w:space="0" w:color="auto"/>
                <w:bottom w:val="none" w:sz="0" w:space="0" w:color="auto"/>
                <w:right w:val="none" w:sz="0" w:space="0" w:color="auto"/>
              </w:divBdr>
            </w:div>
            <w:div w:id="620186634">
              <w:marLeft w:val="0"/>
              <w:marRight w:val="0"/>
              <w:marTop w:val="0"/>
              <w:marBottom w:val="0"/>
              <w:divBdr>
                <w:top w:val="none" w:sz="0" w:space="0" w:color="auto"/>
                <w:left w:val="none" w:sz="0" w:space="0" w:color="auto"/>
                <w:bottom w:val="none" w:sz="0" w:space="0" w:color="auto"/>
                <w:right w:val="none" w:sz="0" w:space="0" w:color="auto"/>
              </w:divBdr>
            </w:div>
          </w:divsChild>
        </w:div>
        <w:div w:id="1013340392">
          <w:marLeft w:val="0"/>
          <w:marRight w:val="0"/>
          <w:marTop w:val="0"/>
          <w:marBottom w:val="0"/>
          <w:divBdr>
            <w:top w:val="none" w:sz="0" w:space="0" w:color="auto"/>
            <w:left w:val="none" w:sz="0" w:space="0" w:color="auto"/>
            <w:bottom w:val="none" w:sz="0" w:space="0" w:color="auto"/>
            <w:right w:val="none" w:sz="0" w:space="0" w:color="auto"/>
          </w:divBdr>
          <w:divsChild>
            <w:div w:id="1811315435">
              <w:marLeft w:val="0"/>
              <w:marRight w:val="0"/>
              <w:marTop w:val="0"/>
              <w:marBottom w:val="0"/>
              <w:divBdr>
                <w:top w:val="none" w:sz="0" w:space="0" w:color="auto"/>
                <w:left w:val="none" w:sz="0" w:space="0" w:color="auto"/>
                <w:bottom w:val="none" w:sz="0" w:space="0" w:color="auto"/>
                <w:right w:val="none" w:sz="0" w:space="0" w:color="auto"/>
              </w:divBdr>
            </w:div>
          </w:divsChild>
        </w:div>
        <w:div w:id="1118645843">
          <w:marLeft w:val="0"/>
          <w:marRight w:val="0"/>
          <w:marTop w:val="0"/>
          <w:marBottom w:val="0"/>
          <w:divBdr>
            <w:top w:val="none" w:sz="0" w:space="0" w:color="auto"/>
            <w:left w:val="none" w:sz="0" w:space="0" w:color="auto"/>
            <w:bottom w:val="none" w:sz="0" w:space="0" w:color="auto"/>
            <w:right w:val="none" w:sz="0" w:space="0" w:color="auto"/>
          </w:divBdr>
          <w:divsChild>
            <w:div w:id="766855118">
              <w:marLeft w:val="0"/>
              <w:marRight w:val="0"/>
              <w:marTop w:val="0"/>
              <w:marBottom w:val="0"/>
              <w:divBdr>
                <w:top w:val="none" w:sz="0" w:space="0" w:color="auto"/>
                <w:left w:val="none" w:sz="0" w:space="0" w:color="auto"/>
                <w:bottom w:val="none" w:sz="0" w:space="0" w:color="auto"/>
                <w:right w:val="none" w:sz="0" w:space="0" w:color="auto"/>
              </w:divBdr>
            </w:div>
            <w:div w:id="1209562232">
              <w:marLeft w:val="0"/>
              <w:marRight w:val="0"/>
              <w:marTop w:val="0"/>
              <w:marBottom w:val="0"/>
              <w:divBdr>
                <w:top w:val="none" w:sz="0" w:space="0" w:color="auto"/>
                <w:left w:val="none" w:sz="0" w:space="0" w:color="auto"/>
                <w:bottom w:val="none" w:sz="0" w:space="0" w:color="auto"/>
                <w:right w:val="none" w:sz="0" w:space="0" w:color="auto"/>
              </w:divBdr>
            </w:div>
          </w:divsChild>
        </w:div>
        <w:div w:id="1156074502">
          <w:marLeft w:val="0"/>
          <w:marRight w:val="0"/>
          <w:marTop w:val="0"/>
          <w:marBottom w:val="0"/>
          <w:divBdr>
            <w:top w:val="none" w:sz="0" w:space="0" w:color="auto"/>
            <w:left w:val="none" w:sz="0" w:space="0" w:color="auto"/>
            <w:bottom w:val="none" w:sz="0" w:space="0" w:color="auto"/>
            <w:right w:val="none" w:sz="0" w:space="0" w:color="auto"/>
          </w:divBdr>
          <w:divsChild>
            <w:div w:id="175996628">
              <w:marLeft w:val="0"/>
              <w:marRight w:val="0"/>
              <w:marTop w:val="0"/>
              <w:marBottom w:val="0"/>
              <w:divBdr>
                <w:top w:val="none" w:sz="0" w:space="0" w:color="auto"/>
                <w:left w:val="none" w:sz="0" w:space="0" w:color="auto"/>
                <w:bottom w:val="none" w:sz="0" w:space="0" w:color="auto"/>
                <w:right w:val="none" w:sz="0" w:space="0" w:color="auto"/>
              </w:divBdr>
            </w:div>
          </w:divsChild>
        </w:div>
        <w:div w:id="1234001694">
          <w:marLeft w:val="0"/>
          <w:marRight w:val="0"/>
          <w:marTop w:val="0"/>
          <w:marBottom w:val="0"/>
          <w:divBdr>
            <w:top w:val="none" w:sz="0" w:space="0" w:color="auto"/>
            <w:left w:val="none" w:sz="0" w:space="0" w:color="auto"/>
            <w:bottom w:val="none" w:sz="0" w:space="0" w:color="auto"/>
            <w:right w:val="none" w:sz="0" w:space="0" w:color="auto"/>
          </w:divBdr>
          <w:divsChild>
            <w:div w:id="2122142190">
              <w:marLeft w:val="0"/>
              <w:marRight w:val="0"/>
              <w:marTop w:val="0"/>
              <w:marBottom w:val="0"/>
              <w:divBdr>
                <w:top w:val="none" w:sz="0" w:space="0" w:color="auto"/>
                <w:left w:val="none" w:sz="0" w:space="0" w:color="auto"/>
                <w:bottom w:val="none" w:sz="0" w:space="0" w:color="auto"/>
                <w:right w:val="none" w:sz="0" w:space="0" w:color="auto"/>
              </w:divBdr>
            </w:div>
          </w:divsChild>
        </w:div>
        <w:div w:id="1278367918">
          <w:marLeft w:val="0"/>
          <w:marRight w:val="0"/>
          <w:marTop w:val="0"/>
          <w:marBottom w:val="0"/>
          <w:divBdr>
            <w:top w:val="none" w:sz="0" w:space="0" w:color="auto"/>
            <w:left w:val="none" w:sz="0" w:space="0" w:color="auto"/>
            <w:bottom w:val="none" w:sz="0" w:space="0" w:color="auto"/>
            <w:right w:val="none" w:sz="0" w:space="0" w:color="auto"/>
          </w:divBdr>
          <w:divsChild>
            <w:div w:id="1845169952">
              <w:marLeft w:val="0"/>
              <w:marRight w:val="0"/>
              <w:marTop w:val="0"/>
              <w:marBottom w:val="0"/>
              <w:divBdr>
                <w:top w:val="none" w:sz="0" w:space="0" w:color="auto"/>
                <w:left w:val="none" w:sz="0" w:space="0" w:color="auto"/>
                <w:bottom w:val="none" w:sz="0" w:space="0" w:color="auto"/>
                <w:right w:val="none" w:sz="0" w:space="0" w:color="auto"/>
              </w:divBdr>
            </w:div>
          </w:divsChild>
        </w:div>
        <w:div w:id="1339844680">
          <w:marLeft w:val="0"/>
          <w:marRight w:val="0"/>
          <w:marTop w:val="0"/>
          <w:marBottom w:val="0"/>
          <w:divBdr>
            <w:top w:val="none" w:sz="0" w:space="0" w:color="auto"/>
            <w:left w:val="none" w:sz="0" w:space="0" w:color="auto"/>
            <w:bottom w:val="none" w:sz="0" w:space="0" w:color="auto"/>
            <w:right w:val="none" w:sz="0" w:space="0" w:color="auto"/>
          </w:divBdr>
          <w:divsChild>
            <w:div w:id="415975971">
              <w:marLeft w:val="0"/>
              <w:marRight w:val="0"/>
              <w:marTop w:val="0"/>
              <w:marBottom w:val="0"/>
              <w:divBdr>
                <w:top w:val="none" w:sz="0" w:space="0" w:color="auto"/>
                <w:left w:val="none" w:sz="0" w:space="0" w:color="auto"/>
                <w:bottom w:val="none" w:sz="0" w:space="0" w:color="auto"/>
                <w:right w:val="none" w:sz="0" w:space="0" w:color="auto"/>
              </w:divBdr>
            </w:div>
          </w:divsChild>
        </w:div>
        <w:div w:id="1354920735">
          <w:marLeft w:val="0"/>
          <w:marRight w:val="0"/>
          <w:marTop w:val="0"/>
          <w:marBottom w:val="0"/>
          <w:divBdr>
            <w:top w:val="none" w:sz="0" w:space="0" w:color="auto"/>
            <w:left w:val="none" w:sz="0" w:space="0" w:color="auto"/>
            <w:bottom w:val="none" w:sz="0" w:space="0" w:color="auto"/>
            <w:right w:val="none" w:sz="0" w:space="0" w:color="auto"/>
          </w:divBdr>
          <w:divsChild>
            <w:div w:id="377513726">
              <w:marLeft w:val="0"/>
              <w:marRight w:val="0"/>
              <w:marTop w:val="0"/>
              <w:marBottom w:val="0"/>
              <w:divBdr>
                <w:top w:val="none" w:sz="0" w:space="0" w:color="auto"/>
                <w:left w:val="none" w:sz="0" w:space="0" w:color="auto"/>
                <w:bottom w:val="none" w:sz="0" w:space="0" w:color="auto"/>
                <w:right w:val="none" w:sz="0" w:space="0" w:color="auto"/>
              </w:divBdr>
            </w:div>
          </w:divsChild>
        </w:div>
        <w:div w:id="1576091638">
          <w:marLeft w:val="0"/>
          <w:marRight w:val="0"/>
          <w:marTop w:val="0"/>
          <w:marBottom w:val="0"/>
          <w:divBdr>
            <w:top w:val="none" w:sz="0" w:space="0" w:color="auto"/>
            <w:left w:val="none" w:sz="0" w:space="0" w:color="auto"/>
            <w:bottom w:val="none" w:sz="0" w:space="0" w:color="auto"/>
            <w:right w:val="none" w:sz="0" w:space="0" w:color="auto"/>
          </w:divBdr>
          <w:divsChild>
            <w:div w:id="61293575">
              <w:marLeft w:val="0"/>
              <w:marRight w:val="0"/>
              <w:marTop w:val="0"/>
              <w:marBottom w:val="0"/>
              <w:divBdr>
                <w:top w:val="none" w:sz="0" w:space="0" w:color="auto"/>
                <w:left w:val="none" w:sz="0" w:space="0" w:color="auto"/>
                <w:bottom w:val="none" w:sz="0" w:space="0" w:color="auto"/>
                <w:right w:val="none" w:sz="0" w:space="0" w:color="auto"/>
              </w:divBdr>
            </w:div>
            <w:div w:id="931549937">
              <w:marLeft w:val="0"/>
              <w:marRight w:val="0"/>
              <w:marTop w:val="0"/>
              <w:marBottom w:val="0"/>
              <w:divBdr>
                <w:top w:val="none" w:sz="0" w:space="0" w:color="auto"/>
                <w:left w:val="none" w:sz="0" w:space="0" w:color="auto"/>
                <w:bottom w:val="none" w:sz="0" w:space="0" w:color="auto"/>
                <w:right w:val="none" w:sz="0" w:space="0" w:color="auto"/>
              </w:divBdr>
            </w:div>
          </w:divsChild>
        </w:div>
        <w:div w:id="1610355584">
          <w:marLeft w:val="0"/>
          <w:marRight w:val="0"/>
          <w:marTop w:val="0"/>
          <w:marBottom w:val="0"/>
          <w:divBdr>
            <w:top w:val="none" w:sz="0" w:space="0" w:color="auto"/>
            <w:left w:val="none" w:sz="0" w:space="0" w:color="auto"/>
            <w:bottom w:val="none" w:sz="0" w:space="0" w:color="auto"/>
            <w:right w:val="none" w:sz="0" w:space="0" w:color="auto"/>
          </w:divBdr>
          <w:divsChild>
            <w:div w:id="1915891744">
              <w:marLeft w:val="0"/>
              <w:marRight w:val="0"/>
              <w:marTop w:val="0"/>
              <w:marBottom w:val="0"/>
              <w:divBdr>
                <w:top w:val="none" w:sz="0" w:space="0" w:color="auto"/>
                <w:left w:val="none" w:sz="0" w:space="0" w:color="auto"/>
                <w:bottom w:val="none" w:sz="0" w:space="0" w:color="auto"/>
                <w:right w:val="none" w:sz="0" w:space="0" w:color="auto"/>
              </w:divBdr>
            </w:div>
          </w:divsChild>
        </w:div>
        <w:div w:id="1638533575">
          <w:marLeft w:val="0"/>
          <w:marRight w:val="0"/>
          <w:marTop w:val="0"/>
          <w:marBottom w:val="0"/>
          <w:divBdr>
            <w:top w:val="none" w:sz="0" w:space="0" w:color="auto"/>
            <w:left w:val="none" w:sz="0" w:space="0" w:color="auto"/>
            <w:bottom w:val="none" w:sz="0" w:space="0" w:color="auto"/>
            <w:right w:val="none" w:sz="0" w:space="0" w:color="auto"/>
          </w:divBdr>
          <w:divsChild>
            <w:div w:id="1079057412">
              <w:marLeft w:val="0"/>
              <w:marRight w:val="0"/>
              <w:marTop w:val="0"/>
              <w:marBottom w:val="0"/>
              <w:divBdr>
                <w:top w:val="none" w:sz="0" w:space="0" w:color="auto"/>
                <w:left w:val="none" w:sz="0" w:space="0" w:color="auto"/>
                <w:bottom w:val="none" w:sz="0" w:space="0" w:color="auto"/>
                <w:right w:val="none" w:sz="0" w:space="0" w:color="auto"/>
              </w:divBdr>
            </w:div>
          </w:divsChild>
        </w:div>
        <w:div w:id="1678313235">
          <w:marLeft w:val="0"/>
          <w:marRight w:val="0"/>
          <w:marTop w:val="0"/>
          <w:marBottom w:val="0"/>
          <w:divBdr>
            <w:top w:val="none" w:sz="0" w:space="0" w:color="auto"/>
            <w:left w:val="none" w:sz="0" w:space="0" w:color="auto"/>
            <w:bottom w:val="none" w:sz="0" w:space="0" w:color="auto"/>
            <w:right w:val="none" w:sz="0" w:space="0" w:color="auto"/>
          </w:divBdr>
          <w:divsChild>
            <w:div w:id="846484522">
              <w:marLeft w:val="0"/>
              <w:marRight w:val="0"/>
              <w:marTop w:val="0"/>
              <w:marBottom w:val="0"/>
              <w:divBdr>
                <w:top w:val="none" w:sz="0" w:space="0" w:color="auto"/>
                <w:left w:val="none" w:sz="0" w:space="0" w:color="auto"/>
                <w:bottom w:val="none" w:sz="0" w:space="0" w:color="auto"/>
                <w:right w:val="none" w:sz="0" w:space="0" w:color="auto"/>
              </w:divBdr>
            </w:div>
          </w:divsChild>
        </w:div>
        <w:div w:id="1863592841">
          <w:marLeft w:val="0"/>
          <w:marRight w:val="0"/>
          <w:marTop w:val="0"/>
          <w:marBottom w:val="0"/>
          <w:divBdr>
            <w:top w:val="none" w:sz="0" w:space="0" w:color="auto"/>
            <w:left w:val="none" w:sz="0" w:space="0" w:color="auto"/>
            <w:bottom w:val="none" w:sz="0" w:space="0" w:color="auto"/>
            <w:right w:val="none" w:sz="0" w:space="0" w:color="auto"/>
          </w:divBdr>
          <w:divsChild>
            <w:div w:id="1541242258">
              <w:marLeft w:val="0"/>
              <w:marRight w:val="0"/>
              <w:marTop w:val="0"/>
              <w:marBottom w:val="0"/>
              <w:divBdr>
                <w:top w:val="none" w:sz="0" w:space="0" w:color="auto"/>
                <w:left w:val="none" w:sz="0" w:space="0" w:color="auto"/>
                <w:bottom w:val="none" w:sz="0" w:space="0" w:color="auto"/>
                <w:right w:val="none" w:sz="0" w:space="0" w:color="auto"/>
              </w:divBdr>
            </w:div>
            <w:div w:id="2138834277">
              <w:marLeft w:val="0"/>
              <w:marRight w:val="0"/>
              <w:marTop w:val="0"/>
              <w:marBottom w:val="0"/>
              <w:divBdr>
                <w:top w:val="none" w:sz="0" w:space="0" w:color="auto"/>
                <w:left w:val="none" w:sz="0" w:space="0" w:color="auto"/>
                <w:bottom w:val="none" w:sz="0" w:space="0" w:color="auto"/>
                <w:right w:val="none" w:sz="0" w:space="0" w:color="auto"/>
              </w:divBdr>
            </w:div>
          </w:divsChild>
        </w:div>
        <w:div w:id="1883663568">
          <w:marLeft w:val="0"/>
          <w:marRight w:val="0"/>
          <w:marTop w:val="0"/>
          <w:marBottom w:val="0"/>
          <w:divBdr>
            <w:top w:val="none" w:sz="0" w:space="0" w:color="auto"/>
            <w:left w:val="none" w:sz="0" w:space="0" w:color="auto"/>
            <w:bottom w:val="none" w:sz="0" w:space="0" w:color="auto"/>
            <w:right w:val="none" w:sz="0" w:space="0" w:color="auto"/>
          </w:divBdr>
          <w:divsChild>
            <w:div w:id="506217123">
              <w:marLeft w:val="0"/>
              <w:marRight w:val="0"/>
              <w:marTop w:val="0"/>
              <w:marBottom w:val="0"/>
              <w:divBdr>
                <w:top w:val="none" w:sz="0" w:space="0" w:color="auto"/>
                <w:left w:val="none" w:sz="0" w:space="0" w:color="auto"/>
                <w:bottom w:val="none" w:sz="0" w:space="0" w:color="auto"/>
                <w:right w:val="none" w:sz="0" w:space="0" w:color="auto"/>
              </w:divBdr>
            </w:div>
          </w:divsChild>
        </w:div>
        <w:div w:id="1926260745">
          <w:marLeft w:val="0"/>
          <w:marRight w:val="0"/>
          <w:marTop w:val="0"/>
          <w:marBottom w:val="0"/>
          <w:divBdr>
            <w:top w:val="none" w:sz="0" w:space="0" w:color="auto"/>
            <w:left w:val="none" w:sz="0" w:space="0" w:color="auto"/>
            <w:bottom w:val="none" w:sz="0" w:space="0" w:color="auto"/>
            <w:right w:val="none" w:sz="0" w:space="0" w:color="auto"/>
          </w:divBdr>
          <w:divsChild>
            <w:div w:id="309405943">
              <w:marLeft w:val="0"/>
              <w:marRight w:val="0"/>
              <w:marTop w:val="0"/>
              <w:marBottom w:val="0"/>
              <w:divBdr>
                <w:top w:val="none" w:sz="0" w:space="0" w:color="auto"/>
                <w:left w:val="none" w:sz="0" w:space="0" w:color="auto"/>
                <w:bottom w:val="none" w:sz="0" w:space="0" w:color="auto"/>
                <w:right w:val="none" w:sz="0" w:space="0" w:color="auto"/>
              </w:divBdr>
            </w:div>
            <w:div w:id="612978850">
              <w:marLeft w:val="0"/>
              <w:marRight w:val="0"/>
              <w:marTop w:val="0"/>
              <w:marBottom w:val="0"/>
              <w:divBdr>
                <w:top w:val="none" w:sz="0" w:space="0" w:color="auto"/>
                <w:left w:val="none" w:sz="0" w:space="0" w:color="auto"/>
                <w:bottom w:val="none" w:sz="0" w:space="0" w:color="auto"/>
                <w:right w:val="none" w:sz="0" w:space="0" w:color="auto"/>
              </w:divBdr>
            </w:div>
          </w:divsChild>
        </w:div>
        <w:div w:id="1990669337">
          <w:marLeft w:val="0"/>
          <w:marRight w:val="0"/>
          <w:marTop w:val="0"/>
          <w:marBottom w:val="0"/>
          <w:divBdr>
            <w:top w:val="none" w:sz="0" w:space="0" w:color="auto"/>
            <w:left w:val="none" w:sz="0" w:space="0" w:color="auto"/>
            <w:bottom w:val="none" w:sz="0" w:space="0" w:color="auto"/>
            <w:right w:val="none" w:sz="0" w:space="0" w:color="auto"/>
          </w:divBdr>
          <w:divsChild>
            <w:div w:id="2079285525">
              <w:marLeft w:val="0"/>
              <w:marRight w:val="0"/>
              <w:marTop w:val="0"/>
              <w:marBottom w:val="0"/>
              <w:divBdr>
                <w:top w:val="none" w:sz="0" w:space="0" w:color="auto"/>
                <w:left w:val="none" w:sz="0" w:space="0" w:color="auto"/>
                <w:bottom w:val="none" w:sz="0" w:space="0" w:color="auto"/>
                <w:right w:val="none" w:sz="0" w:space="0" w:color="auto"/>
              </w:divBdr>
            </w:div>
          </w:divsChild>
        </w:div>
        <w:div w:id="2017028129">
          <w:marLeft w:val="0"/>
          <w:marRight w:val="0"/>
          <w:marTop w:val="0"/>
          <w:marBottom w:val="0"/>
          <w:divBdr>
            <w:top w:val="none" w:sz="0" w:space="0" w:color="auto"/>
            <w:left w:val="none" w:sz="0" w:space="0" w:color="auto"/>
            <w:bottom w:val="none" w:sz="0" w:space="0" w:color="auto"/>
            <w:right w:val="none" w:sz="0" w:space="0" w:color="auto"/>
          </w:divBdr>
          <w:divsChild>
            <w:div w:id="1417937673">
              <w:marLeft w:val="0"/>
              <w:marRight w:val="0"/>
              <w:marTop w:val="0"/>
              <w:marBottom w:val="0"/>
              <w:divBdr>
                <w:top w:val="none" w:sz="0" w:space="0" w:color="auto"/>
                <w:left w:val="none" w:sz="0" w:space="0" w:color="auto"/>
                <w:bottom w:val="none" w:sz="0" w:space="0" w:color="auto"/>
                <w:right w:val="none" w:sz="0" w:space="0" w:color="auto"/>
              </w:divBdr>
            </w:div>
          </w:divsChild>
        </w:div>
        <w:div w:id="2072189076">
          <w:marLeft w:val="0"/>
          <w:marRight w:val="0"/>
          <w:marTop w:val="0"/>
          <w:marBottom w:val="0"/>
          <w:divBdr>
            <w:top w:val="none" w:sz="0" w:space="0" w:color="auto"/>
            <w:left w:val="none" w:sz="0" w:space="0" w:color="auto"/>
            <w:bottom w:val="none" w:sz="0" w:space="0" w:color="auto"/>
            <w:right w:val="none" w:sz="0" w:space="0" w:color="auto"/>
          </w:divBdr>
          <w:divsChild>
            <w:div w:id="564612144">
              <w:marLeft w:val="0"/>
              <w:marRight w:val="0"/>
              <w:marTop w:val="0"/>
              <w:marBottom w:val="0"/>
              <w:divBdr>
                <w:top w:val="none" w:sz="0" w:space="0" w:color="auto"/>
                <w:left w:val="none" w:sz="0" w:space="0" w:color="auto"/>
                <w:bottom w:val="none" w:sz="0" w:space="0" w:color="auto"/>
                <w:right w:val="none" w:sz="0" w:space="0" w:color="auto"/>
              </w:divBdr>
            </w:div>
          </w:divsChild>
        </w:div>
        <w:div w:id="2123380692">
          <w:marLeft w:val="0"/>
          <w:marRight w:val="0"/>
          <w:marTop w:val="0"/>
          <w:marBottom w:val="0"/>
          <w:divBdr>
            <w:top w:val="none" w:sz="0" w:space="0" w:color="auto"/>
            <w:left w:val="none" w:sz="0" w:space="0" w:color="auto"/>
            <w:bottom w:val="none" w:sz="0" w:space="0" w:color="auto"/>
            <w:right w:val="none" w:sz="0" w:space="0" w:color="auto"/>
          </w:divBdr>
          <w:divsChild>
            <w:div w:id="137569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698938">
      <w:bodyDiv w:val="1"/>
      <w:marLeft w:val="0"/>
      <w:marRight w:val="0"/>
      <w:marTop w:val="0"/>
      <w:marBottom w:val="0"/>
      <w:divBdr>
        <w:top w:val="none" w:sz="0" w:space="0" w:color="auto"/>
        <w:left w:val="none" w:sz="0" w:space="0" w:color="auto"/>
        <w:bottom w:val="none" w:sz="0" w:space="0" w:color="auto"/>
        <w:right w:val="none" w:sz="0" w:space="0" w:color="auto"/>
      </w:divBdr>
      <w:divsChild>
        <w:div w:id="1471099">
          <w:marLeft w:val="0"/>
          <w:marRight w:val="0"/>
          <w:marTop w:val="0"/>
          <w:marBottom w:val="0"/>
          <w:divBdr>
            <w:top w:val="none" w:sz="0" w:space="0" w:color="auto"/>
            <w:left w:val="none" w:sz="0" w:space="0" w:color="auto"/>
            <w:bottom w:val="none" w:sz="0" w:space="0" w:color="auto"/>
            <w:right w:val="none" w:sz="0" w:space="0" w:color="auto"/>
          </w:divBdr>
          <w:divsChild>
            <w:div w:id="440761279">
              <w:marLeft w:val="0"/>
              <w:marRight w:val="0"/>
              <w:marTop w:val="0"/>
              <w:marBottom w:val="0"/>
              <w:divBdr>
                <w:top w:val="none" w:sz="0" w:space="0" w:color="auto"/>
                <w:left w:val="none" w:sz="0" w:space="0" w:color="auto"/>
                <w:bottom w:val="none" w:sz="0" w:space="0" w:color="auto"/>
                <w:right w:val="none" w:sz="0" w:space="0" w:color="auto"/>
              </w:divBdr>
            </w:div>
          </w:divsChild>
        </w:div>
        <w:div w:id="70738548">
          <w:marLeft w:val="0"/>
          <w:marRight w:val="0"/>
          <w:marTop w:val="0"/>
          <w:marBottom w:val="0"/>
          <w:divBdr>
            <w:top w:val="none" w:sz="0" w:space="0" w:color="auto"/>
            <w:left w:val="none" w:sz="0" w:space="0" w:color="auto"/>
            <w:bottom w:val="none" w:sz="0" w:space="0" w:color="auto"/>
            <w:right w:val="none" w:sz="0" w:space="0" w:color="auto"/>
          </w:divBdr>
          <w:divsChild>
            <w:div w:id="1094476410">
              <w:marLeft w:val="0"/>
              <w:marRight w:val="0"/>
              <w:marTop w:val="0"/>
              <w:marBottom w:val="0"/>
              <w:divBdr>
                <w:top w:val="none" w:sz="0" w:space="0" w:color="auto"/>
                <w:left w:val="none" w:sz="0" w:space="0" w:color="auto"/>
                <w:bottom w:val="none" w:sz="0" w:space="0" w:color="auto"/>
                <w:right w:val="none" w:sz="0" w:space="0" w:color="auto"/>
              </w:divBdr>
            </w:div>
          </w:divsChild>
        </w:div>
        <w:div w:id="117184539">
          <w:marLeft w:val="0"/>
          <w:marRight w:val="0"/>
          <w:marTop w:val="0"/>
          <w:marBottom w:val="0"/>
          <w:divBdr>
            <w:top w:val="none" w:sz="0" w:space="0" w:color="auto"/>
            <w:left w:val="none" w:sz="0" w:space="0" w:color="auto"/>
            <w:bottom w:val="none" w:sz="0" w:space="0" w:color="auto"/>
            <w:right w:val="none" w:sz="0" w:space="0" w:color="auto"/>
          </w:divBdr>
          <w:divsChild>
            <w:div w:id="736168457">
              <w:marLeft w:val="0"/>
              <w:marRight w:val="0"/>
              <w:marTop w:val="0"/>
              <w:marBottom w:val="0"/>
              <w:divBdr>
                <w:top w:val="none" w:sz="0" w:space="0" w:color="auto"/>
                <w:left w:val="none" w:sz="0" w:space="0" w:color="auto"/>
                <w:bottom w:val="none" w:sz="0" w:space="0" w:color="auto"/>
                <w:right w:val="none" w:sz="0" w:space="0" w:color="auto"/>
              </w:divBdr>
            </w:div>
          </w:divsChild>
        </w:div>
        <w:div w:id="143468631">
          <w:marLeft w:val="0"/>
          <w:marRight w:val="0"/>
          <w:marTop w:val="0"/>
          <w:marBottom w:val="0"/>
          <w:divBdr>
            <w:top w:val="none" w:sz="0" w:space="0" w:color="auto"/>
            <w:left w:val="none" w:sz="0" w:space="0" w:color="auto"/>
            <w:bottom w:val="none" w:sz="0" w:space="0" w:color="auto"/>
            <w:right w:val="none" w:sz="0" w:space="0" w:color="auto"/>
          </w:divBdr>
          <w:divsChild>
            <w:div w:id="460735269">
              <w:marLeft w:val="0"/>
              <w:marRight w:val="0"/>
              <w:marTop w:val="0"/>
              <w:marBottom w:val="0"/>
              <w:divBdr>
                <w:top w:val="none" w:sz="0" w:space="0" w:color="auto"/>
                <w:left w:val="none" w:sz="0" w:space="0" w:color="auto"/>
                <w:bottom w:val="none" w:sz="0" w:space="0" w:color="auto"/>
                <w:right w:val="none" w:sz="0" w:space="0" w:color="auto"/>
              </w:divBdr>
            </w:div>
          </w:divsChild>
        </w:div>
        <w:div w:id="203644773">
          <w:marLeft w:val="0"/>
          <w:marRight w:val="0"/>
          <w:marTop w:val="0"/>
          <w:marBottom w:val="0"/>
          <w:divBdr>
            <w:top w:val="none" w:sz="0" w:space="0" w:color="auto"/>
            <w:left w:val="none" w:sz="0" w:space="0" w:color="auto"/>
            <w:bottom w:val="none" w:sz="0" w:space="0" w:color="auto"/>
            <w:right w:val="none" w:sz="0" w:space="0" w:color="auto"/>
          </w:divBdr>
          <w:divsChild>
            <w:div w:id="757756025">
              <w:marLeft w:val="0"/>
              <w:marRight w:val="0"/>
              <w:marTop w:val="0"/>
              <w:marBottom w:val="0"/>
              <w:divBdr>
                <w:top w:val="none" w:sz="0" w:space="0" w:color="auto"/>
                <w:left w:val="none" w:sz="0" w:space="0" w:color="auto"/>
                <w:bottom w:val="none" w:sz="0" w:space="0" w:color="auto"/>
                <w:right w:val="none" w:sz="0" w:space="0" w:color="auto"/>
              </w:divBdr>
            </w:div>
          </w:divsChild>
        </w:div>
        <w:div w:id="307445080">
          <w:marLeft w:val="0"/>
          <w:marRight w:val="0"/>
          <w:marTop w:val="0"/>
          <w:marBottom w:val="0"/>
          <w:divBdr>
            <w:top w:val="none" w:sz="0" w:space="0" w:color="auto"/>
            <w:left w:val="none" w:sz="0" w:space="0" w:color="auto"/>
            <w:bottom w:val="none" w:sz="0" w:space="0" w:color="auto"/>
            <w:right w:val="none" w:sz="0" w:space="0" w:color="auto"/>
          </w:divBdr>
          <w:divsChild>
            <w:div w:id="175508808">
              <w:marLeft w:val="0"/>
              <w:marRight w:val="0"/>
              <w:marTop w:val="0"/>
              <w:marBottom w:val="0"/>
              <w:divBdr>
                <w:top w:val="none" w:sz="0" w:space="0" w:color="auto"/>
                <w:left w:val="none" w:sz="0" w:space="0" w:color="auto"/>
                <w:bottom w:val="none" w:sz="0" w:space="0" w:color="auto"/>
                <w:right w:val="none" w:sz="0" w:space="0" w:color="auto"/>
              </w:divBdr>
            </w:div>
          </w:divsChild>
        </w:div>
        <w:div w:id="358701645">
          <w:marLeft w:val="0"/>
          <w:marRight w:val="0"/>
          <w:marTop w:val="0"/>
          <w:marBottom w:val="0"/>
          <w:divBdr>
            <w:top w:val="none" w:sz="0" w:space="0" w:color="auto"/>
            <w:left w:val="none" w:sz="0" w:space="0" w:color="auto"/>
            <w:bottom w:val="none" w:sz="0" w:space="0" w:color="auto"/>
            <w:right w:val="none" w:sz="0" w:space="0" w:color="auto"/>
          </w:divBdr>
          <w:divsChild>
            <w:div w:id="456873066">
              <w:marLeft w:val="0"/>
              <w:marRight w:val="0"/>
              <w:marTop w:val="0"/>
              <w:marBottom w:val="0"/>
              <w:divBdr>
                <w:top w:val="none" w:sz="0" w:space="0" w:color="auto"/>
                <w:left w:val="none" w:sz="0" w:space="0" w:color="auto"/>
                <w:bottom w:val="none" w:sz="0" w:space="0" w:color="auto"/>
                <w:right w:val="none" w:sz="0" w:space="0" w:color="auto"/>
              </w:divBdr>
            </w:div>
          </w:divsChild>
        </w:div>
        <w:div w:id="361244125">
          <w:marLeft w:val="0"/>
          <w:marRight w:val="0"/>
          <w:marTop w:val="0"/>
          <w:marBottom w:val="0"/>
          <w:divBdr>
            <w:top w:val="none" w:sz="0" w:space="0" w:color="auto"/>
            <w:left w:val="none" w:sz="0" w:space="0" w:color="auto"/>
            <w:bottom w:val="none" w:sz="0" w:space="0" w:color="auto"/>
            <w:right w:val="none" w:sz="0" w:space="0" w:color="auto"/>
          </w:divBdr>
          <w:divsChild>
            <w:div w:id="1989436237">
              <w:marLeft w:val="0"/>
              <w:marRight w:val="0"/>
              <w:marTop w:val="0"/>
              <w:marBottom w:val="0"/>
              <w:divBdr>
                <w:top w:val="none" w:sz="0" w:space="0" w:color="auto"/>
                <w:left w:val="none" w:sz="0" w:space="0" w:color="auto"/>
                <w:bottom w:val="none" w:sz="0" w:space="0" w:color="auto"/>
                <w:right w:val="none" w:sz="0" w:space="0" w:color="auto"/>
              </w:divBdr>
            </w:div>
          </w:divsChild>
        </w:div>
        <w:div w:id="418016911">
          <w:marLeft w:val="0"/>
          <w:marRight w:val="0"/>
          <w:marTop w:val="0"/>
          <w:marBottom w:val="0"/>
          <w:divBdr>
            <w:top w:val="none" w:sz="0" w:space="0" w:color="auto"/>
            <w:left w:val="none" w:sz="0" w:space="0" w:color="auto"/>
            <w:bottom w:val="none" w:sz="0" w:space="0" w:color="auto"/>
            <w:right w:val="none" w:sz="0" w:space="0" w:color="auto"/>
          </w:divBdr>
          <w:divsChild>
            <w:div w:id="133377281">
              <w:marLeft w:val="0"/>
              <w:marRight w:val="0"/>
              <w:marTop w:val="0"/>
              <w:marBottom w:val="0"/>
              <w:divBdr>
                <w:top w:val="none" w:sz="0" w:space="0" w:color="auto"/>
                <w:left w:val="none" w:sz="0" w:space="0" w:color="auto"/>
                <w:bottom w:val="none" w:sz="0" w:space="0" w:color="auto"/>
                <w:right w:val="none" w:sz="0" w:space="0" w:color="auto"/>
              </w:divBdr>
            </w:div>
          </w:divsChild>
        </w:div>
        <w:div w:id="445583693">
          <w:marLeft w:val="0"/>
          <w:marRight w:val="0"/>
          <w:marTop w:val="0"/>
          <w:marBottom w:val="0"/>
          <w:divBdr>
            <w:top w:val="none" w:sz="0" w:space="0" w:color="auto"/>
            <w:left w:val="none" w:sz="0" w:space="0" w:color="auto"/>
            <w:bottom w:val="none" w:sz="0" w:space="0" w:color="auto"/>
            <w:right w:val="none" w:sz="0" w:space="0" w:color="auto"/>
          </w:divBdr>
          <w:divsChild>
            <w:div w:id="284849783">
              <w:marLeft w:val="0"/>
              <w:marRight w:val="0"/>
              <w:marTop w:val="0"/>
              <w:marBottom w:val="0"/>
              <w:divBdr>
                <w:top w:val="none" w:sz="0" w:space="0" w:color="auto"/>
                <w:left w:val="none" w:sz="0" w:space="0" w:color="auto"/>
                <w:bottom w:val="none" w:sz="0" w:space="0" w:color="auto"/>
                <w:right w:val="none" w:sz="0" w:space="0" w:color="auto"/>
              </w:divBdr>
            </w:div>
            <w:div w:id="1376346049">
              <w:marLeft w:val="0"/>
              <w:marRight w:val="0"/>
              <w:marTop w:val="0"/>
              <w:marBottom w:val="0"/>
              <w:divBdr>
                <w:top w:val="none" w:sz="0" w:space="0" w:color="auto"/>
                <w:left w:val="none" w:sz="0" w:space="0" w:color="auto"/>
                <w:bottom w:val="none" w:sz="0" w:space="0" w:color="auto"/>
                <w:right w:val="none" w:sz="0" w:space="0" w:color="auto"/>
              </w:divBdr>
            </w:div>
          </w:divsChild>
        </w:div>
        <w:div w:id="480586149">
          <w:marLeft w:val="0"/>
          <w:marRight w:val="0"/>
          <w:marTop w:val="0"/>
          <w:marBottom w:val="0"/>
          <w:divBdr>
            <w:top w:val="none" w:sz="0" w:space="0" w:color="auto"/>
            <w:left w:val="none" w:sz="0" w:space="0" w:color="auto"/>
            <w:bottom w:val="none" w:sz="0" w:space="0" w:color="auto"/>
            <w:right w:val="none" w:sz="0" w:space="0" w:color="auto"/>
          </w:divBdr>
          <w:divsChild>
            <w:div w:id="689373191">
              <w:marLeft w:val="0"/>
              <w:marRight w:val="0"/>
              <w:marTop w:val="0"/>
              <w:marBottom w:val="0"/>
              <w:divBdr>
                <w:top w:val="none" w:sz="0" w:space="0" w:color="auto"/>
                <w:left w:val="none" w:sz="0" w:space="0" w:color="auto"/>
                <w:bottom w:val="none" w:sz="0" w:space="0" w:color="auto"/>
                <w:right w:val="none" w:sz="0" w:space="0" w:color="auto"/>
              </w:divBdr>
            </w:div>
          </w:divsChild>
        </w:div>
        <w:div w:id="515582566">
          <w:marLeft w:val="0"/>
          <w:marRight w:val="0"/>
          <w:marTop w:val="0"/>
          <w:marBottom w:val="0"/>
          <w:divBdr>
            <w:top w:val="none" w:sz="0" w:space="0" w:color="auto"/>
            <w:left w:val="none" w:sz="0" w:space="0" w:color="auto"/>
            <w:bottom w:val="none" w:sz="0" w:space="0" w:color="auto"/>
            <w:right w:val="none" w:sz="0" w:space="0" w:color="auto"/>
          </w:divBdr>
          <w:divsChild>
            <w:div w:id="1010794152">
              <w:marLeft w:val="0"/>
              <w:marRight w:val="0"/>
              <w:marTop w:val="0"/>
              <w:marBottom w:val="0"/>
              <w:divBdr>
                <w:top w:val="none" w:sz="0" w:space="0" w:color="auto"/>
                <w:left w:val="none" w:sz="0" w:space="0" w:color="auto"/>
                <w:bottom w:val="none" w:sz="0" w:space="0" w:color="auto"/>
                <w:right w:val="none" w:sz="0" w:space="0" w:color="auto"/>
              </w:divBdr>
            </w:div>
          </w:divsChild>
        </w:div>
        <w:div w:id="767894658">
          <w:marLeft w:val="0"/>
          <w:marRight w:val="0"/>
          <w:marTop w:val="0"/>
          <w:marBottom w:val="0"/>
          <w:divBdr>
            <w:top w:val="none" w:sz="0" w:space="0" w:color="auto"/>
            <w:left w:val="none" w:sz="0" w:space="0" w:color="auto"/>
            <w:bottom w:val="none" w:sz="0" w:space="0" w:color="auto"/>
            <w:right w:val="none" w:sz="0" w:space="0" w:color="auto"/>
          </w:divBdr>
          <w:divsChild>
            <w:div w:id="94329657">
              <w:marLeft w:val="0"/>
              <w:marRight w:val="0"/>
              <w:marTop w:val="0"/>
              <w:marBottom w:val="0"/>
              <w:divBdr>
                <w:top w:val="none" w:sz="0" w:space="0" w:color="auto"/>
                <w:left w:val="none" w:sz="0" w:space="0" w:color="auto"/>
                <w:bottom w:val="none" w:sz="0" w:space="0" w:color="auto"/>
                <w:right w:val="none" w:sz="0" w:space="0" w:color="auto"/>
              </w:divBdr>
            </w:div>
          </w:divsChild>
        </w:div>
        <w:div w:id="803503090">
          <w:marLeft w:val="0"/>
          <w:marRight w:val="0"/>
          <w:marTop w:val="0"/>
          <w:marBottom w:val="0"/>
          <w:divBdr>
            <w:top w:val="none" w:sz="0" w:space="0" w:color="auto"/>
            <w:left w:val="none" w:sz="0" w:space="0" w:color="auto"/>
            <w:bottom w:val="none" w:sz="0" w:space="0" w:color="auto"/>
            <w:right w:val="none" w:sz="0" w:space="0" w:color="auto"/>
          </w:divBdr>
          <w:divsChild>
            <w:div w:id="1841116468">
              <w:marLeft w:val="0"/>
              <w:marRight w:val="0"/>
              <w:marTop w:val="0"/>
              <w:marBottom w:val="0"/>
              <w:divBdr>
                <w:top w:val="none" w:sz="0" w:space="0" w:color="auto"/>
                <w:left w:val="none" w:sz="0" w:space="0" w:color="auto"/>
                <w:bottom w:val="none" w:sz="0" w:space="0" w:color="auto"/>
                <w:right w:val="none" w:sz="0" w:space="0" w:color="auto"/>
              </w:divBdr>
            </w:div>
          </w:divsChild>
        </w:div>
        <w:div w:id="816190877">
          <w:marLeft w:val="0"/>
          <w:marRight w:val="0"/>
          <w:marTop w:val="0"/>
          <w:marBottom w:val="0"/>
          <w:divBdr>
            <w:top w:val="none" w:sz="0" w:space="0" w:color="auto"/>
            <w:left w:val="none" w:sz="0" w:space="0" w:color="auto"/>
            <w:bottom w:val="none" w:sz="0" w:space="0" w:color="auto"/>
            <w:right w:val="none" w:sz="0" w:space="0" w:color="auto"/>
          </w:divBdr>
          <w:divsChild>
            <w:div w:id="545414222">
              <w:marLeft w:val="0"/>
              <w:marRight w:val="0"/>
              <w:marTop w:val="0"/>
              <w:marBottom w:val="0"/>
              <w:divBdr>
                <w:top w:val="none" w:sz="0" w:space="0" w:color="auto"/>
                <w:left w:val="none" w:sz="0" w:space="0" w:color="auto"/>
                <w:bottom w:val="none" w:sz="0" w:space="0" w:color="auto"/>
                <w:right w:val="none" w:sz="0" w:space="0" w:color="auto"/>
              </w:divBdr>
            </w:div>
            <w:div w:id="705909646">
              <w:marLeft w:val="0"/>
              <w:marRight w:val="0"/>
              <w:marTop w:val="0"/>
              <w:marBottom w:val="0"/>
              <w:divBdr>
                <w:top w:val="none" w:sz="0" w:space="0" w:color="auto"/>
                <w:left w:val="none" w:sz="0" w:space="0" w:color="auto"/>
                <w:bottom w:val="none" w:sz="0" w:space="0" w:color="auto"/>
                <w:right w:val="none" w:sz="0" w:space="0" w:color="auto"/>
              </w:divBdr>
            </w:div>
          </w:divsChild>
        </w:div>
        <w:div w:id="906955110">
          <w:marLeft w:val="0"/>
          <w:marRight w:val="0"/>
          <w:marTop w:val="0"/>
          <w:marBottom w:val="0"/>
          <w:divBdr>
            <w:top w:val="none" w:sz="0" w:space="0" w:color="auto"/>
            <w:left w:val="none" w:sz="0" w:space="0" w:color="auto"/>
            <w:bottom w:val="none" w:sz="0" w:space="0" w:color="auto"/>
            <w:right w:val="none" w:sz="0" w:space="0" w:color="auto"/>
          </w:divBdr>
          <w:divsChild>
            <w:div w:id="410541200">
              <w:marLeft w:val="0"/>
              <w:marRight w:val="0"/>
              <w:marTop w:val="0"/>
              <w:marBottom w:val="0"/>
              <w:divBdr>
                <w:top w:val="none" w:sz="0" w:space="0" w:color="auto"/>
                <w:left w:val="none" w:sz="0" w:space="0" w:color="auto"/>
                <w:bottom w:val="none" w:sz="0" w:space="0" w:color="auto"/>
                <w:right w:val="none" w:sz="0" w:space="0" w:color="auto"/>
              </w:divBdr>
            </w:div>
            <w:div w:id="1203782528">
              <w:marLeft w:val="0"/>
              <w:marRight w:val="0"/>
              <w:marTop w:val="0"/>
              <w:marBottom w:val="0"/>
              <w:divBdr>
                <w:top w:val="none" w:sz="0" w:space="0" w:color="auto"/>
                <w:left w:val="none" w:sz="0" w:space="0" w:color="auto"/>
                <w:bottom w:val="none" w:sz="0" w:space="0" w:color="auto"/>
                <w:right w:val="none" w:sz="0" w:space="0" w:color="auto"/>
              </w:divBdr>
            </w:div>
          </w:divsChild>
        </w:div>
        <w:div w:id="1052466366">
          <w:marLeft w:val="0"/>
          <w:marRight w:val="0"/>
          <w:marTop w:val="0"/>
          <w:marBottom w:val="0"/>
          <w:divBdr>
            <w:top w:val="none" w:sz="0" w:space="0" w:color="auto"/>
            <w:left w:val="none" w:sz="0" w:space="0" w:color="auto"/>
            <w:bottom w:val="none" w:sz="0" w:space="0" w:color="auto"/>
            <w:right w:val="none" w:sz="0" w:space="0" w:color="auto"/>
          </w:divBdr>
          <w:divsChild>
            <w:div w:id="104661973">
              <w:marLeft w:val="0"/>
              <w:marRight w:val="0"/>
              <w:marTop w:val="0"/>
              <w:marBottom w:val="0"/>
              <w:divBdr>
                <w:top w:val="none" w:sz="0" w:space="0" w:color="auto"/>
                <w:left w:val="none" w:sz="0" w:space="0" w:color="auto"/>
                <w:bottom w:val="none" w:sz="0" w:space="0" w:color="auto"/>
                <w:right w:val="none" w:sz="0" w:space="0" w:color="auto"/>
              </w:divBdr>
            </w:div>
            <w:div w:id="253825794">
              <w:marLeft w:val="0"/>
              <w:marRight w:val="0"/>
              <w:marTop w:val="0"/>
              <w:marBottom w:val="0"/>
              <w:divBdr>
                <w:top w:val="none" w:sz="0" w:space="0" w:color="auto"/>
                <w:left w:val="none" w:sz="0" w:space="0" w:color="auto"/>
                <w:bottom w:val="none" w:sz="0" w:space="0" w:color="auto"/>
                <w:right w:val="none" w:sz="0" w:space="0" w:color="auto"/>
              </w:divBdr>
            </w:div>
            <w:div w:id="576551148">
              <w:marLeft w:val="0"/>
              <w:marRight w:val="0"/>
              <w:marTop w:val="0"/>
              <w:marBottom w:val="0"/>
              <w:divBdr>
                <w:top w:val="none" w:sz="0" w:space="0" w:color="auto"/>
                <w:left w:val="none" w:sz="0" w:space="0" w:color="auto"/>
                <w:bottom w:val="none" w:sz="0" w:space="0" w:color="auto"/>
                <w:right w:val="none" w:sz="0" w:space="0" w:color="auto"/>
              </w:divBdr>
            </w:div>
            <w:div w:id="2143425044">
              <w:marLeft w:val="0"/>
              <w:marRight w:val="0"/>
              <w:marTop w:val="0"/>
              <w:marBottom w:val="0"/>
              <w:divBdr>
                <w:top w:val="none" w:sz="0" w:space="0" w:color="auto"/>
                <w:left w:val="none" w:sz="0" w:space="0" w:color="auto"/>
                <w:bottom w:val="none" w:sz="0" w:space="0" w:color="auto"/>
                <w:right w:val="none" w:sz="0" w:space="0" w:color="auto"/>
              </w:divBdr>
            </w:div>
          </w:divsChild>
        </w:div>
        <w:div w:id="1108742561">
          <w:marLeft w:val="0"/>
          <w:marRight w:val="0"/>
          <w:marTop w:val="0"/>
          <w:marBottom w:val="0"/>
          <w:divBdr>
            <w:top w:val="none" w:sz="0" w:space="0" w:color="auto"/>
            <w:left w:val="none" w:sz="0" w:space="0" w:color="auto"/>
            <w:bottom w:val="none" w:sz="0" w:space="0" w:color="auto"/>
            <w:right w:val="none" w:sz="0" w:space="0" w:color="auto"/>
          </w:divBdr>
          <w:divsChild>
            <w:div w:id="792360036">
              <w:marLeft w:val="0"/>
              <w:marRight w:val="0"/>
              <w:marTop w:val="0"/>
              <w:marBottom w:val="0"/>
              <w:divBdr>
                <w:top w:val="none" w:sz="0" w:space="0" w:color="auto"/>
                <w:left w:val="none" w:sz="0" w:space="0" w:color="auto"/>
                <w:bottom w:val="none" w:sz="0" w:space="0" w:color="auto"/>
                <w:right w:val="none" w:sz="0" w:space="0" w:color="auto"/>
              </w:divBdr>
            </w:div>
          </w:divsChild>
        </w:div>
        <w:div w:id="1139767768">
          <w:marLeft w:val="0"/>
          <w:marRight w:val="0"/>
          <w:marTop w:val="0"/>
          <w:marBottom w:val="0"/>
          <w:divBdr>
            <w:top w:val="none" w:sz="0" w:space="0" w:color="auto"/>
            <w:left w:val="none" w:sz="0" w:space="0" w:color="auto"/>
            <w:bottom w:val="none" w:sz="0" w:space="0" w:color="auto"/>
            <w:right w:val="none" w:sz="0" w:space="0" w:color="auto"/>
          </w:divBdr>
          <w:divsChild>
            <w:div w:id="596138569">
              <w:marLeft w:val="0"/>
              <w:marRight w:val="0"/>
              <w:marTop w:val="0"/>
              <w:marBottom w:val="0"/>
              <w:divBdr>
                <w:top w:val="none" w:sz="0" w:space="0" w:color="auto"/>
                <w:left w:val="none" w:sz="0" w:space="0" w:color="auto"/>
                <w:bottom w:val="none" w:sz="0" w:space="0" w:color="auto"/>
                <w:right w:val="none" w:sz="0" w:space="0" w:color="auto"/>
              </w:divBdr>
            </w:div>
          </w:divsChild>
        </w:div>
        <w:div w:id="1311445800">
          <w:marLeft w:val="0"/>
          <w:marRight w:val="0"/>
          <w:marTop w:val="0"/>
          <w:marBottom w:val="0"/>
          <w:divBdr>
            <w:top w:val="none" w:sz="0" w:space="0" w:color="auto"/>
            <w:left w:val="none" w:sz="0" w:space="0" w:color="auto"/>
            <w:bottom w:val="none" w:sz="0" w:space="0" w:color="auto"/>
            <w:right w:val="none" w:sz="0" w:space="0" w:color="auto"/>
          </w:divBdr>
          <w:divsChild>
            <w:div w:id="545219476">
              <w:marLeft w:val="0"/>
              <w:marRight w:val="0"/>
              <w:marTop w:val="0"/>
              <w:marBottom w:val="0"/>
              <w:divBdr>
                <w:top w:val="none" w:sz="0" w:space="0" w:color="auto"/>
                <w:left w:val="none" w:sz="0" w:space="0" w:color="auto"/>
                <w:bottom w:val="none" w:sz="0" w:space="0" w:color="auto"/>
                <w:right w:val="none" w:sz="0" w:space="0" w:color="auto"/>
              </w:divBdr>
            </w:div>
          </w:divsChild>
        </w:div>
        <w:div w:id="1317494288">
          <w:marLeft w:val="0"/>
          <w:marRight w:val="0"/>
          <w:marTop w:val="0"/>
          <w:marBottom w:val="0"/>
          <w:divBdr>
            <w:top w:val="none" w:sz="0" w:space="0" w:color="auto"/>
            <w:left w:val="none" w:sz="0" w:space="0" w:color="auto"/>
            <w:bottom w:val="none" w:sz="0" w:space="0" w:color="auto"/>
            <w:right w:val="none" w:sz="0" w:space="0" w:color="auto"/>
          </w:divBdr>
          <w:divsChild>
            <w:div w:id="214050603">
              <w:marLeft w:val="0"/>
              <w:marRight w:val="0"/>
              <w:marTop w:val="0"/>
              <w:marBottom w:val="0"/>
              <w:divBdr>
                <w:top w:val="none" w:sz="0" w:space="0" w:color="auto"/>
                <w:left w:val="none" w:sz="0" w:space="0" w:color="auto"/>
                <w:bottom w:val="none" w:sz="0" w:space="0" w:color="auto"/>
                <w:right w:val="none" w:sz="0" w:space="0" w:color="auto"/>
              </w:divBdr>
            </w:div>
            <w:div w:id="1083378951">
              <w:marLeft w:val="0"/>
              <w:marRight w:val="0"/>
              <w:marTop w:val="0"/>
              <w:marBottom w:val="0"/>
              <w:divBdr>
                <w:top w:val="none" w:sz="0" w:space="0" w:color="auto"/>
                <w:left w:val="none" w:sz="0" w:space="0" w:color="auto"/>
                <w:bottom w:val="none" w:sz="0" w:space="0" w:color="auto"/>
                <w:right w:val="none" w:sz="0" w:space="0" w:color="auto"/>
              </w:divBdr>
            </w:div>
          </w:divsChild>
        </w:div>
        <w:div w:id="1514684721">
          <w:marLeft w:val="0"/>
          <w:marRight w:val="0"/>
          <w:marTop w:val="0"/>
          <w:marBottom w:val="0"/>
          <w:divBdr>
            <w:top w:val="none" w:sz="0" w:space="0" w:color="auto"/>
            <w:left w:val="none" w:sz="0" w:space="0" w:color="auto"/>
            <w:bottom w:val="none" w:sz="0" w:space="0" w:color="auto"/>
            <w:right w:val="none" w:sz="0" w:space="0" w:color="auto"/>
          </w:divBdr>
          <w:divsChild>
            <w:div w:id="1625188425">
              <w:marLeft w:val="0"/>
              <w:marRight w:val="0"/>
              <w:marTop w:val="0"/>
              <w:marBottom w:val="0"/>
              <w:divBdr>
                <w:top w:val="none" w:sz="0" w:space="0" w:color="auto"/>
                <w:left w:val="none" w:sz="0" w:space="0" w:color="auto"/>
                <w:bottom w:val="none" w:sz="0" w:space="0" w:color="auto"/>
                <w:right w:val="none" w:sz="0" w:space="0" w:color="auto"/>
              </w:divBdr>
            </w:div>
          </w:divsChild>
        </w:div>
        <w:div w:id="1822036049">
          <w:marLeft w:val="0"/>
          <w:marRight w:val="0"/>
          <w:marTop w:val="0"/>
          <w:marBottom w:val="0"/>
          <w:divBdr>
            <w:top w:val="none" w:sz="0" w:space="0" w:color="auto"/>
            <w:left w:val="none" w:sz="0" w:space="0" w:color="auto"/>
            <w:bottom w:val="none" w:sz="0" w:space="0" w:color="auto"/>
            <w:right w:val="none" w:sz="0" w:space="0" w:color="auto"/>
          </w:divBdr>
          <w:divsChild>
            <w:div w:id="891693245">
              <w:marLeft w:val="0"/>
              <w:marRight w:val="0"/>
              <w:marTop w:val="0"/>
              <w:marBottom w:val="0"/>
              <w:divBdr>
                <w:top w:val="none" w:sz="0" w:space="0" w:color="auto"/>
                <w:left w:val="none" w:sz="0" w:space="0" w:color="auto"/>
                <w:bottom w:val="none" w:sz="0" w:space="0" w:color="auto"/>
                <w:right w:val="none" w:sz="0" w:space="0" w:color="auto"/>
              </w:divBdr>
            </w:div>
          </w:divsChild>
        </w:div>
        <w:div w:id="1829322303">
          <w:marLeft w:val="0"/>
          <w:marRight w:val="0"/>
          <w:marTop w:val="0"/>
          <w:marBottom w:val="0"/>
          <w:divBdr>
            <w:top w:val="none" w:sz="0" w:space="0" w:color="auto"/>
            <w:left w:val="none" w:sz="0" w:space="0" w:color="auto"/>
            <w:bottom w:val="none" w:sz="0" w:space="0" w:color="auto"/>
            <w:right w:val="none" w:sz="0" w:space="0" w:color="auto"/>
          </w:divBdr>
          <w:divsChild>
            <w:div w:id="1444033149">
              <w:marLeft w:val="0"/>
              <w:marRight w:val="0"/>
              <w:marTop w:val="0"/>
              <w:marBottom w:val="0"/>
              <w:divBdr>
                <w:top w:val="none" w:sz="0" w:space="0" w:color="auto"/>
                <w:left w:val="none" w:sz="0" w:space="0" w:color="auto"/>
                <w:bottom w:val="none" w:sz="0" w:space="0" w:color="auto"/>
                <w:right w:val="none" w:sz="0" w:space="0" w:color="auto"/>
              </w:divBdr>
            </w:div>
          </w:divsChild>
        </w:div>
        <w:div w:id="1849640303">
          <w:marLeft w:val="0"/>
          <w:marRight w:val="0"/>
          <w:marTop w:val="0"/>
          <w:marBottom w:val="0"/>
          <w:divBdr>
            <w:top w:val="none" w:sz="0" w:space="0" w:color="auto"/>
            <w:left w:val="none" w:sz="0" w:space="0" w:color="auto"/>
            <w:bottom w:val="none" w:sz="0" w:space="0" w:color="auto"/>
            <w:right w:val="none" w:sz="0" w:space="0" w:color="auto"/>
          </w:divBdr>
          <w:divsChild>
            <w:div w:id="83066214">
              <w:marLeft w:val="0"/>
              <w:marRight w:val="0"/>
              <w:marTop w:val="0"/>
              <w:marBottom w:val="0"/>
              <w:divBdr>
                <w:top w:val="none" w:sz="0" w:space="0" w:color="auto"/>
                <w:left w:val="none" w:sz="0" w:space="0" w:color="auto"/>
                <w:bottom w:val="none" w:sz="0" w:space="0" w:color="auto"/>
                <w:right w:val="none" w:sz="0" w:space="0" w:color="auto"/>
              </w:divBdr>
            </w:div>
          </w:divsChild>
        </w:div>
        <w:div w:id="1933512992">
          <w:marLeft w:val="0"/>
          <w:marRight w:val="0"/>
          <w:marTop w:val="0"/>
          <w:marBottom w:val="0"/>
          <w:divBdr>
            <w:top w:val="none" w:sz="0" w:space="0" w:color="auto"/>
            <w:left w:val="none" w:sz="0" w:space="0" w:color="auto"/>
            <w:bottom w:val="none" w:sz="0" w:space="0" w:color="auto"/>
            <w:right w:val="none" w:sz="0" w:space="0" w:color="auto"/>
          </w:divBdr>
          <w:divsChild>
            <w:div w:id="1187988544">
              <w:marLeft w:val="0"/>
              <w:marRight w:val="0"/>
              <w:marTop w:val="0"/>
              <w:marBottom w:val="0"/>
              <w:divBdr>
                <w:top w:val="none" w:sz="0" w:space="0" w:color="auto"/>
                <w:left w:val="none" w:sz="0" w:space="0" w:color="auto"/>
                <w:bottom w:val="none" w:sz="0" w:space="0" w:color="auto"/>
                <w:right w:val="none" w:sz="0" w:space="0" w:color="auto"/>
              </w:divBdr>
            </w:div>
          </w:divsChild>
        </w:div>
        <w:div w:id="2048944095">
          <w:marLeft w:val="0"/>
          <w:marRight w:val="0"/>
          <w:marTop w:val="0"/>
          <w:marBottom w:val="0"/>
          <w:divBdr>
            <w:top w:val="none" w:sz="0" w:space="0" w:color="auto"/>
            <w:left w:val="none" w:sz="0" w:space="0" w:color="auto"/>
            <w:bottom w:val="none" w:sz="0" w:space="0" w:color="auto"/>
            <w:right w:val="none" w:sz="0" w:space="0" w:color="auto"/>
          </w:divBdr>
          <w:divsChild>
            <w:div w:id="9572750">
              <w:marLeft w:val="0"/>
              <w:marRight w:val="0"/>
              <w:marTop w:val="0"/>
              <w:marBottom w:val="0"/>
              <w:divBdr>
                <w:top w:val="none" w:sz="0" w:space="0" w:color="auto"/>
                <w:left w:val="none" w:sz="0" w:space="0" w:color="auto"/>
                <w:bottom w:val="none" w:sz="0" w:space="0" w:color="auto"/>
                <w:right w:val="none" w:sz="0" w:space="0" w:color="auto"/>
              </w:divBdr>
            </w:div>
            <w:div w:id="415129126">
              <w:marLeft w:val="0"/>
              <w:marRight w:val="0"/>
              <w:marTop w:val="0"/>
              <w:marBottom w:val="0"/>
              <w:divBdr>
                <w:top w:val="none" w:sz="0" w:space="0" w:color="auto"/>
                <w:left w:val="none" w:sz="0" w:space="0" w:color="auto"/>
                <w:bottom w:val="none" w:sz="0" w:space="0" w:color="auto"/>
                <w:right w:val="none" w:sz="0" w:space="0" w:color="auto"/>
              </w:divBdr>
            </w:div>
            <w:div w:id="2055956137">
              <w:marLeft w:val="0"/>
              <w:marRight w:val="0"/>
              <w:marTop w:val="0"/>
              <w:marBottom w:val="0"/>
              <w:divBdr>
                <w:top w:val="none" w:sz="0" w:space="0" w:color="auto"/>
                <w:left w:val="none" w:sz="0" w:space="0" w:color="auto"/>
                <w:bottom w:val="none" w:sz="0" w:space="0" w:color="auto"/>
                <w:right w:val="none" w:sz="0" w:space="0" w:color="auto"/>
              </w:divBdr>
            </w:div>
          </w:divsChild>
        </w:div>
        <w:div w:id="2130391168">
          <w:marLeft w:val="0"/>
          <w:marRight w:val="0"/>
          <w:marTop w:val="0"/>
          <w:marBottom w:val="0"/>
          <w:divBdr>
            <w:top w:val="none" w:sz="0" w:space="0" w:color="auto"/>
            <w:left w:val="none" w:sz="0" w:space="0" w:color="auto"/>
            <w:bottom w:val="none" w:sz="0" w:space="0" w:color="auto"/>
            <w:right w:val="none" w:sz="0" w:space="0" w:color="auto"/>
          </w:divBdr>
          <w:divsChild>
            <w:div w:id="196870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92787">
      <w:bodyDiv w:val="1"/>
      <w:marLeft w:val="0"/>
      <w:marRight w:val="0"/>
      <w:marTop w:val="0"/>
      <w:marBottom w:val="0"/>
      <w:divBdr>
        <w:top w:val="none" w:sz="0" w:space="0" w:color="auto"/>
        <w:left w:val="none" w:sz="0" w:space="0" w:color="auto"/>
        <w:bottom w:val="none" w:sz="0" w:space="0" w:color="auto"/>
        <w:right w:val="none" w:sz="0" w:space="0" w:color="auto"/>
      </w:divBdr>
      <w:divsChild>
        <w:div w:id="77096264">
          <w:marLeft w:val="0"/>
          <w:marRight w:val="0"/>
          <w:marTop w:val="0"/>
          <w:marBottom w:val="0"/>
          <w:divBdr>
            <w:top w:val="none" w:sz="0" w:space="0" w:color="auto"/>
            <w:left w:val="none" w:sz="0" w:space="0" w:color="auto"/>
            <w:bottom w:val="none" w:sz="0" w:space="0" w:color="auto"/>
            <w:right w:val="none" w:sz="0" w:space="0" w:color="auto"/>
          </w:divBdr>
          <w:divsChild>
            <w:div w:id="1827234556">
              <w:marLeft w:val="0"/>
              <w:marRight w:val="0"/>
              <w:marTop w:val="0"/>
              <w:marBottom w:val="0"/>
              <w:divBdr>
                <w:top w:val="none" w:sz="0" w:space="0" w:color="auto"/>
                <w:left w:val="none" w:sz="0" w:space="0" w:color="auto"/>
                <w:bottom w:val="none" w:sz="0" w:space="0" w:color="auto"/>
                <w:right w:val="none" w:sz="0" w:space="0" w:color="auto"/>
              </w:divBdr>
            </w:div>
          </w:divsChild>
        </w:div>
        <w:div w:id="374811770">
          <w:marLeft w:val="0"/>
          <w:marRight w:val="0"/>
          <w:marTop w:val="0"/>
          <w:marBottom w:val="0"/>
          <w:divBdr>
            <w:top w:val="none" w:sz="0" w:space="0" w:color="auto"/>
            <w:left w:val="none" w:sz="0" w:space="0" w:color="auto"/>
            <w:bottom w:val="none" w:sz="0" w:space="0" w:color="auto"/>
            <w:right w:val="none" w:sz="0" w:space="0" w:color="auto"/>
          </w:divBdr>
          <w:divsChild>
            <w:div w:id="888305449">
              <w:marLeft w:val="0"/>
              <w:marRight w:val="0"/>
              <w:marTop w:val="0"/>
              <w:marBottom w:val="0"/>
              <w:divBdr>
                <w:top w:val="none" w:sz="0" w:space="0" w:color="auto"/>
                <w:left w:val="none" w:sz="0" w:space="0" w:color="auto"/>
                <w:bottom w:val="none" w:sz="0" w:space="0" w:color="auto"/>
                <w:right w:val="none" w:sz="0" w:space="0" w:color="auto"/>
              </w:divBdr>
            </w:div>
          </w:divsChild>
        </w:div>
        <w:div w:id="477962143">
          <w:marLeft w:val="0"/>
          <w:marRight w:val="0"/>
          <w:marTop w:val="0"/>
          <w:marBottom w:val="0"/>
          <w:divBdr>
            <w:top w:val="none" w:sz="0" w:space="0" w:color="auto"/>
            <w:left w:val="none" w:sz="0" w:space="0" w:color="auto"/>
            <w:bottom w:val="none" w:sz="0" w:space="0" w:color="auto"/>
            <w:right w:val="none" w:sz="0" w:space="0" w:color="auto"/>
          </w:divBdr>
          <w:divsChild>
            <w:div w:id="1384594113">
              <w:marLeft w:val="0"/>
              <w:marRight w:val="0"/>
              <w:marTop w:val="0"/>
              <w:marBottom w:val="0"/>
              <w:divBdr>
                <w:top w:val="none" w:sz="0" w:space="0" w:color="auto"/>
                <w:left w:val="none" w:sz="0" w:space="0" w:color="auto"/>
                <w:bottom w:val="none" w:sz="0" w:space="0" w:color="auto"/>
                <w:right w:val="none" w:sz="0" w:space="0" w:color="auto"/>
              </w:divBdr>
            </w:div>
          </w:divsChild>
        </w:div>
        <w:div w:id="552892479">
          <w:marLeft w:val="0"/>
          <w:marRight w:val="0"/>
          <w:marTop w:val="0"/>
          <w:marBottom w:val="0"/>
          <w:divBdr>
            <w:top w:val="none" w:sz="0" w:space="0" w:color="auto"/>
            <w:left w:val="none" w:sz="0" w:space="0" w:color="auto"/>
            <w:bottom w:val="none" w:sz="0" w:space="0" w:color="auto"/>
            <w:right w:val="none" w:sz="0" w:space="0" w:color="auto"/>
          </w:divBdr>
          <w:divsChild>
            <w:div w:id="1288664970">
              <w:marLeft w:val="0"/>
              <w:marRight w:val="0"/>
              <w:marTop w:val="0"/>
              <w:marBottom w:val="0"/>
              <w:divBdr>
                <w:top w:val="none" w:sz="0" w:space="0" w:color="auto"/>
                <w:left w:val="none" w:sz="0" w:space="0" w:color="auto"/>
                <w:bottom w:val="none" w:sz="0" w:space="0" w:color="auto"/>
                <w:right w:val="none" w:sz="0" w:space="0" w:color="auto"/>
              </w:divBdr>
            </w:div>
          </w:divsChild>
        </w:div>
        <w:div w:id="604579557">
          <w:marLeft w:val="0"/>
          <w:marRight w:val="0"/>
          <w:marTop w:val="0"/>
          <w:marBottom w:val="0"/>
          <w:divBdr>
            <w:top w:val="none" w:sz="0" w:space="0" w:color="auto"/>
            <w:left w:val="none" w:sz="0" w:space="0" w:color="auto"/>
            <w:bottom w:val="none" w:sz="0" w:space="0" w:color="auto"/>
            <w:right w:val="none" w:sz="0" w:space="0" w:color="auto"/>
          </w:divBdr>
          <w:divsChild>
            <w:div w:id="553927882">
              <w:marLeft w:val="0"/>
              <w:marRight w:val="0"/>
              <w:marTop w:val="0"/>
              <w:marBottom w:val="0"/>
              <w:divBdr>
                <w:top w:val="none" w:sz="0" w:space="0" w:color="auto"/>
                <w:left w:val="none" w:sz="0" w:space="0" w:color="auto"/>
                <w:bottom w:val="none" w:sz="0" w:space="0" w:color="auto"/>
                <w:right w:val="none" w:sz="0" w:space="0" w:color="auto"/>
              </w:divBdr>
            </w:div>
            <w:div w:id="650058718">
              <w:marLeft w:val="0"/>
              <w:marRight w:val="0"/>
              <w:marTop w:val="0"/>
              <w:marBottom w:val="0"/>
              <w:divBdr>
                <w:top w:val="none" w:sz="0" w:space="0" w:color="auto"/>
                <w:left w:val="none" w:sz="0" w:space="0" w:color="auto"/>
                <w:bottom w:val="none" w:sz="0" w:space="0" w:color="auto"/>
                <w:right w:val="none" w:sz="0" w:space="0" w:color="auto"/>
              </w:divBdr>
            </w:div>
            <w:div w:id="2119064650">
              <w:marLeft w:val="0"/>
              <w:marRight w:val="0"/>
              <w:marTop w:val="0"/>
              <w:marBottom w:val="0"/>
              <w:divBdr>
                <w:top w:val="none" w:sz="0" w:space="0" w:color="auto"/>
                <w:left w:val="none" w:sz="0" w:space="0" w:color="auto"/>
                <w:bottom w:val="none" w:sz="0" w:space="0" w:color="auto"/>
                <w:right w:val="none" w:sz="0" w:space="0" w:color="auto"/>
              </w:divBdr>
            </w:div>
          </w:divsChild>
        </w:div>
        <w:div w:id="655115244">
          <w:marLeft w:val="0"/>
          <w:marRight w:val="0"/>
          <w:marTop w:val="0"/>
          <w:marBottom w:val="0"/>
          <w:divBdr>
            <w:top w:val="none" w:sz="0" w:space="0" w:color="auto"/>
            <w:left w:val="none" w:sz="0" w:space="0" w:color="auto"/>
            <w:bottom w:val="none" w:sz="0" w:space="0" w:color="auto"/>
            <w:right w:val="none" w:sz="0" w:space="0" w:color="auto"/>
          </w:divBdr>
          <w:divsChild>
            <w:div w:id="735736951">
              <w:marLeft w:val="0"/>
              <w:marRight w:val="0"/>
              <w:marTop w:val="0"/>
              <w:marBottom w:val="0"/>
              <w:divBdr>
                <w:top w:val="none" w:sz="0" w:space="0" w:color="auto"/>
                <w:left w:val="none" w:sz="0" w:space="0" w:color="auto"/>
                <w:bottom w:val="none" w:sz="0" w:space="0" w:color="auto"/>
                <w:right w:val="none" w:sz="0" w:space="0" w:color="auto"/>
              </w:divBdr>
            </w:div>
          </w:divsChild>
        </w:div>
        <w:div w:id="759449868">
          <w:marLeft w:val="0"/>
          <w:marRight w:val="0"/>
          <w:marTop w:val="0"/>
          <w:marBottom w:val="0"/>
          <w:divBdr>
            <w:top w:val="none" w:sz="0" w:space="0" w:color="auto"/>
            <w:left w:val="none" w:sz="0" w:space="0" w:color="auto"/>
            <w:bottom w:val="none" w:sz="0" w:space="0" w:color="auto"/>
            <w:right w:val="none" w:sz="0" w:space="0" w:color="auto"/>
          </w:divBdr>
          <w:divsChild>
            <w:div w:id="419916181">
              <w:marLeft w:val="0"/>
              <w:marRight w:val="0"/>
              <w:marTop w:val="0"/>
              <w:marBottom w:val="0"/>
              <w:divBdr>
                <w:top w:val="none" w:sz="0" w:space="0" w:color="auto"/>
                <w:left w:val="none" w:sz="0" w:space="0" w:color="auto"/>
                <w:bottom w:val="none" w:sz="0" w:space="0" w:color="auto"/>
                <w:right w:val="none" w:sz="0" w:space="0" w:color="auto"/>
              </w:divBdr>
            </w:div>
          </w:divsChild>
        </w:div>
        <w:div w:id="826212562">
          <w:marLeft w:val="0"/>
          <w:marRight w:val="0"/>
          <w:marTop w:val="0"/>
          <w:marBottom w:val="0"/>
          <w:divBdr>
            <w:top w:val="none" w:sz="0" w:space="0" w:color="auto"/>
            <w:left w:val="none" w:sz="0" w:space="0" w:color="auto"/>
            <w:bottom w:val="none" w:sz="0" w:space="0" w:color="auto"/>
            <w:right w:val="none" w:sz="0" w:space="0" w:color="auto"/>
          </w:divBdr>
          <w:divsChild>
            <w:div w:id="472870324">
              <w:marLeft w:val="0"/>
              <w:marRight w:val="0"/>
              <w:marTop w:val="0"/>
              <w:marBottom w:val="0"/>
              <w:divBdr>
                <w:top w:val="none" w:sz="0" w:space="0" w:color="auto"/>
                <w:left w:val="none" w:sz="0" w:space="0" w:color="auto"/>
                <w:bottom w:val="none" w:sz="0" w:space="0" w:color="auto"/>
                <w:right w:val="none" w:sz="0" w:space="0" w:color="auto"/>
              </w:divBdr>
            </w:div>
          </w:divsChild>
        </w:div>
        <w:div w:id="862476212">
          <w:marLeft w:val="0"/>
          <w:marRight w:val="0"/>
          <w:marTop w:val="0"/>
          <w:marBottom w:val="0"/>
          <w:divBdr>
            <w:top w:val="none" w:sz="0" w:space="0" w:color="auto"/>
            <w:left w:val="none" w:sz="0" w:space="0" w:color="auto"/>
            <w:bottom w:val="none" w:sz="0" w:space="0" w:color="auto"/>
            <w:right w:val="none" w:sz="0" w:space="0" w:color="auto"/>
          </w:divBdr>
          <w:divsChild>
            <w:div w:id="2090735972">
              <w:marLeft w:val="0"/>
              <w:marRight w:val="0"/>
              <w:marTop w:val="0"/>
              <w:marBottom w:val="0"/>
              <w:divBdr>
                <w:top w:val="none" w:sz="0" w:space="0" w:color="auto"/>
                <w:left w:val="none" w:sz="0" w:space="0" w:color="auto"/>
                <w:bottom w:val="none" w:sz="0" w:space="0" w:color="auto"/>
                <w:right w:val="none" w:sz="0" w:space="0" w:color="auto"/>
              </w:divBdr>
            </w:div>
          </w:divsChild>
        </w:div>
        <w:div w:id="1162625951">
          <w:marLeft w:val="0"/>
          <w:marRight w:val="0"/>
          <w:marTop w:val="0"/>
          <w:marBottom w:val="0"/>
          <w:divBdr>
            <w:top w:val="none" w:sz="0" w:space="0" w:color="auto"/>
            <w:left w:val="none" w:sz="0" w:space="0" w:color="auto"/>
            <w:bottom w:val="none" w:sz="0" w:space="0" w:color="auto"/>
            <w:right w:val="none" w:sz="0" w:space="0" w:color="auto"/>
          </w:divBdr>
          <w:divsChild>
            <w:div w:id="1943367853">
              <w:marLeft w:val="0"/>
              <w:marRight w:val="0"/>
              <w:marTop w:val="0"/>
              <w:marBottom w:val="0"/>
              <w:divBdr>
                <w:top w:val="none" w:sz="0" w:space="0" w:color="auto"/>
                <w:left w:val="none" w:sz="0" w:space="0" w:color="auto"/>
                <w:bottom w:val="none" w:sz="0" w:space="0" w:color="auto"/>
                <w:right w:val="none" w:sz="0" w:space="0" w:color="auto"/>
              </w:divBdr>
            </w:div>
          </w:divsChild>
        </w:div>
        <w:div w:id="1259949456">
          <w:marLeft w:val="0"/>
          <w:marRight w:val="0"/>
          <w:marTop w:val="0"/>
          <w:marBottom w:val="0"/>
          <w:divBdr>
            <w:top w:val="none" w:sz="0" w:space="0" w:color="auto"/>
            <w:left w:val="none" w:sz="0" w:space="0" w:color="auto"/>
            <w:bottom w:val="none" w:sz="0" w:space="0" w:color="auto"/>
            <w:right w:val="none" w:sz="0" w:space="0" w:color="auto"/>
          </w:divBdr>
          <w:divsChild>
            <w:div w:id="1785884488">
              <w:marLeft w:val="0"/>
              <w:marRight w:val="0"/>
              <w:marTop w:val="0"/>
              <w:marBottom w:val="0"/>
              <w:divBdr>
                <w:top w:val="none" w:sz="0" w:space="0" w:color="auto"/>
                <w:left w:val="none" w:sz="0" w:space="0" w:color="auto"/>
                <w:bottom w:val="none" w:sz="0" w:space="0" w:color="auto"/>
                <w:right w:val="none" w:sz="0" w:space="0" w:color="auto"/>
              </w:divBdr>
            </w:div>
          </w:divsChild>
        </w:div>
        <w:div w:id="1397163946">
          <w:marLeft w:val="0"/>
          <w:marRight w:val="0"/>
          <w:marTop w:val="0"/>
          <w:marBottom w:val="0"/>
          <w:divBdr>
            <w:top w:val="none" w:sz="0" w:space="0" w:color="auto"/>
            <w:left w:val="none" w:sz="0" w:space="0" w:color="auto"/>
            <w:bottom w:val="none" w:sz="0" w:space="0" w:color="auto"/>
            <w:right w:val="none" w:sz="0" w:space="0" w:color="auto"/>
          </w:divBdr>
          <w:divsChild>
            <w:div w:id="921184074">
              <w:marLeft w:val="0"/>
              <w:marRight w:val="0"/>
              <w:marTop w:val="0"/>
              <w:marBottom w:val="0"/>
              <w:divBdr>
                <w:top w:val="none" w:sz="0" w:space="0" w:color="auto"/>
                <w:left w:val="none" w:sz="0" w:space="0" w:color="auto"/>
                <w:bottom w:val="none" w:sz="0" w:space="0" w:color="auto"/>
                <w:right w:val="none" w:sz="0" w:space="0" w:color="auto"/>
              </w:divBdr>
            </w:div>
          </w:divsChild>
        </w:div>
        <w:div w:id="1397625827">
          <w:marLeft w:val="0"/>
          <w:marRight w:val="0"/>
          <w:marTop w:val="0"/>
          <w:marBottom w:val="0"/>
          <w:divBdr>
            <w:top w:val="none" w:sz="0" w:space="0" w:color="auto"/>
            <w:left w:val="none" w:sz="0" w:space="0" w:color="auto"/>
            <w:bottom w:val="none" w:sz="0" w:space="0" w:color="auto"/>
            <w:right w:val="none" w:sz="0" w:space="0" w:color="auto"/>
          </w:divBdr>
          <w:divsChild>
            <w:div w:id="1130587355">
              <w:marLeft w:val="0"/>
              <w:marRight w:val="0"/>
              <w:marTop w:val="0"/>
              <w:marBottom w:val="0"/>
              <w:divBdr>
                <w:top w:val="none" w:sz="0" w:space="0" w:color="auto"/>
                <w:left w:val="none" w:sz="0" w:space="0" w:color="auto"/>
                <w:bottom w:val="none" w:sz="0" w:space="0" w:color="auto"/>
                <w:right w:val="none" w:sz="0" w:space="0" w:color="auto"/>
              </w:divBdr>
            </w:div>
          </w:divsChild>
        </w:div>
        <w:div w:id="1439833553">
          <w:marLeft w:val="0"/>
          <w:marRight w:val="0"/>
          <w:marTop w:val="0"/>
          <w:marBottom w:val="0"/>
          <w:divBdr>
            <w:top w:val="none" w:sz="0" w:space="0" w:color="auto"/>
            <w:left w:val="none" w:sz="0" w:space="0" w:color="auto"/>
            <w:bottom w:val="none" w:sz="0" w:space="0" w:color="auto"/>
            <w:right w:val="none" w:sz="0" w:space="0" w:color="auto"/>
          </w:divBdr>
          <w:divsChild>
            <w:div w:id="291836561">
              <w:marLeft w:val="0"/>
              <w:marRight w:val="0"/>
              <w:marTop w:val="0"/>
              <w:marBottom w:val="0"/>
              <w:divBdr>
                <w:top w:val="none" w:sz="0" w:space="0" w:color="auto"/>
                <w:left w:val="none" w:sz="0" w:space="0" w:color="auto"/>
                <w:bottom w:val="none" w:sz="0" w:space="0" w:color="auto"/>
                <w:right w:val="none" w:sz="0" w:space="0" w:color="auto"/>
              </w:divBdr>
            </w:div>
          </w:divsChild>
        </w:div>
        <w:div w:id="1544824495">
          <w:marLeft w:val="0"/>
          <w:marRight w:val="0"/>
          <w:marTop w:val="0"/>
          <w:marBottom w:val="0"/>
          <w:divBdr>
            <w:top w:val="none" w:sz="0" w:space="0" w:color="auto"/>
            <w:left w:val="none" w:sz="0" w:space="0" w:color="auto"/>
            <w:bottom w:val="none" w:sz="0" w:space="0" w:color="auto"/>
            <w:right w:val="none" w:sz="0" w:space="0" w:color="auto"/>
          </w:divBdr>
          <w:divsChild>
            <w:div w:id="782072770">
              <w:marLeft w:val="0"/>
              <w:marRight w:val="0"/>
              <w:marTop w:val="0"/>
              <w:marBottom w:val="0"/>
              <w:divBdr>
                <w:top w:val="none" w:sz="0" w:space="0" w:color="auto"/>
                <w:left w:val="none" w:sz="0" w:space="0" w:color="auto"/>
                <w:bottom w:val="none" w:sz="0" w:space="0" w:color="auto"/>
                <w:right w:val="none" w:sz="0" w:space="0" w:color="auto"/>
              </w:divBdr>
            </w:div>
          </w:divsChild>
        </w:div>
        <w:div w:id="1836409163">
          <w:marLeft w:val="0"/>
          <w:marRight w:val="0"/>
          <w:marTop w:val="0"/>
          <w:marBottom w:val="0"/>
          <w:divBdr>
            <w:top w:val="none" w:sz="0" w:space="0" w:color="auto"/>
            <w:left w:val="none" w:sz="0" w:space="0" w:color="auto"/>
            <w:bottom w:val="none" w:sz="0" w:space="0" w:color="auto"/>
            <w:right w:val="none" w:sz="0" w:space="0" w:color="auto"/>
          </w:divBdr>
          <w:divsChild>
            <w:div w:id="1534228745">
              <w:marLeft w:val="0"/>
              <w:marRight w:val="0"/>
              <w:marTop w:val="0"/>
              <w:marBottom w:val="0"/>
              <w:divBdr>
                <w:top w:val="none" w:sz="0" w:space="0" w:color="auto"/>
                <w:left w:val="none" w:sz="0" w:space="0" w:color="auto"/>
                <w:bottom w:val="none" w:sz="0" w:space="0" w:color="auto"/>
                <w:right w:val="none" w:sz="0" w:space="0" w:color="auto"/>
              </w:divBdr>
            </w:div>
          </w:divsChild>
        </w:div>
        <w:div w:id="1957373901">
          <w:marLeft w:val="0"/>
          <w:marRight w:val="0"/>
          <w:marTop w:val="0"/>
          <w:marBottom w:val="0"/>
          <w:divBdr>
            <w:top w:val="none" w:sz="0" w:space="0" w:color="auto"/>
            <w:left w:val="none" w:sz="0" w:space="0" w:color="auto"/>
            <w:bottom w:val="none" w:sz="0" w:space="0" w:color="auto"/>
            <w:right w:val="none" w:sz="0" w:space="0" w:color="auto"/>
          </w:divBdr>
          <w:divsChild>
            <w:div w:id="1687056141">
              <w:marLeft w:val="0"/>
              <w:marRight w:val="0"/>
              <w:marTop w:val="0"/>
              <w:marBottom w:val="0"/>
              <w:divBdr>
                <w:top w:val="none" w:sz="0" w:space="0" w:color="auto"/>
                <w:left w:val="none" w:sz="0" w:space="0" w:color="auto"/>
                <w:bottom w:val="none" w:sz="0" w:space="0" w:color="auto"/>
                <w:right w:val="none" w:sz="0" w:space="0" w:color="auto"/>
              </w:divBdr>
            </w:div>
          </w:divsChild>
        </w:div>
        <w:div w:id="2052457241">
          <w:marLeft w:val="0"/>
          <w:marRight w:val="0"/>
          <w:marTop w:val="0"/>
          <w:marBottom w:val="0"/>
          <w:divBdr>
            <w:top w:val="none" w:sz="0" w:space="0" w:color="auto"/>
            <w:left w:val="none" w:sz="0" w:space="0" w:color="auto"/>
            <w:bottom w:val="none" w:sz="0" w:space="0" w:color="auto"/>
            <w:right w:val="none" w:sz="0" w:space="0" w:color="auto"/>
          </w:divBdr>
          <w:divsChild>
            <w:div w:id="1550460203">
              <w:marLeft w:val="0"/>
              <w:marRight w:val="0"/>
              <w:marTop w:val="0"/>
              <w:marBottom w:val="0"/>
              <w:divBdr>
                <w:top w:val="none" w:sz="0" w:space="0" w:color="auto"/>
                <w:left w:val="none" w:sz="0" w:space="0" w:color="auto"/>
                <w:bottom w:val="none" w:sz="0" w:space="0" w:color="auto"/>
                <w:right w:val="none" w:sz="0" w:space="0" w:color="auto"/>
              </w:divBdr>
            </w:div>
          </w:divsChild>
        </w:div>
        <w:div w:id="2061127354">
          <w:marLeft w:val="0"/>
          <w:marRight w:val="0"/>
          <w:marTop w:val="0"/>
          <w:marBottom w:val="0"/>
          <w:divBdr>
            <w:top w:val="none" w:sz="0" w:space="0" w:color="auto"/>
            <w:left w:val="none" w:sz="0" w:space="0" w:color="auto"/>
            <w:bottom w:val="none" w:sz="0" w:space="0" w:color="auto"/>
            <w:right w:val="none" w:sz="0" w:space="0" w:color="auto"/>
          </w:divBdr>
          <w:divsChild>
            <w:div w:id="755712565">
              <w:marLeft w:val="0"/>
              <w:marRight w:val="0"/>
              <w:marTop w:val="0"/>
              <w:marBottom w:val="0"/>
              <w:divBdr>
                <w:top w:val="none" w:sz="0" w:space="0" w:color="auto"/>
                <w:left w:val="none" w:sz="0" w:space="0" w:color="auto"/>
                <w:bottom w:val="none" w:sz="0" w:space="0" w:color="auto"/>
                <w:right w:val="none" w:sz="0" w:space="0" w:color="auto"/>
              </w:divBdr>
            </w:div>
          </w:divsChild>
        </w:div>
        <w:div w:id="2078043203">
          <w:marLeft w:val="0"/>
          <w:marRight w:val="0"/>
          <w:marTop w:val="0"/>
          <w:marBottom w:val="0"/>
          <w:divBdr>
            <w:top w:val="none" w:sz="0" w:space="0" w:color="auto"/>
            <w:left w:val="none" w:sz="0" w:space="0" w:color="auto"/>
            <w:bottom w:val="none" w:sz="0" w:space="0" w:color="auto"/>
            <w:right w:val="none" w:sz="0" w:space="0" w:color="auto"/>
          </w:divBdr>
          <w:divsChild>
            <w:div w:id="119060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166701">
      <w:bodyDiv w:val="1"/>
      <w:marLeft w:val="0"/>
      <w:marRight w:val="0"/>
      <w:marTop w:val="0"/>
      <w:marBottom w:val="0"/>
      <w:divBdr>
        <w:top w:val="none" w:sz="0" w:space="0" w:color="auto"/>
        <w:left w:val="none" w:sz="0" w:space="0" w:color="auto"/>
        <w:bottom w:val="none" w:sz="0" w:space="0" w:color="auto"/>
        <w:right w:val="none" w:sz="0" w:space="0" w:color="auto"/>
      </w:divBdr>
      <w:divsChild>
        <w:div w:id="545609079">
          <w:marLeft w:val="0"/>
          <w:marRight w:val="0"/>
          <w:marTop w:val="0"/>
          <w:marBottom w:val="0"/>
          <w:divBdr>
            <w:top w:val="none" w:sz="0" w:space="0" w:color="auto"/>
            <w:left w:val="none" w:sz="0" w:space="0" w:color="auto"/>
            <w:bottom w:val="none" w:sz="0" w:space="0" w:color="auto"/>
            <w:right w:val="none" w:sz="0" w:space="0" w:color="auto"/>
          </w:divBdr>
          <w:divsChild>
            <w:div w:id="990333117">
              <w:marLeft w:val="0"/>
              <w:marRight w:val="0"/>
              <w:marTop w:val="0"/>
              <w:marBottom w:val="0"/>
              <w:divBdr>
                <w:top w:val="none" w:sz="0" w:space="0" w:color="auto"/>
                <w:left w:val="none" w:sz="0" w:space="0" w:color="auto"/>
                <w:bottom w:val="none" w:sz="0" w:space="0" w:color="auto"/>
                <w:right w:val="none" w:sz="0" w:space="0" w:color="auto"/>
              </w:divBdr>
            </w:div>
          </w:divsChild>
        </w:div>
        <w:div w:id="579949315">
          <w:marLeft w:val="0"/>
          <w:marRight w:val="0"/>
          <w:marTop w:val="0"/>
          <w:marBottom w:val="0"/>
          <w:divBdr>
            <w:top w:val="none" w:sz="0" w:space="0" w:color="auto"/>
            <w:left w:val="none" w:sz="0" w:space="0" w:color="auto"/>
            <w:bottom w:val="none" w:sz="0" w:space="0" w:color="auto"/>
            <w:right w:val="none" w:sz="0" w:space="0" w:color="auto"/>
          </w:divBdr>
          <w:divsChild>
            <w:div w:id="878588739">
              <w:marLeft w:val="0"/>
              <w:marRight w:val="0"/>
              <w:marTop w:val="0"/>
              <w:marBottom w:val="0"/>
              <w:divBdr>
                <w:top w:val="none" w:sz="0" w:space="0" w:color="auto"/>
                <w:left w:val="none" w:sz="0" w:space="0" w:color="auto"/>
                <w:bottom w:val="none" w:sz="0" w:space="0" w:color="auto"/>
                <w:right w:val="none" w:sz="0" w:space="0" w:color="auto"/>
              </w:divBdr>
            </w:div>
          </w:divsChild>
        </w:div>
        <w:div w:id="1066563884">
          <w:marLeft w:val="0"/>
          <w:marRight w:val="0"/>
          <w:marTop w:val="0"/>
          <w:marBottom w:val="0"/>
          <w:divBdr>
            <w:top w:val="none" w:sz="0" w:space="0" w:color="auto"/>
            <w:left w:val="none" w:sz="0" w:space="0" w:color="auto"/>
            <w:bottom w:val="none" w:sz="0" w:space="0" w:color="auto"/>
            <w:right w:val="none" w:sz="0" w:space="0" w:color="auto"/>
          </w:divBdr>
          <w:divsChild>
            <w:div w:id="1704399054">
              <w:marLeft w:val="0"/>
              <w:marRight w:val="0"/>
              <w:marTop w:val="0"/>
              <w:marBottom w:val="0"/>
              <w:divBdr>
                <w:top w:val="none" w:sz="0" w:space="0" w:color="auto"/>
                <w:left w:val="none" w:sz="0" w:space="0" w:color="auto"/>
                <w:bottom w:val="none" w:sz="0" w:space="0" w:color="auto"/>
                <w:right w:val="none" w:sz="0" w:space="0" w:color="auto"/>
              </w:divBdr>
            </w:div>
          </w:divsChild>
        </w:div>
        <w:div w:id="1428773730">
          <w:marLeft w:val="0"/>
          <w:marRight w:val="0"/>
          <w:marTop w:val="0"/>
          <w:marBottom w:val="0"/>
          <w:divBdr>
            <w:top w:val="none" w:sz="0" w:space="0" w:color="auto"/>
            <w:left w:val="none" w:sz="0" w:space="0" w:color="auto"/>
            <w:bottom w:val="none" w:sz="0" w:space="0" w:color="auto"/>
            <w:right w:val="none" w:sz="0" w:space="0" w:color="auto"/>
          </w:divBdr>
          <w:divsChild>
            <w:div w:id="171746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85338">
      <w:bodyDiv w:val="1"/>
      <w:marLeft w:val="0"/>
      <w:marRight w:val="0"/>
      <w:marTop w:val="0"/>
      <w:marBottom w:val="0"/>
      <w:divBdr>
        <w:top w:val="none" w:sz="0" w:space="0" w:color="auto"/>
        <w:left w:val="none" w:sz="0" w:space="0" w:color="auto"/>
        <w:bottom w:val="none" w:sz="0" w:space="0" w:color="auto"/>
        <w:right w:val="none" w:sz="0" w:space="0" w:color="auto"/>
      </w:divBdr>
      <w:divsChild>
        <w:div w:id="79765669">
          <w:marLeft w:val="0"/>
          <w:marRight w:val="0"/>
          <w:marTop w:val="0"/>
          <w:marBottom w:val="0"/>
          <w:divBdr>
            <w:top w:val="none" w:sz="0" w:space="0" w:color="auto"/>
            <w:left w:val="none" w:sz="0" w:space="0" w:color="auto"/>
            <w:bottom w:val="none" w:sz="0" w:space="0" w:color="auto"/>
            <w:right w:val="none" w:sz="0" w:space="0" w:color="auto"/>
          </w:divBdr>
          <w:divsChild>
            <w:div w:id="201720632">
              <w:marLeft w:val="0"/>
              <w:marRight w:val="0"/>
              <w:marTop w:val="0"/>
              <w:marBottom w:val="0"/>
              <w:divBdr>
                <w:top w:val="none" w:sz="0" w:space="0" w:color="auto"/>
                <w:left w:val="none" w:sz="0" w:space="0" w:color="auto"/>
                <w:bottom w:val="none" w:sz="0" w:space="0" w:color="auto"/>
                <w:right w:val="none" w:sz="0" w:space="0" w:color="auto"/>
              </w:divBdr>
            </w:div>
            <w:div w:id="863784268">
              <w:marLeft w:val="0"/>
              <w:marRight w:val="0"/>
              <w:marTop w:val="0"/>
              <w:marBottom w:val="0"/>
              <w:divBdr>
                <w:top w:val="none" w:sz="0" w:space="0" w:color="auto"/>
                <w:left w:val="none" w:sz="0" w:space="0" w:color="auto"/>
                <w:bottom w:val="none" w:sz="0" w:space="0" w:color="auto"/>
                <w:right w:val="none" w:sz="0" w:space="0" w:color="auto"/>
              </w:divBdr>
            </w:div>
          </w:divsChild>
        </w:div>
        <w:div w:id="129709615">
          <w:marLeft w:val="0"/>
          <w:marRight w:val="0"/>
          <w:marTop w:val="0"/>
          <w:marBottom w:val="0"/>
          <w:divBdr>
            <w:top w:val="none" w:sz="0" w:space="0" w:color="auto"/>
            <w:left w:val="none" w:sz="0" w:space="0" w:color="auto"/>
            <w:bottom w:val="none" w:sz="0" w:space="0" w:color="auto"/>
            <w:right w:val="none" w:sz="0" w:space="0" w:color="auto"/>
          </w:divBdr>
          <w:divsChild>
            <w:div w:id="1767189567">
              <w:marLeft w:val="0"/>
              <w:marRight w:val="0"/>
              <w:marTop w:val="0"/>
              <w:marBottom w:val="0"/>
              <w:divBdr>
                <w:top w:val="none" w:sz="0" w:space="0" w:color="auto"/>
                <w:left w:val="none" w:sz="0" w:space="0" w:color="auto"/>
                <w:bottom w:val="none" w:sz="0" w:space="0" w:color="auto"/>
                <w:right w:val="none" w:sz="0" w:space="0" w:color="auto"/>
              </w:divBdr>
            </w:div>
          </w:divsChild>
        </w:div>
        <w:div w:id="202524187">
          <w:marLeft w:val="0"/>
          <w:marRight w:val="0"/>
          <w:marTop w:val="0"/>
          <w:marBottom w:val="0"/>
          <w:divBdr>
            <w:top w:val="none" w:sz="0" w:space="0" w:color="auto"/>
            <w:left w:val="none" w:sz="0" w:space="0" w:color="auto"/>
            <w:bottom w:val="none" w:sz="0" w:space="0" w:color="auto"/>
            <w:right w:val="none" w:sz="0" w:space="0" w:color="auto"/>
          </w:divBdr>
          <w:divsChild>
            <w:div w:id="1521042761">
              <w:marLeft w:val="0"/>
              <w:marRight w:val="0"/>
              <w:marTop w:val="0"/>
              <w:marBottom w:val="0"/>
              <w:divBdr>
                <w:top w:val="none" w:sz="0" w:space="0" w:color="auto"/>
                <w:left w:val="none" w:sz="0" w:space="0" w:color="auto"/>
                <w:bottom w:val="none" w:sz="0" w:space="0" w:color="auto"/>
                <w:right w:val="none" w:sz="0" w:space="0" w:color="auto"/>
              </w:divBdr>
            </w:div>
          </w:divsChild>
        </w:div>
        <w:div w:id="224531041">
          <w:marLeft w:val="0"/>
          <w:marRight w:val="0"/>
          <w:marTop w:val="0"/>
          <w:marBottom w:val="0"/>
          <w:divBdr>
            <w:top w:val="none" w:sz="0" w:space="0" w:color="auto"/>
            <w:left w:val="none" w:sz="0" w:space="0" w:color="auto"/>
            <w:bottom w:val="none" w:sz="0" w:space="0" w:color="auto"/>
            <w:right w:val="none" w:sz="0" w:space="0" w:color="auto"/>
          </w:divBdr>
          <w:divsChild>
            <w:div w:id="1933734003">
              <w:marLeft w:val="0"/>
              <w:marRight w:val="0"/>
              <w:marTop w:val="0"/>
              <w:marBottom w:val="0"/>
              <w:divBdr>
                <w:top w:val="none" w:sz="0" w:space="0" w:color="auto"/>
                <w:left w:val="none" w:sz="0" w:space="0" w:color="auto"/>
                <w:bottom w:val="none" w:sz="0" w:space="0" w:color="auto"/>
                <w:right w:val="none" w:sz="0" w:space="0" w:color="auto"/>
              </w:divBdr>
            </w:div>
          </w:divsChild>
        </w:div>
        <w:div w:id="224685604">
          <w:marLeft w:val="0"/>
          <w:marRight w:val="0"/>
          <w:marTop w:val="0"/>
          <w:marBottom w:val="0"/>
          <w:divBdr>
            <w:top w:val="none" w:sz="0" w:space="0" w:color="auto"/>
            <w:left w:val="none" w:sz="0" w:space="0" w:color="auto"/>
            <w:bottom w:val="none" w:sz="0" w:space="0" w:color="auto"/>
            <w:right w:val="none" w:sz="0" w:space="0" w:color="auto"/>
          </w:divBdr>
          <w:divsChild>
            <w:div w:id="2107770344">
              <w:marLeft w:val="0"/>
              <w:marRight w:val="0"/>
              <w:marTop w:val="0"/>
              <w:marBottom w:val="0"/>
              <w:divBdr>
                <w:top w:val="none" w:sz="0" w:space="0" w:color="auto"/>
                <w:left w:val="none" w:sz="0" w:space="0" w:color="auto"/>
                <w:bottom w:val="none" w:sz="0" w:space="0" w:color="auto"/>
                <w:right w:val="none" w:sz="0" w:space="0" w:color="auto"/>
              </w:divBdr>
            </w:div>
          </w:divsChild>
        </w:div>
        <w:div w:id="342710862">
          <w:marLeft w:val="0"/>
          <w:marRight w:val="0"/>
          <w:marTop w:val="0"/>
          <w:marBottom w:val="0"/>
          <w:divBdr>
            <w:top w:val="none" w:sz="0" w:space="0" w:color="auto"/>
            <w:left w:val="none" w:sz="0" w:space="0" w:color="auto"/>
            <w:bottom w:val="none" w:sz="0" w:space="0" w:color="auto"/>
            <w:right w:val="none" w:sz="0" w:space="0" w:color="auto"/>
          </w:divBdr>
          <w:divsChild>
            <w:div w:id="1997605943">
              <w:marLeft w:val="0"/>
              <w:marRight w:val="0"/>
              <w:marTop w:val="0"/>
              <w:marBottom w:val="0"/>
              <w:divBdr>
                <w:top w:val="none" w:sz="0" w:space="0" w:color="auto"/>
                <w:left w:val="none" w:sz="0" w:space="0" w:color="auto"/>
                <w:bottom w:val="none" w:sz="0" w:space="0" w:color="auto"/>
                <w:right w:val="none" w:sz="0" w:space="0" w:color="auto"/>
              </w:divBdr>
            </w:div>
          </w:divsChild>
        </w:div>
        <w:div w:id="410350424">
          <w:marLeft w:val="0"/>
          <w:marRight w:val="0"/>
          <w:marTop w:val="0"/>
          <w:marBottom w:val="0"/>
          <w:divBdr>
            <w:top w:val="none" w:sz="0" w:space="0" w:color="auto"/>
            <w:left w:val="none" w:sz="0" w:space="0" w:color="auto"/>
            <w:bottom w:val="none" w:sz="0" w:space="0" w:color="auto"/>
            <w:right w:val="none" w:sz="0" w:space="0" w:color="auto"/>
          </w:divBdr>
          <w:divsChild>
            <w:div w:id="189606609">
              <w:marLeft w:val="0"/>
              <w:marRight w:val="0"/>
              <w:marTop w:val="0"/>
              <w:marBottom w:val="0"/>
              <w:divBdr>
                <w:top w:val="none" w:sz="0" w:space="0" w:color="auto"/>
                <w:left w:val="none" w:sz="0" w:space="0" w:color="auto"/>
                <w:bottom w:val="none" w:sz="0" w:space="0" w:color="auto"/>
                <w:right w:val="none" w:sz="0" w:space="0" w:color="auto"/>
              </w:divBdr>
            </w:div>
          </w:divsChild>
        </w:div>
        <w:div w:id="554969567">
          <w:marLeft w:val="0"/>
          <w:marRight w:val="0"/>
          <w:marTop w:val="0"/>
          <w:marBottom w:val="0"/>
          <w:divBdr>
            <w:top w:val="none" w:sz="0" w:space="0" w:color="auto"/>
            <w:left w:val="none" w:sz="0" w:space="0" w:color="auto"/>
            <w:bottom w:val="none" w:sz="0" w:space="0" w:color="auto"/>
            <w:right w:val="none" w:sz="0" w:space="0" w:color="auto"/>
          </w:divBdr>
          <w:divsChild>
            <w:div w:id="1387023499">
              <w:marLeft w:val="0"/>
              <w:marRight w:val="0"/>
              <w:marTop w:val="0"/>
              <w:marBottom w:val="0"/>
              <w:divBdr>
                <w:top w:val="none" w:sz="0" w:space="0" w:color="auto"/>
                <w:left w:val="none" w:sz="0" w:space="0" w:color="auto"/>
                <w:bottom w:val="none" w:sz="0" w:space="0" w:color="auto"/>
                <w:right w:val="none" w:sz="0" w:space="0" w:color="auto"/>
              </w:divBdr>
            </w:div>
          </w:divsChild>
        </w:div>
        <w:div w:id="654260741">
          <w:marLeft w:val="0"/>
          <w:marRight w:val="0"/>
          <w:marTop w:val="0"/>
          <w:marBottom w:val="0"/>
          <w:divBdr>
            <w:top w:val="none" w:sz="0" w:space="0" w:color="auto"/>
            <w:left w:val="none" w:sz="0" w:space="0" w:color="auto"/>
            <w:bottom w:val="none" w:sz="0" w:space="0" w:color="auto"/>
            <w:right w:val="none" w:sz="0" w:space="0" w:color="auto"/>
          </w:divBdr>
          <w:divsChild>
            <w:div w:id="1388601659">
              <w:marLeft w:val="0"/>
              <w:marRight w:val="0"/>
              <w:marTop w:val="0"/>
              <w:marBottom w:val="0"/>
              <w:divBdr>
                <w:top w:val="none" w:sz="0" w:space="0" w:color="auto"/>
                <w:left w:val="none" w:sz="0" w:space="0" w:color="auto"/>
                <w:bottom w:val="none" w:sz="0" w:space="0" w:color="auto"/>
                <w:right w:val="none" w:sz="0" w:space="0" w:color="auto"/>
              </w:divBdr>
            </w:div>
          </w:divsChild>
        </w:div>
        <w:div w:id="664557266">
          <w:marLeft w:val="0"/>
          <w:marRight w:val="0"/>
          <w:marTop w:val="0"/>
          <w:marBottom w:val="0"/>
          <w:divBdr>
            <w:top w:val="none" w:sz="0" w:space="0" w:color="auto"/>
            <w:left w:val="none" w:sz="0" w:space="0" w:color="auto"/>
            <w:bottom w:val="none" w:sz="0" w:space="0" w:color="auto"/>
            <w:right w:val="none" w:sz="0" w:space="0" w:color="auto"/>
          </w:divBdr>
          <w:divsChild>
            <w:div w:id="394351449">
              <w:marLeft w:val="0"/>
              <w:marRight w:val="0"/>
              <w:marTop w:val="0"/>
              <w:marBottom w:val="0"/>
              <w:divBdr>
                <w:top w:val="none" w:sz="0" w:space="0" w:color="auto"/>
                <w:left w:val="none" w:sz="0" w:space="0" w:color="auto"/>
                <w:bottom w:val="none" w:sz="0" w:space="0" w:color="auto"/>
                <w:right w:val="none" w:sz="0" w:space="0" w:color="auto"/>
              </w:divBdr>
            </w:div>
          </w:divsChild>
        </w:div>
        <w:div w:id="829713838">
          <w:marLeft w:val="0"/>
          <w:marRight w:val="0"/>
          <w:marTop w:val="0"/>
          <w:marBottom w:val="0"/>
          <w:divBdr>
            <w:top w:val="none" w:sz="0" w:space="0" w:color="auto"/>
            <w:left w:val="none" w:sz="0" w:space="0" w:color="auto"/>
            <w:bottom w:val="none" w:sz="0" w:space="0" w:color="auto"/>
            <w:right w:val="none" w:sz="0" w:space="0" w:color="auto"/>
          </w:divBdr>
          <w:divsChild>
            <w:div w:id="281351327">
              <w:marLeft w:val="0"/>
              <w:marRight w:val="0"/>
              <w:marTop w:val="0"/>
              <w:marBottom w:val="0"/>
              <w:divBdr>
                <w:top w:val="none" w:sz="0" w:space="0" w:color="auto"/>
                <w:left w:val="none" w:sz="0" w:space="0" w:color="auto"/>
                <w:bottom w:val="none" w:sz="0" w:space="0" w:color="auto"/>
                <w:right w:val="none" w:sz="0" w:space="0" w:color="auto"/>
              </w:divBdr>
            </w:div>
          </w:divsChild>
        </w:div>
        <w:div w:id="889725342">
          <w:marLeft w:val="0"/>
          <w:marRight w:val="0"/>
          <w:marTop w:val="0"/>
          <w:marBottom w:val="0"/>
          <w:divBdr>
            <w:top w:val="none" w:sz="0" w:space="0" w:color="auto"/>
            <w:left w:val="none" w:sz="0" w:space="0" w:color="auto"/>
            <w:bottom w:val="none" w:sz="0" w:space="0" w:color="auto"/>
            <w:right w:val="none" w:sz="0" w:space="0" w:color="auto"/>
          </w:divBdr>
          <w:divsChild>
            <w:div w:id="1935741457">
              <w:marLeft w:val="0"/>
              <w:marRight w:val="0"/>
              <w:marTop w:val="0"/>
              <w:marBottom w:val="0"/>
              <w:divBdr>
                <w:top w:val="none" w:sz="0" w:space="0" w:color="auto"/>
                <w:left w:val="none" w:sz="0" w:space="0" w:color="auto"/>
                <w:bottom w:val="none" w:sz="0" w:space="0" w:color="auto"/>
                <w:right w:val="none" w:sz="0" w:space="0" w:color="auto"/>
              </w:divBdr>
            </w:div>
          </w:divsChild>
        </w:div>
        <w:div w:id="890725133">
          <w:marLeft w:val="0"/>
          <w:marRight w:val="0"/>
          <w:marTop w:val="0"/>
          <w:marBottom w:val="0"/>
          <w:divBdr>
            <w:top w:val="none" w:sz="0" w:space="0" w:color="auto"/>
            <w:left w:val="none" w:sz="0" w:space="0" w:color="auto"/>
            <w:bottom w:val="none" w:sz="0" w:space="0" w:color="auto"/>
            <w:right w:val="none" w:sz="0" w:space="0" w:color="auto"/>
          </w:divBdr>
          <w:divsChild>
            <w:div w:id="1771468903">
              <w:marLeft w:val="0"/>
              <w:marRight w:val="0"/>
              <w:marTop w:val="0"/>
              <w:marBottom w:val="0"/>
              <w:divBdr>
                <w:top w:val="none" w:sz="0" w:space="0" w:color="auto"/>
                <w:left w:val="none" w:sz="0" w:space="0" w:color="auto"/>
                <w:bottom w:val="none" w:sz="0" w:space="0" w:color="auto"/>
                <w:right w:val="none" w:sz="0" w:space="0" w:color="auto"/>
              </w:divBdr>
            </w:div>
          </w:divsChild>
        </w:div>
        <w:div w:id="918098627">
          <w:marLeft w:val="0"/>
          <w:marRight w:val="0"/>
          <w:marTop w:val="0"/>
          <w:marBottom w:val="0"/>
          <w:divBdr>
            <w:top w:val="none" w:sz="0" w:space="0" w:color="auto"/>
            <w:left w:val="none" w:sz="0" w:space="0" w:color="auto"/>
            <w:bottom w:val="none" w:sz="0" w:space="0" w:color="auto"/>
            <w:right w:val="none" w:sz="0" w:space="0" w:color="auto"/>
          </w:divBdr>
          <w:divsChild>
            <w:div w:id="475611279">
              <w:marLeft w:val="0"/>
              <w:marRight w:val="0"/>
              <w:marTop w:val="0"/>
              <w:marBottom w:val="0"/>
              <w:divBdr>
                <w:top w:val="none" w:sz="0" w:space="0" w:color="auto"/>
                <w:left w:val="none" w:sz="0" w:space="0" w:color="auto"/>
                <w:bottom w:val="none" w:sz="0" w:space="0" w:color="auto"/>
                <w:right w:val="none" w:sz="0" w:space="0" w:color="auto"/>
              </w:divBdr>
            </w:div>
          </w:divsChild>
        </w:div>
        <w:div w:id="1004406235">
          <w:marLeft w:val="0"/>
          <w:marRight w:val="0"/>
          <w:marTop w:val="0"/>
          <w:marBottom w:val="0"/>
          <w:divBdr>
            <w:top w:val="none" w:sz="0" w:space="0" w:color="auto"/>
            <w:left w:val="none" w:sz="0" w:space="0" w:color="auto"/>
            <w:bottom w:val="none" w:sz="0" w:space="0" w:color="auto"/>
            <w:right w:val="none" w:sz="0" w:space="0" w:color="auto"/>
          </w:divBdr>
          <w:divsChild>
            <w:div w:id="1220240286">
              <w:marLeft w:val="0"/>
              <w:marRight w:val="0"/>
              <w:marTop w:val="0"/>
              <w:marBottom w:val="0"/>
              <w:divBdr>
                <w:top w:val="none" w:sz="0" w:space="0" w:color="auto"/>
                <w:left w:val="none" w:sz="0" w:space="0" w:color="auto"/>
                <w:bottom w:val="none" w:sz="0" w:space="0" w:color="auto"/>
                <w:right w:val="none" w:sz="0" w:space="0" w:color="auto"/>
              </w:divBdr>
            </w:div>
          </w:divsChild>
        </w:div>
        <w:div w:id="1172909022">
          <w:marLeft w:val="0"/>
          <w:marRight w:val="0"/>
          <w:marTop w:val="0"/>
          <w:marBottom w:val="0"/>
          <w:divBdr>
            <w:top w:val="none" w:sz="0" w:space="0" w:color="auto"/>
            <w:left w:val="none" w:sz="0" w:space="0" w:color="auto"/>
            <w:bottom w:val="none" w:sz="0" w:space="0" w:color="auto"/>
            <w:right w:val="none" w:sz="0" w:space="0" w:color="auto"/>
          </w:divBdr>
          <w:divsChild>
            <w:div w:id="150219667">
              <w:marLeft w:val="0"/>
              <w:marRight w:val="0"/>
              <w:marTop w:val="0"/>
              <w:marBottom w:val="0"/>
              <w:divBdr>
                <w:top w:val="none" w:sz="0" w:space="0" w:color="auto"/>
                <w:left w:val="none" w:sz="0" w:space="0" w:color="auto"/>
                <w:bottom w:val="none" w:sz="0" w:space="0" w:color="auto"/>
                <w:right w:val="none" w:sz="0" w:space="0" w:color="auto"/>
              </w:divBdr>
            </w:div>
          </w:divsChild>
        </w:div>
        <w:div w:id="1439520391">
          <w:marLeft w:val="0"/>
          <w:marRight w:val="0"/>
          <w:marTop w:val="0"/>
          <w:marBottom w:val="0"/>
          <w:divBdr>
            <w:top w:val="none" w:sz="0" w:space="0" w:color="auto"/>
            <w:left w:val="none" w:sz="0" w:space="0" w:color="auto"/>
            <w:bottom w:val="none" w:sz="0" w:space="0" w:color="auto"/>
            <w:right w:val="none" w:sz="0" w:space="0" w:color="auto"/>
          </w:divBdr>
          <w:divsChild>
            <w:div w:id="170996875">
              <w:marLeft w:val="0"/>
              <w:marRight w:val="0"/>
              <w:marTop w:val="0"/>
              <w:marBottom w:val="0"/>
              <w:divBdr>
                <w:top w:val="none" w:sz="0" w:space="0" w:color="auto"/>
                <w:left w:val="none" w:sz="0" w:space="0" w:color="auto"/>
                <w:bottom w:val="none" w:sz="0" w:space="0" w:color="auto"/>
                <w:right w:val="none" w:sz="0" w:space="0" w:color="auto"/>
              </w:divBdr>
            </w:div>
          </w:divsChild>
        </w:div>
        <w:div w:id="1495805841">
          <w:marLeft w:val="0"/>
          <w:marRight w:val="0"/>
          <w:marTop w:val="0"/>
          <w:marBottom w:val="0"/>
          <w:divBdr>
            <w:top w:val="none" w:sz="0" w:space="0" w:color="auto"/>
            <w:left w:val="none" w:sz="0" w:space="0" w:color="auto"/>
            <w:bottom w:val="none" w:sz="0" w:space="0" w:color="auto"/>
            <w:right w:val="none" w:sz="0" w:space="0" w:color="auto"/>
          </w:divBdr>
          <w:divsChild>
            <w:div w:id="1264149967">
              <w:marLeft w:val="0"/>
              <w:marRight w:val="0"/>
              <w:marTop w:val="0"/>
              <w:marBottom w:val="0"/>
              <w:divBdr>
                <w:top w:val="none" w:sz="0" w:space="0" w:color="auto"/>
                <w:left w:val="none" w:sz="0" w:space="0" w:color="auto"/>
                <w:bottom w:val="none" w:sz="0" w:space="0" w:color="auto"/>
                <w:right w:val="none" w:sz="0" w:space="0" w:color="auto"/>
              </w:divBdr>
            </w:div>
          </w:divsChild>
        </w:div>
        <w:div w:id="1619557089">
          <w:marLeft w:val="0"/>
          <w:marRight w:val="0"/>
          <w:marTop w:val="0"/>
          <w:marBottom w:val="0"/>
          <w:divBdr>
            <w:top w:val="none" w:sz="0" w:space="0" w:color="auto"/>
            <w:left w:val="none" w:sz="0" w:space="0" w:color="auto"/>
            <w:bottom w:val="none" w:sz="0" w:space="0" w:color="auto"/>
            <w:right w:val="none" w:sz="0" w:space="0" w:color="auto"/>
          </w:divBdr>
          <w:divsChild>
            <w:div w:id="1346636730">
              <w:marLeft w:val="0"/>
              <w:marRight w:val="0"/>
              <w:marTop w:val="0"/>
              <w:marBottom w:val="0"/>
              <w:divBdr>
                <w:top w:val="none" w:sz="0" w:space="0" w:color="auto"/>
                <w:left w:val="none" w:sz="0" w:space="0" w:color="auto"/>
                <w:bottom w:val="none" w:sz="0" w:space="0" w:color="auto"/>
                <w:right w:val="none" w:sz="0" w:space="0" w:color="auto"/>
              </w:divBdr>
            </w:div>
          </w:divsChild>
        </w:div>
        <w:div w:id="1625965569">
          <w:marLeft w:val="0"/>
          <w:marRight w:val="0"/>
          <w:marTop w:val="0"/>
          <w:marBottom w:val="0"/>
          <w:divBdr>
            <w:top w:val="none" w:sz="0" w:space="0" w:color="auto"/>
            <w:left w:val="none" w:sz="0" w:space="0" w:color="auto"/>
            <w:bottom w:val="none" w:sz="0" w:space="0" w:color="auto"/>
            <w:right w:val="none" w:sz="0" w:space="0" w:color="auto"/>
          </w:divBdr>
          <w:divsChild>
            <w:div w:id="1654795016">
              <w:marLeft w:val="0"/>
              <w:marRight w:val="0"/>
              <w:marTop w:val="0"/>
              <w:marBottom w:val="0"/>
              <w:divBdr>
                <w:top w:val="none" w:sz="0" w:space="0" w:color="auto"/>
                <w:left w:val="none" w:sz="0" w:space="0" w:color="auto"/>
                <w:bottom w:val="none" w:sz="0" w:space="0" w:color="auto"/>
                <w:right w:val="none" w:sz="0" w:space="0" w:color="auto"/>
              </w:divBdr>
            </w:div>
          </w:divsChild>
        </w:div>
        <w:div w:id="1626500759">
          <w:marLeft w:val="0"/>
          <w:marRight w:val="0"/>
          <w:marTop w:val="0"/>
          <w:marBottom w:val="0"/>
          <w:divBdr>
            <w:top w:val="none" w:sz="0" w:space="0" w:color="auto"/>
            <w:left w:val="none" w:sz="0" w:space="0" w:color="auto"/>
            <w:bottom w:val="none" w:sz="0" w:space="0" w:color="auto"/>
            <w:right w:val="none" w:sz="0" w:space="0" w:color="auto"/>
          </w:divBdr>
          <w:divsChild>
            <w:div w:id="1219709706">
              <w:marLeft w:val="0"/>
              <w:marRight w:val="0"/>
              <w:marTop w:val="0"/>
              <w:marBottom w:val="0"/>
              <w:divBdr>
                <w:top w:val="none" w:sz="0" w:space="0" w:color="auto"/>
                <w:left w:val="none" w:sz="0" w:space="0" w:color="auto"/>
                <w:bottom w:val="none" w:sz="0" w:space="0" w:color="auto"/>
                <w:right w:val="none" w:sz="0" w:space="0" w:color="auto"/>
              </w:divBdr>
            </w:div>
          </w:divsChild>
        </w:div>
        <w:div w:id="1647471946">
          <w:marLeft w:val="0"/>
          <w:marRight w:val="0"/>
          <w:marTop w:val="0"/>
          <w:marBottom w:val="0"/>
          <w:divBdr>
            <w:top w:val="none" w:sz="0" w:space="0" w:color="auto"/>
            <w:left w:val="none" w:sz="0" w:space="0" w:color="auto"/>
            <w:bottom w:val="none" w:sz="0" w:space="0" w:color="auto"/>
            <w:right w:val="none" w:sz="0" w:space="0" w:color="auto"/>
          </w:divBdr>
          <w:divsChild>
            <w:div w:id="1139614935">
              <w:marLeft w:val="0"/>
              <w:marRight w:val="0"/>
              <w:marTop w:val="0"/>
              <w:marBottom w:val="0"/>
              <w:divBdr>
                <w:top w:val="none" w:sz="0" w:space="0" w:color="auto"/>
                <w:left w:val="none" w:sz="0" w:space="0" w:color="auto"/>
                <w:bottom w:val="none" w:sz="0" w:space="0" w:color="auto"/>
                <w:right w:val="none" w:sz="0" w:space="0" w:color="auto"/>
              </w:divBdr>
            </w:div>
          </w:divsChild>
        </w:div>
        <w:div w:id="1717047109">
          <w:marLeft w:val="0"/>
          <w:marRight w:val="0"/>
          <w:marTop w:val="0"/>
          <w:marBottom w:val="0"/>
          <w:divBdr>
            <w:top w:val="none" w:sz="0" w:space="0" w:color="auto"/>
            <w:left w:val="none" w:sz="0" w:space="0" w:color="auto"/>
            <w:bottom w:val="none" w:sz="0" w:space="0" w:color="auto"/>
            <w:right w:val="none" w:sz="0" w:space="0" w:color="auto"/>
          </w:divBdr>
          <w:divsChild>
            <w:div w:id="1029795000">
              <w:marLeft w:val="0"/>
              <w:marRight w:val="0"/>
              <w:marTop w:val="0"/>
              <w:marBottom w:val="0"/>
              <w:divBdr>
                <w:top w:val="none" w:sz="0" w:space="0" w:color="auto"/>
                <w:left w:val="none" w:sz="0" w:space="0" w:color="auto"/>
                <w:bottom w:val="none" w:sz="0" w:space="0" w:color="auto"/>
                <w:right w:val="none" w:sz="0" w:space="0" w:color="auto"/>
              </w:divBdr>
            </w:div>
          </w:divsChild>
        </w:div>
        <w:div w:id="1758861809">
          <w:marLeft w:val="0"/>
          <w:marRight w:val="0"/>
          <w:marTop w:val="0"/>
          <w:marBottom w:val="0"/>
          <w:divBdr>
            <w:top w:val="none" w:sz="0" w:space="0" w:color="auto"/>
            <w:left w:val="none" w:sz="0" w:space="0" w:color="auto"/>
            <w:bottom w:val="none" w:sz="0" w:space="0" w:color="auto"/>
            <w:right w:val="none" w:sz="0" w:space="0" w:color="auto"/>
          </w:divBdr>
          <w:divsChild>
            <w:div w:id="693773320">
              <w:marLeft w:val="0"/>
              <w:marRight w:val="0"/>
              <w:marTop w:val="0"/>
              <w:marBottom w:val="0"/>
              <w:divBdr>
                <w:top w:val="none" w:sz="0" w:space="0" w:color="auto"/>
                <w:left w:val="none" w:sz="0" w:space="0" w:color="auto"/>
                <w:bottom w:val="none" w:sz="0" w:space="0" w:color="auto"/>
                <w:right w:val="none" w:sz="0" w:space="0" w:color="auto"/>
              </w:divBdr>
            </w:div>
            <w:div w:id="1296523936">
              <w:marLeft w:val="0"/>
              <w:marRight w:val="0"/>
              <w:marTop w:val="0"/>
              <w:marBottom w:val="0"/>
              <w:divBdr>
                <w:top w:val="none" w:sz="0" w:space="0" w:color="auto"/>
                <w:left w:val="none" w:sz="0" w:space="0" w:color="auto"/>
                <w:bottom w:val="none" w:sz="0" w:space="0" w:color="auto"/>
                <w:right w:val="none" w:sz="0" w:space="0" w:color="auto"/>
              </w:divBdr>
            </w:div>
          </w:divsChild>
        </w:div>
        <w:div w:id="1830900159">
          <w:marLeft w:val="0"/>
          <w:marRight w:val="0"/>
          <w:marTop w:val="0"/>
          <w:marBottom w:val="0"/>
          <w:divBdr>
            <w:top w:val="none" w:sz="0" w:space="0" w:color="auto"/>
            <w:left w:val="none" w:sz="0" w:space="0" w:color="auto"/>
            <w:bottom w:val="none" w:sz="0" w:space="0" w:color="auto"/>
            <w:right w:val="none" w:sz="0" w:space="0" w:color="auto"/>
          </w:divBdr>
          <w:divsChild>
            <w:div w:id="133568099">
              <w:marLeft w:val="0"/>
              <w:marRight w:val="0"/>
              <w:marTop w:val="0"/>
              <w:marBottom w:val="0"/>
              <w:divBdr>
                <w:top w:val="none" w:sz="0" w:space="0" w:color="auto"/>
                <w:left w:val="none" w:sz="0" w:space="0" w:color="auto"/>
                <w:bottom w:val="none" w:sz="0" w:space="0" w:color="auto"/>
                <w:right w:val="none" w:sz="0" w:space="0" w:color="auto"/>
              </w:divBdr>
            </w:div>
          </w:divsChild>
        </w:div>
        <w:div w:id="1839735466">
          <w:marLeft w:val="0"/>
          <w:marRight w:val="0"/>
          <w:marTop w:val="0"/>
          <w:marBottom w:val="0"/>
          <w:divBdr>
            <w:top w:val="none" w:sz="0" w:space="0" w:color="auto"/>
            <w:left w:val="none" w:sz="0" w:space="0" w:color="auto"/>
            <w:bottom w:val="none" w:sz="0" w:space="0" w:color="auto"/>
            <w:right w:val="none" w:sz="0" w:space="0" w:color="auto"/>
          </w:divBdr>
          <w:divsChild>
            <w:div w:id="322006266">
              <w:marLeft w:val="0"/>
              <w:marRight w:val="0"/>
              <w:marTop w:val="0"/>
              <w:marBottom w:val="0"/>
              <w:divBdr>
                <w:top w:val="none" w:sz="0" w:space="0" w:color="auto"/>
                <w:left w:val="none" w:sz="0" w:space="0" w:color="auto"/>
                <w:bottom w:val="none" w:sz="0" w:space="0" w:color="auto"/>
                <w:right w:val="none" w:sz="0" w:space="0" w:color="auto"/>
              </w:divBdr>
            </w:div>
          </w:divsChild>
        </w:div>
        <w:div w:id="2122913152">
          <w:marLeft w:val="0"/>
          <w:marRight w:val="0"/>
          <w:marTop w:val="0"/>
          <w:marBottom w:val="0"/>
          <w:divBdr>
            <w:top w:val="none" w:sz="0" w:space="0" w:color="auto"/>
            <w:left w:val="none" w:sz="0" w:space="0" w:color="auto"/>
            <w:bottom w:val="none" w:sz="0" w:space="0" w:color="auto"/>
            <w:right w:val="none" w:sz="0" w:space="0" w:color="auto"/>
          </w:divBdr>
          <w:divsChild>
            <w:div w:id="227150068">
              <w:marLeft w:val="0"/>
              <w:marRight w:val="0"/>
              <w:marTop w:val="0"/>
              <w:marBottom w:val="0"/>
              <w:divBdr>
                <w:top w:val="none" w:sz="0" w:space="0" w:color="auto"/>
                <w:left w:val="none" w:sz="0" w:space="0" w:color="auto"/>
                <w:bottom w:val="none" w:sz="0" w:space="0" w:color="auto"/>
                <w:right w:val="none" w:sz="0" w:space="0" w:color="auto"/>
              </w:divBdr>
            </w:div>
          </w:divsChild>
        </w:div>
        <w:div w:id="2137216024">
          <w:marLeft w:val="0"/>
          <w:marRight w:val="0"/>
          <w:marTop w:val="0"/>
          <w:marBottom w:val="0"/>
          <w:divBdr>
            <w:top w:val="none" w:sz="0" w:space="0" w:color="auto"/>
            <w:left w:val="none" w:sz="0" w:space="0" w:color="auto"/>
            <w:bottom w:val="none" w:sz="0" w:space="0" w:color="auto"/>
            <w:right w:val="none" w:sz="0" w:space="0" w:color="auto"/>
          </w:divBdr>
          <w:divsChild>
            <w:div w:id="1359041678">
              <w:marLeft w:val="0"/>
              <w:marRight w:val="0"/>
              <w:marTop w:val="0"/>
              <w:marBottom w:val="0"/>
              <w:divBdr>
                <w:top w:val="none" w:sz="0" w:space="0" w:color="auto"/>
                <w:left w:val="none" w:sz="0" w:space="0" w:color="auto"/>
                <w:bottom w:val="none" w:sz="0" w:space="0" w:color="auto"/>
                <w:right w:val="none" w:sz="0" w:space="0" w:color="auto"/>
              </w:divBdr>
            </w:div>
            <w:div w:id="167680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3501">
      <w:bodyDiv w:val="1"/>
      <w:marLeft w:val="0"/>
      <w:marRight w:val="0"/>
      <w:marTop w:val="0"/>
      <w:marBottom w:val="0"/>
      <w:divBdr>
        <w:top w:val="none" w:sz="0" w:space="0" w:color="auto"/>
        <w:left w:val="none" w:sz="0" w:space="0" w:color="auto"/>
        <w:bottom w:val="none" w:sz="0" w:space="0" w:color="auto"/>
        <w:right w:val="none" w:sz="0" w:space="0" w:color="auto"/>
      </w:divBdr>
      <w:divsChild>
        <w:div w:id="190656648">
          <w:marLeft w:val="547"/>
          <w:marRight w:val="0"/>
          <w:marTop w:val="200"/>
          <w:marBottom w:val="0"/>
          <w:divBdr>
            <w:top w:val="none" w:sz="0" w:space="0" w:color="auto"/>
            <w:left w:val="none" w:sz="0" w:space="0" w:color="auto"/>
            <w:bottom w:val="none" w:sz="0" w:space="0" w:color="auto"/>
            <w:right w:val="none" w:sz="0" w:space="0" w:color="auto"/>
          </w:divBdr>
        </w:div>
        <w:div w:id="330253930">
          <w:marLeft w:val="547"/>
          <w:marRight w:val="0"/>
          <w:marTop w:val="200"/>
          <w:marBottom w:val="0"/>
          <w:divBdr>
            <w:top w:val="none" w:sz="0" w:space="0" w:color="auto"/>
            <w:left w:val="none" w:sz="0" w:space="0" w:color="auto"/>
            <w:bottom w:val="none" w:sz="0" w:space="0" w:color="auto"/>
            <w:right w:val="none" w:sz="0" w:space="0" w:color="auto"/>
          </w:divBdr>
        </w:div>
        <w:div w:id="348916158">
          <w:marLeft w:val="547"/>
          <w:marRight w:val="0"/>
          <w:marTop w:val="200"/>
          <w:marBottom w:val="0"/>
          <w:divBdr>
            <w:top w:val="none" w:sz="0" w:space="0" w:color="auto"/>
            <w:left w:val="none" w:sz="0" w:space="0" w:color="auto"/>
            <w:bottom w:val="none" w:sz="0" w:space="0" w:color="auto"/>
            <w:right w:val="none" w:sz="0" w:space="0" w:color="auto"/>
          </w:divBdr>
        </w:div>
        <w:div w:id="391659178">
          <w:marLeft w:val="547"/>
          <w:marRight w:val="0"/>
          <w:marTop w:val="200"/>
          <w:marBottom w:val="0"/>
          <w:divBdr>
            <w:top w:val="none" w:sz="0" w:space="0" w:color="auto"/>
            <w:left w:val="none" w:sz="0" w:space="0" w:color="auto"/>
            <w:bottom w:val="none" w:sz="0" w:space="0" w:color="auto"/>
            <w:right w:val="none" w:sz="0" w:space="0" w:color="auto"/>
          </w:divBdr>
        </w:div>
        <w:div w:id="1152867947">
          <w:marLeft w:val="547"/>
          <w:marRight w:val="0"/>
          <w:marTop w:val="200"/>
          <w:marBottom w:val="0"/>
          <w:divBdr>
            <w:top w:val="none" w:sz="0" w:space="0" w:color="auto"/>
            <w:left w:val="none" w:sz="0" w:space="0" w:color="auto"/>
            <w:bottom w:val="none" w:sz="0" w:space="0" w:color="auto"/>
            <w:right w:val="none" w:sz="0" w:space="0" w:color="auto"/>
          </w:divBdr>
        </w:div>
        <w:div w:id="1977561060">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gavin.myers@snhu.edu" TargetMode="External"/><Relationship Id="rId18" Type="http://schemas.openxmlformats.org/officeDocument/2006/relationships/image" Target="media/image4.png"/><Relationship Id="rId26" Type="http://schemas.openxmlformats.org/officeDocument/2006/relationships/image" Target="media/image12.jpg"/><Relationship Id="rId39" Type="http://schemas.openxmlformats.org/officeDocument/2006/relationships/image" Target="media/image25.jpg"/><Relationship Id="rId21" Type="http://schemas.openxmlformats.org/officeDocument/2006/relationships/image" Target="media/image7.jp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s://doi.org/10.1016/j.heliyon.2018.e00732"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jpg"/><Relationship Id="rId11" Type="http://schemas.openxmlformats.org/officeDocument/2006/relationships/hyperlink" Target="mailto:ryan.waterman@snhu.edu" TargetMode="External"/><Relationship Id="rId24" Type="http://schemas.openxmlformats.org/officeDocument/2006/relationships/image" Target="media/image10.jpg"/><Relationship Id="rId32" Type="http://schemas.openxmlformats.org/officeDocument/2006/relationships/image" Target="media/image18.jpg"/><Relationship Id="rId37" Type="http://schemas.openxmlformats.org/officeDocument/2006/relationships/image" Target="media/image23.jpg"/><Relationship Id="rId40" Type="http://schemas.openxmlformats.org/officeDocument/2006/relationships/image" Target="media/image26.jpg"/><Relationship Id="rId45" Type="http://schemas.openxmlformats.org/officeDocument/2006/relationships/image" Target="media/image31.png"/><Relationship Id="rId53" Type="http://schemas.openxmlformats.org/officeDocument/2006/relationships/hyperlink" Target="https://aip.scitation.org/doi/10.1063/1.5112494" TargetMode="External"/><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5.jp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mailto:wesley.tobin@snhu.edu" TargetMode="External"/><Relationship Id="rId22" Type="http://schemas.openxmlformats.org/officeDocument/2006/relationships/image" Target="media/image8.jpg"/><Relationship Id="rId27" Type="http://schemas.openxmlformats.org/officeDocument/2006/relationships/image" Target="media/image13.jpg"/><Relationship Id="rId30" Type="http://schemas.openxmlformats.org/officeDocument/2006/relationships/image" Target="media/image16.jp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37.jpg"/><Relationship Id="rId3" Type="http://schemas.openxmlformats.org/officeDocument/2006/relationships/customXml" Target="../customXml/item3.xml"/><Relationship Id="rId12" Type="http://schemas.openxmlformats.org/officeDocument/2006/relationships/hyperlink" Target="mailto:wesley.kane@snhu.edu" TargetMode="External"/><Relationship Id="rId17" Type="http://schemas.openxmlformats.org/officeDocument/2006/relationships/image" Target="media/image3.jpg"/><Relationship Id="rId25" Type="http://schemas.openxmlformats.org/officeDocument/2006/relationships/image" Target="media/image11.jpg"/><Relationship Id="rId33" Type="http://schemas.openxmlformats.org/officeDocument/2006/relationships/image" Target="media/image19.jpg"/><Relationship Id="rId38" Type="http://schemas.openxmlformats.org/officeDocument/2006/relationships/image" Target="media/image24.jp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jpg"/><Relationship Id="rId54" Type="http://schemas.openxmlformats.org/officeDocument/2006/relationships/hyperlink" Target="https://www.eia.gov/energyexplained/electricity/how-electricity-is-generated.php"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jpg"/><Relationship Id="rId23" Type="http://schemas.openxmlformats.org/officeDocument/2006/relationships/image" Target="media/image9.jpg"/><Relationship Id="rId28" Type="http://schemas.openxmlformats.org/officeDocument/2006/relationships/image" Target="media/image14.jpg"/><Relationship Id="rId36" Type="http://schemas.openxmlformats.org/officeDocument/2006/relationships/image" Target="media/image22.jpg"/><Relationship Id="rId49" Type="http://schemas.openxmlformats.org/officeDocument/2006/relationships/image" Target="media/image35.jp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59E492759B67244A10A802B498C5891" ma:contentTypeVersion="8" ma:contentTypeDescription="Create a new document." ma:contentTypeScope="" ma:versionID="c81646876e28279c2dee42b094009be2">
  <xsd:schema xmlns:xsd="http://www.w3.org/2001/XMLSchema" xmlns:xs="http://www.w3.org/2001/XMLSchema" xmlns:p="http://schemas.microsoft.com/office/2006/metadata/properties" xmlns:ns2="cda18f16-a7a2-44ef-89b9-26fe5bef16ef" targetNamespace="http://schemas.microsoft.com/office/2006/metadata/properties" ma:root="true" ma:fieldsID="ab83ab38b96e2b1b6e23f9edddfa316e" ns2:_="">
    <xsd:import namespace="cda18f16-a7a2-44ef-89b9-26fe5bef16e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a18f16-a7a2-44ef-89b9-26fe5bef16e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CBBD521-9B18-4B0C-835E-54E3B268A6A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a18f16-a7a2-44ef-89b9-26fe5bef16e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B74F65E-7BA7-479E-8B45-B6F331EFDBCE}">
  <ds:schemaRefs>
    <ds:schemaRef ds:uri="http://schemas.openxmlformats.org/officeDocument/2006/bibliography"/>
  </ds:schemaRefs>
</ds:datastoreItem>
</file>

<file path=customXml/itemProps3.xml><?xml version="1.0" encoding="utf-8"?>
<ds:datastoreItem xmlns:ds="http://schemas.openxmlformats.org/officeDocument/2006/customXml" ds:itemID="{FA4B97BE-C157-4CC5-8D77-C240819AA329}">
  <ds:schemaRefs>
    <ds:schemaRef ds:uri="http://schemas.microsoft.com/sharepoint/v3/contenttype/forms"/>
  </ds:schemaRefs>
</ds:datastoreItem>
</file>

<file path=customXml/itemProps4.xml><?xml version="1.0" encoding="utf-8"?>
<ds:datastoreItem xmlns:ds="http://schemas.openxmlformats.org/officeDocument/2006/customXml" ds:itemID="{EE6635D3-03CE-47FE-92CB-3E5E414E1816}">
  <ds:schemaRefs>
    <ds:schemaRef ds:uri="http://schemas.microsoft.com/office/2006/metadata/properties"/>
    <ds:schemaRef ds:uri="http://purl.org/dc/elements/1.1/"/>
    <ds:schemaRef ds:uri="http://www.w3.org/XML/1998/namespace"/>
    <ds:schemaRef ds:uri="http://purl.org/dc/terms/"/>
    <ds:schemaRef ds:uri="http://schemas.microsoft.com/office/2006/documentManagement/types"/>
    <ds:schemaRef ds:uri="http://schemas.openxmlformats.org/package/2006/metadata/core-properties"/>
    <ds:schemaRef ds:uri="http://purl.org/dc/dcmitype/"/>
    <ds:schemaRef ds:uri="http://schemas.microsoft.com/office/infopath/2007/PartnerControls"/>
    <ds:schemaRef ds:uri="cda18f16-a7a2-44ef-89b9-26fe5bef16ef"/>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66</Pages>
  <Words>9513</Words>
  <Characters>54230</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63616</CharactersWithSpaces>
  <SharedDoc>false</SharedDoc>
  <HLinks>
    <vt:vector size="444" baseType="variant">
      <vt:variant>
        <vt:i4>2031631</vt:i4>
      </vt:variant>
      <vt:variant>
        <vt:i4>552</vt:i4>
      </vt:variant>
      <vt:variant>
        <vt:i4>0</vt:i4>
      </vt:variant>
      <vt:variant>
        <vt:i4>5</vt:i4>
      </vt:variant>
      <vt:variant>
        <vt:lpwstr>https://doi.org/10.1016/j.heliyon.2018.e00732</vt:lpwstr>
      </vt:variant>
      <vt:variant>
        <vt:lpwstr/>
      </vt:variant>
      <vt:variant>
        <vt:i4>6553645</vt:i4>
      </vt:variant>
      <vt:variant>
        <vt:i4>549</vt:i4>
      </vt:variant>
      <vt:variant>
        <vt:i4>0</vt:i4>
      </vt:variant>
      <vt:variant>
        <vt:i4>5</vt:i4>
      </vt:variant>
      <vt:variant>
        <vt:lpwstr>https://www.eia.gov/energyexplained/electricity/how-electricity-is-generated.php</vt:lpwstr>
      </vt:variant>
      <vt:variant>
        <vt:lpwstr>:~:text=In</vt:lpwstr>
      </vt:variant>
      <vt:variant>
        <vt:i4>6619189</vt:i4>
      </vt:variant>
      <vt:variant>
        <vt:i4>546</vt:i4>
      </vt:variant>
      <vt:variant>
        <vt:i4>0</vt:i4>
      </vt:variant>
      <vt:variant>
        <vt:i4>5</vt:i4>
      </vt:variant>
      <vt:variant>
        <vt:lpwstr>https://aip.scitation.org/doi/10.1063/1.5112494</vt:lpwstr>
      </vt:variant>
      <vt:variant>
        <vt:lpwstr/>
      </vt:variant>
      <vt:variant>
        <vt:i4>1441842</vt:i4>
      </vt:variant>
      <vt:variant>
        <vt:i4>419</vt:i4>
      </vt:variant>
      <vt:variant>
        <vt:i4>0</vt:i4>
      </vt:variant>
      <vt:variant>
        <vt:i4>5</vt:i4>
      </vt:variant>
      <vt:variant>
        <vt:lpwstr/>
      </vt:variant>
      <vt:variant>
        <vt:lpwstr>_Toc70617040</vt:lpwstr>
      </vt:variant>
      <vt:variant>
        <vt:i4>2031669</vt:i4>
      </vt:variant>
      <vt:variant>
        <vt:i4>413</vt:i4>
      </vt:variant>
      <vt:variant>
        <vt:i4>0</vt:i4>
      </vt:variant>
      <vt:variant>
        <vt:i4>5</vt:i4>
      </vt:variant>
      <vt:variant>
        <vt:lpwstr/>
      </vt:variant>
      <vt:variant>
        <vt:lpwstr>_Toc70617039</vt:lpwstr>
      </vt:variant>
      <vt:variant>
        <vt:i4>1966133</vt:i4>
      </vt:variant>
      <vt:variant>
        <vt:i4>407</vt:i4>
      </vt:variant>
      <vt:variant>
        <vt:i4>0</vt:i4>
      </vt:variant>
      <vt:variant>
        <vt:i4>5</vt:i4>
      </vt:variant>
      <vt:variant>
        <vt:lpwstr/>
      </vt:variant>
      <vt:variant>
        <vt:lpwstr>_Toc70617038</vt:lpwstr>
      </vt:variant>
      <vt:variant>
        <vt:i4>1114165</vt:i4>
      </vt:variant>
      <vt:variant>
        <vt:i4>401</vt:i4>
      </vt:variant>
      <vt:variant>
        <vt:i4>0</vt:i4>
      </vt:variant>
      <vt:variant>
        <vt:i4>5</vt:i4>
      </vt:variant>
      <vt:variant>
        <vt:lpwstr/>
      </vt:variant>
      <vt:variant>
        <vt:lpwstr>_Toc70617037</vt:lpwstr>
      </vt:variant>
      <vt:variant>
        <vt:i4>1048629</vt:i4>
      </vt:variant>
      <vt:variant>
        <vt:i4>395</vt:i4>
      </vt:variant>
      <vt:variant>
        <vt:i4>0</vt:i4>
      </vt:variant>
      <vt:variant>
        <vt:i4>5</vt:i4>
      </vt:variant>
      <vt:variant>
        <vt:lpwstr/>
      </vt:variant>
      <vt:variant>
        <vt:lpwstr>_Toc70617036</vt:lpwstr>
      </vt:variant>
      <vt:variant>
        <vt:i4>1245237</vt:i4>
      </vt:variant>
      <vt:variant>
        <vt:i4>389</vt:i4>
      </vt:variant>
      <vt:variant>
        <vt:i4>0</vt:i4>
      </vt:variant>
      <vt:variant>
        <vt:i4>5</vt:i4>
      </vt:variant>
      <vt:variant>
        <vt:lpwstr/>
      </vt:variant>
      <vt:variant>
        <vt:lpwstr>_Toc70617035</vt:lpwstr>
      </vt:variant>
      <vt:variant>
        <vt:i4>1179701</vt:i4>
      </vt:variant>
      <vt:variant>
        <vt:i4>383</vt:i4>
      </vt:variant>
      <vt:variant>
        <vt:i4>0</vt:i4>
      </vt:variant>
      <vt:variant>
        <vt:i4>5</vt:i4>
      </vt:variant>
      <vt:variant>
        <vt:lpwstr/>
      </vt:variant>
      <vt:variant>
        <vt:lpwstr>_Toc70617034</vt:lpwstr>
      </vt:variant>
      <vt:variant>
        <vt:i4>1376309</vt:i4>
      </vt:variant>
      <vt:variant>
        <vt:i4>377</vt:i4>
      </vt:variant>
      <vt:variant>
        <vt:i4>0</vt:i4>
      </vt:variant>
      <vt:variant>
        <vt:i4>5</vt:i4>
      </vt:variant>
      <vt:variant>
        <vt:lpwstr/>
      </vt:variant>
      <vt:variant>
        <vt:lpwstr>_Toc70617033</vt:lpwstr>
      </vt:variant>
      <vt:variant>
        <vt:i4>1310773</vt:i4>
      </vt:variant>
      <vt:variant>
        <vt:i4>371</vt:i4>
      </vt:variant>
      <vt:variant>
        <vt:i4>0</vt:i4>
      </vt:variant>
      <vt:variant>
        <vt:i4>5</vt:i4>
      </vt:variant>
      <vt:variant>
        <vt:lpwstr/>
      </vt:variant>
      <vt:variant>
        <vt:lpwstr>_Toc70617032</vt:lpwstr>
      </vt:variant>
      <vt:variant>
        <vt:i4>1507381</vt:i4>
      </vt:variant>
      <vt:variant>
        <vt:i4>365</vt:i4>
      </vt:variant>
      <vt:variant>
        <vt:i4>0</vt:i4>
      </vt:variant>
      <vt:variant>
        <vt:i4>5</vt:i4>
      </vt:variant>
      <vt:variant>
        <vt:lpwstr/>
      </vt:variant>
      <vt:variant>
        <vt:lpwstr>_Toc70617031</vt:lpwstr>
      </vt:variant>
      <vt:variant>
        <vt:i4>1441845</vt:i4>
      </vt:variant>
      <vt:variant>
        <vt:i4>359</vt:i4>
      </vt:variant>
      <vt:variant>
        <vt:i4>0</vt:i4>
      </vt:variant>
      <vt:variant>
        <vt:i4>5</vt:i4>
      </vt:variant>
      <vt:variant>
        <vt:lpwstr/>
      </vt:variant>
      <vt:variant>
        <vt:lpwstr>_Toc70617030</vt:lpwstr>
      </vt:variant>
      <vt:variant>
        <vt:i4>1245238</vt:i4>
      </vt:variant>
      <vt:variant>
        <vt:i4>350</vt:i4>
      </vt:variant>
      <vt:variant>
        <vt:i4>0</vt:i4>
      </vt:variant>
      <vt:variant>
        <vt:i4>5</vt:i4>
      </vt:variant>
      <vt:variant>
        <vt:lpwstr/>
      </vt:variant>
      <vt:variant>
        <vt:lpwstr>_Toc70610570</vt:lpwstr>
      </vt:variant>
      <vt:variant>
        <vt:i4>1703991</vt:i4>
      </vt:variant>
      <vt:variant>
        <vt:i4>344</vt:i4>
      </vt:variant>
      <vt:variant>
        <vt:i4>0</vt:i4>
      </vt:variant>
      <vt:variant>
        <vt:i4>5</vt:i4>
      </vt:variant>
      <vt:variant>
        <vt:lpwstr/>
      </vt:variant>
      <vt:variant>
        <vt:lpwstr>_Toc70610569</vt:lpwstr>
      </vt:variant>
      <vt:variant>
        <vt:i4>1769527</vt:i4>
      </vt:variant>
      <vt:variant>
        <vt:i4>338</vt:i4>
      </vt:variant>
      <vt:variant>
        <vt:i4>0</vt:i4>
      </vt:variant>
      <vt:variant>
        <vt:i4>5</vt:i4>
      </vt:variant>
      <vt:variant>
        <vt:lpwstr/>
      </vt:variant>
      <vt:variant>
        <vt:lpwstr>_Toc70610568</vt:lpwstr>
      </vt:variant>
      <vt:variant>
        <vt:i4>1310775</vt:i4>
      </vt:variant>
      <vt:variant>
        <vt:i4>332</vt:i4>
      </vt:variant>
      <vt:variant>
        <vt:i4>0</vt:i4>
      </vt:variant>
      <vt:variant>
        <vt:i4>5</vt:i4>
      </vt:variant>
      <vt:variant>
        <vt:lpwstr/>
      </vt:variant>
      <vt:variant>
        <vt:lpwstr>_Toc70610567</vt:lpwstr>
      </vt:variant>
      <vt:variant>
        <vt:i4>1376311</vt:i4>
      </vt:variant>
      <vt:variant>
        <vt:i4>326</vt:i4>
      </vt:variant>
      <vt:variant>
        <vt:i4>0</vt:i4>
      </vt:variant>
      <vt:variant>
        <vt:i4>5</vt:i4>
      </vt:variant>
      <vt:variant>
        <vt:lpwstr/>
      </vt:variant>
      <vt:variant>
        <vt:lpwstr>_Toc70610566</vt:lpwstr>
      </vt:variant>
      <vt:variant>
        <vt:i4>1048630</vt:i4>
      </vt:variant>
      <vt:variant>
        <vt:i4>317</vt:i4>
      </vt:variant>
      <vt:variant>
        <vt:i4>0</vt:i4>
      </vt:variant>
      <vt:variant>
        <vt:i4>5</vt:i4>
      </vt:variant>
      <vt:variant>
        <vt:lpwstr/>
      </vt:variant>
      <vt:variant>
        <vt:lpwstr>_Toc70617006</vt:lpwstr>
      </vt:variant>
      <vt:variant>
        <vt:i4>1245238</vt:i4>
      </vt:variant>
      <vt:variant>
        <vt:i4>311</vt:i4>
      </vt:variant>
      <vt:variant>
        <vt:i4>0</vt:i4>
      </vt:variant>
      <vt:variant>
        <vt:i4>5</vt:i4>
      </vt:variant>
      <vt:variant>
        <vt:lpwstr/>
      </vt:variant>
      <vt:variant>
        <vt:lpwstr>_Toc70617005</vt:lpwstr>
      </vt:variant>
      <vt:variant>
        <vt:i4>1179702</vt:i4>
      </vt:variant>
      <vt:variant>
        <vt:i4>305</vt:i4>
      </vt:variant>
      <vt:variant>
        <vt:i4>0</vt:i4>
      </vt:variant>
      <vt:variant>
        <vt:i4>5</vt:i4>
      </vt:variant>
      <vt:variant>
        <vt:lpwstr/>
      </vt:variant>
      <vt:variant>
        <vt:lpwstr>_Toc70617004</vt:lpwstr>
      </vt:variant>
      <vt:variant>
        <vt:i4>1376310</vt:i4>
      </vt:variant>
      <vt:variant>
        <vt:i4>299</vt:i4>
      </vt:variant>
      <vt:variant>
        <vt:i4>0</vt:i4>
      </vt:variant>
      <vt:variant>
        <vt:i4>5</vt:i4>
      </vt:variant>
      <vt:variant>
        <vt:lpwstr/>
      </vt:variant>
      <vt:variant>
        <vt:lpwstr>_Toc70617003</vt:lpwstr>
      </vt:variant>
      <vt:variant>
        <vt:i4>1310774</vt:i4>
      </vt:variant>
      <vt:variant>
        <vt:i4>293</vt:i4>
      </vt:variant>
      <vt:variant>
        <vt:i4>0</vt:i4>
      </vt:variant>
      <vt:variant>
        <vt:i4>5</vt:i4>
      </vt:variant>
      <vt:variant>
        <vt:lpwstr/>
      </vt:variant>
      <vt:variant>
        <vt:lpwstr>_Toc70617002</vt:lpwstr>
      </vt:variant>
      <vt:variant>
        <vt:i4>1507382</vt:i4>
      </vt:variant>
      <vt:variant>
        <vt:i4>287</vt:i4>
      </vt:variant>
      <vt:variant>
        <vt:i4>0</vt:i4>
      </vt:variant>
      <vt:variant>
        <vt:i4>5</vt:i4>
      </vt:variant>
      <vt:variant>
        <vt:lpwstr/>
      </vt:variant>
      <vt:variant>
        <vt:lpwstr>_Toc70617001</vt:lpwstr>
      </vt:variant>
      <vt:variant>
        <vt:i4>1441846</vt:i4>
      </vt:variant>
      <vt:variant>
        <vt:i4>281</vt:i4>
      </vt:variant>
      <vt:variant>
        <vt:i4>0</vt:i4>
      </vt:variant>
      <vt:variant>
        <vt:i4>5</vt:i4>
      </vt:variant>
      <vt:variant>
        <vt:lpwstr/>
      </vt:variant>
      <vt:variant>
        <vt:lpwstr>_Toc70617000</vt:lpwstr>
      </vt:variant>
      <vt:variant>
        <vt:i4>1441854</vt:i4>
      </vt:variant>
      <vt:variant>
        <vt:i4>275</vt:i4>
      </vt:variant>
      <vt:variant>
        <vt:i4>0</vt:i4>
      </vt:variant>
      <vt:variant>
        <vt:i4>5</vt:i4>
      </vt:variant>
      <vt:variant>
        <vt:lpwstr/>
      </vt:variant>
      <vt:variant>
        <vt:lpwstr>_Toc70616999</vt:lpwstr>
      </vt:variant>
      <vt:variant>
        <vt:i4>1507390</vt:i4>
      </vt:variant>
      <vt:variant>
        <vt:i4>269</vt:i4>
      </vt:variant>
      <vt:variant>
        <vt:i4>0</vt:i4>
      </vt:variant>
      <vt:variant>
        <vt:i4>5</vt:i4>
      </vt:variant>
      <vt:variant>
        <vt:lpwstr/>
      </vt:variant>
      <vt:variant>
        <vt:lpwstr>_Toc70616998</vt:lpwstr>
      </vt:variant>
      <vt:variant>
        <vt:i4>1572926</vt:i4>
      </vt:variant>
      <vt:variant>
        <vt:i4>263</vt:i4>
      </vt:variant>
      <vt:variant>
        <vt:i4>0</vt:i4>
      </vt:variant>
      <vt:variant>
        <vt:i4>5</vt:i4>
      </vt:variant>
      <vt:variant>
        <vt:lpwstr/>
      </vt:variant>
      <vt:variant>
        <vt:lpwstr>_Toc70616997</vt:lpwstr>
      </vt:variant>
      <vt:variant>
        <vt:i4>1638462</vt:i4>
      </vt:variant>
      <vt:variant>
        <vt:i4>257</vt:i4>
      </vt:variant>
      <vt:variant>
        <vt:i4>0</vt:i4>
      </vt:variant>
      <vt:variant>
        <vt:i4>5</vt:i4>
      </vt:variant>
      <vt:variant>
        <vt:lpwstr/>
      </vt:variant>
      <vt:variant>
        <vt:lpwstr>_Toc70616996</vt:lpwstr>
      </vt:variant>
      <vt:variant>
        <vt:i4>1703998</vt:i4>
      </vt:variant>
      <vt:variant>
        <vt:i4>251</vt:i4>
      </vt:variant>
      <vt:variant>
        <vt:i4>0</vt:i4>
      </vt:variant>
      <vt:variant>
        <vt:i4>5</vt:i4>
      </vt:variant>
      <vt:variant>
        <vt:lpwstr/>
      </vt:variant>
      <vt:variant>
        <vt:lpwstr>_Toc70616995</vt:lpwstr>
      </vt:variant>
      <vt:variant>
        <vt:i4>1769534</vt:i4>
      </vt:variant>
      <vt:variant>
        <vt:i4>245</vt:i4>
      </vt:variant>
      <vt:variant>
        <vt:i4>0</vt:i4>
      </vt:variant>
      <vt:variant>
        <vt:i4>5</vt:i4>
      </vt:variant>
      <vt:variant>
        <vt:lpwstr/>
      </vt:variant>
      <vt:variant>
        <vt:lpwstr>_Toc70616994</vt:lpwstr>
      </vt:variant>
      <vt:variant>
        <vt:i4>1835070</vt:i4>
      </vt:variant>
      <vt:variant>
        <vt:i4>239</vt:i4>
      </vt:variant>
      <vt:variant>
        <vt:i4>0</vt:i4>
      </vt:variant>
      <vt:variant>
        <vt:i4>5</vt:i4>
      </vt:variant>
      <vt:variant>
        <vt:lpwstr/>
      </vt:variant>
      <vt:variant>
        <vt:lpwstr>_Toc70616993</vt:lpwstr>
      </vt:variant>
      <vt:variant>
        <vt:i4>1900606</vt:i4>
      </vt:variant>
      <vt:variant>
        <vt:i4>233</vt:i4>
      </vt:variant>
      <vt:variant>
        <vt:i4>0</vt:i4>
      </vt:variant>
      <vt:variant>
        <vt:i4>5</vt:i4>
      </vt:variant>
      <vt:variant>
        <vt:lpwstr/>
      </vt:variant>
      <vt:variant>
        <vt:lpwstr>_Toc70616992</vt:lpwstr>
      </vt:variant>
      <vt:variant>
        <vt:i4>1966142</vt:i4>
      </vt:variant>
      <vt:variant>
        <vt:i4>227</vt:i4>
      </vt:variant>
      <vt:variant>
        <vt:i4>0</vt:i4>
      </vt:variant>
      <vt:variant>
        <vt:i4>5</vt:i4>
      </vt:variant>
      <vt:variant>
        <vt:lpwstr/>
      </vt:variant>
      <vt:variant>
        <vt:lpwstr>_Toc70616991</vt:lpwstr>
      </vt:variant>
      <vt:variant>
        <vt:i4>2031678</vt:i4>
      </vt:variant>
      <vt:variant>
        <vt:i4>221</vt:i4>
      </vt:variant>
      <vt:variant>
        <vt:i4>0</vt:i4>
      </vt:variant>
      <vt:variant>
        <vt:i4>5</vt:i4>
      </vt:variant>
      <vt:variant>
        <vt:lpwstr/>
      </vt:variant>
      <vt:variant>
        <vt:lpwstr>_Toc70616990</vt:lpwstr>
      </vt:variant>
      <vt:variant>
        <vt:i4>1441855</vt:i4>
      </vt:variant>
      <vt:variant>
        <vt:i4>215</vt:i4>
      </vt:variant>
      <vt:variant>
        <vt:i4>0</vt:i4>
      </vt:variant>
      <vt:variant>
        <vt:i4>5</vt:i4>
      </vt:variant>
      <vt:variant>
        <vt:lpwstr/>
      </vt:variant>
      <vt:variant>
        <vt:lpwstr>_Toc70616989</vt:lpwstr>
      </vt:variant>
      <vt:variant>
        <vt:i4>1507391</vt:i4>
      </vt:variant>
      <vt:variant>
        <vt:i4>209</vt:i4>
      </vt:variant>
      <vt:variant>
        <vt:i4>0</vt:i4>
      </vt:variant>
      <vt:variant>
        <vt:i4>5</vt:i4>
      </vt:variant>
      <vt:variant>
        <vt:lpwstr/>
      </vt:variant>
      <vt:variant>
        <vt:lpwstr>_Toc70616988</vt:lpwstr>
      </vt:variant>
      <vt:variant>
        <vt:i4>1572927</vt:i4>
      </vt:variant>
      <vt:variant>
        <vt:i4>203</vt:i4>
      </vt:variant>
      <vt:variant>
        <vt:i4>0</vt:i4>
      </vt:variant>
      <vt:variant>
        <vt:i4>5</vt:i4>
      </vt:variant>
      <vt:variant>
        <vt:lpwstr/>
      </vt:variant>
      <vt:variant>
        <vt:lpwstr>_Toc70616987</vt:lpwstr>
      </vt:variant>
      <vt:variant>
        <vt:i4>1638463</vt:i4>
      </vt:variant>
      <vt:variant>
        <vt:i4>197</vt:i4>
      </vt:variant>
      <vt:variant>
        <vt:i4>0</vt:i4>
      </vt:variant>
      <vt:variant>
        <vt:i4>5</vt:i4>
      </vt:variant>
      <vt:variant>
        <vt:lpwstr/>
      </vt:variant>
      <vt:variant>
        <vt:lpwstr>_Toc70616986</vt:lpwstr>
      </vt:variant>
      <vt:variant>
        <vt:i4>1703999</vt:i4>
      </vt:variant>
      <vt:variant>
        <vt:i4>191</vt:i4>
      </vt:variant>
      <vt:variant>
        <vt:i4>0</vt:i4>
      </vt:variant>
      <vt:variant>
        <vt:i4>5</vt:i4>
      </vt:variant>
      <vt:variant>
        <vt:lpwstr/>
      </vt:variant>
      <vt:variant>
        <vt:lpwstr>_Toc70616985</vt:lpwstr>
      </vt:variant>
      <vt:variant>
        <vt:i4>1769535</vt:i4>
      </vt:variant>
      <vt:variant>
        <vt:i4>185</vt:i4>
      </vt:variant>
      <vt:variant>
        <vt:i4>0</vt:i4>
      </vt:variant>
      <vt:variant>
        <vt:i4>5</vt:i4>
      </vt:variant>
      <vt:variant>
        <vt:lpwstr/>
      </vt:variant>
      <vt:variant>
        <vt:lpwstr>_Toc70616984</vt:lpwstr>
      </vt:variant>
      <vt:variant>
        <vt:i4>1179705</vt:i4>
      </vt:variant>
      <vt:variant>
        <vt:i4>176</vt:i4>
      </vt:variant>
      <vt:variant>
        <vt:i4>0</vt:i4>
      </vt:variant>
      <vt:variant>
        <vt:i4>5</vt:i4>
      </vt:variant>
      <vt:variant>
        <vt:lpwstr/>
      </vt:variant>
      <vt:variant>
        <vt:lpwstr>_Toc70618105</vt:lpwstr>
      </vt:variant>
      <vt:variant>
        <vt:i4>1245241</vt:i4>
      </vt:variant>
      <vt:variant>
        <vt:i4>170</vt:i4>
      </vt:variant>
      <vt:variant>
        <vt:i4>0</vt:i4>
      </vt:variant>
      <vt:variant>
        <vt:i4>5</vt:i4>
      </vt:variant>
      <vt:variant>
        <vt:lpwstr/>
      </vt:variant>
      <vt:variant>
        <vt:lpwstr>_Toc70618104</vt:lpwstr>
      </vt:variant>
      <vt:variant>
        <vt:i4>1310777</vt:i4>
      </vt:variant>
      <vt:variant>
        <vt:i4>164</vt:i4>
      </vt:variant>
      <vt:variant>
        <vt:i4>0</vt:i4>
      </vt:variant>
      <vt:variant>
        <vt:i4>5</vt:i4>
      </vt:variant>
      <vt:variant>
        <vt:lpwstr/>
      </vt:variant>
      <vt:variant>
        <vt:lpwstr>_Toc70618103</vt:lpwstr>
      </vt:variant>
      <vt:variant>
        <vt:i4>1376313</vt:i4>
      </vt:variant>
      <vt:variant>
        <vt:i4>158</vt:i4>
      </vt:variant>
      <vt:variant>
        <vt:i4>0</vt:i4>
      </vt:variant>
      <vt:variant>
        <vt:i4>5</vt:i4>
      </vt:variant>
      <vt:variant>
        <vt:lpwstr/>
      </vt:variant>
      <vt:variant>
        <vt:lpwstr>_Toc70618102</vt:lpwstr>
      </vt:variant>
      <vt:variant>
        <vt:i4>1441849</vt:i4>
      </vt:variant>
      <vt:variant>
        <vt:i4>152</vt:i4>
      </vt:variant>
      <vt:variant>
        <vt:i4>0</vt:i4>
      </vt:variant>
      <vt:variant>
        <vt:i4>5</vt:i4>
      </vt:variant>
      <vt:variant>
        <vt:lpwstr/>
      </vt:variant>
      <vt:variant>
        <vt:lpwstr>_Toc70618101</vt:lpwstr>
      </vt:variant>
      <vt:variant>
        <vt:i4>1507385</vt:i4>
      </vt:variant>
      <vt:variant>
        <vt:i4>146</vt:i4>
      </vt:variant>
      <vt:variant>
        <vt:i4>0</vt:i4>
      </vt:variant>
      <vt:variant>
        <vt:i4>5</vt:i4>
      </vt:variant>
      <vt:variant>
        <vt:lpwstr/>
      </vt:variant>
      <vt:variant>
        <vt:lpwstr>_Toc70618100</vt:lpwstr>
      </vt:variant>
      <vt:variant>
        <vt:i4>2031664</vt:i4>
      </vt:variant>
      <vt:variant>
        <vt:i4>140</vt:i4>
      </vt:variant>
      <vt:variant>
        <vt:i4>0</vt:i4>
      </vt:variant>
      <vt:variant>
        <vt:i4>5</vt:i4>
      </vt:variant>
      <vt:variant>
        <vt:lpwstr/>
      </vt:variant>
      <vt:variant>
        <vt:lpwstr>_Toc70618099</vt:lpwstr>
      </vt:variant>
      <vt:variant>
        <vt:i4>1966128</vt:i4>
      </vt:variant>
      <vt:variant>
        <vt:i4>134</vt:i4>
      </vt:variant>
      <vt:variant>
        <vt:i4>0</vt:i4>
      </vt:variant>
      <vt:variant>
        <vt:i4>5</vt:i4>
      </vt:variant>
      <vt:variant>
        <vt:lpwstr/>
      </vt:variant>
      <vt:variant>
        <vt:lpwstr>_Toc70618098</vt:lpwstr>
      </vt:variant>
      <vt:variant>
        <vt:i4>1114160</vt:i4>
      </vt:variant>
      <vt:variant>
        <vt:i4>128</vt:i4>
      </vt:variant>
      <vt:variant>
        <vt:i4>0</vt:i4>
      </vt:variant>
      <vt:variant>
        <vt:i4>5</vt:i4>
      </vt:variant>
      <vt:variant>
        <vt:lpwstr/>
      </vt:variant>
      <vt:variant>
        <vt:lpwstr>_Toc70618097</vt:lpwstr>
      </vt:variant>
      <vt:variant>
        <vt:i4>1048624</vt:i4>
      </vt:variant>
      <vt:variant>
        <vt:i4>122</vt:i4>
      </vt:variant>
      <vt:variant>
        <vt:i4>0</vt:i4>
      </vt:variant>
      <vt:variant>
        <vt:i4>5</vt:i4>
      </vt:variant>
      <vt:variant>
        <vt:lpwstr/>
      </vt:variant>
      <vt:variant>
        <vt:lpwstr>_Toc70618096</vt:lpwstr>
      </vt:variant>
      <vt:variant>
        <vt:i4>1245232</vt:i4>
      </vt:variant>
      <vt:variant>
        <vt:i4>116</vt:i4>
      </vt:variant>
      <vt:variant>
        <vt:i4>0</vt:i4>
      </vt:variant>
      <vt:variant>
        <vt:i4>5</vt:i4>
      </vt:variant>
      <vt:variant>
        <vt:lpwstr/>
      </vt:variant>
      <vt:variant>
        <vt:lpwstr>_Toc70618095</vt:lpwstr>
      </vt:variant>
      <vt:variant>
        <vt:i4>1179696</vt:i4>
      </vt:variant>
      <vt:variant>
        <vt:i4>110</vt:i4>
      </vt:variant>
      <vt:variant>
        <vt:i4>0</vt:i4>
      </vt:variant>
      <vt:variant>
        <vt:i4>5</vt:i4>
      </vt:variant>
      <vt:variant>
        <vt:lpwstr/>
      </vt:variant>
      <vt:variant>
        <vt:lpwstr>_Toc70618094</vt:lpwstr>
      </vt:variant>
      <vt:variant>
        <vt:i4>1376304</vt:i4>
      </vt:variant>
      <vt:variant>
        <vt:i4>104</vt:i4>
      </vt:variant>
      <vt:variant>
        <vt:i4>0</vt:i4>
      </vt:variant>
      <vt:variant>
        <vt:i4>5</vt:i4>
      </vt:variant>
      <vt:variant>
        <vt:lpwstr/>
      </vt:variant>
      <vt:variant>
        <vt:lpwstr>_Toc70618093</vt:lpwstr>
      </vt:variant>
      <vt:variant>
        <vt:i4>1310768</vt:i4>
      </vt:variant>
      <vt:variant>
        <vt:i4>98</vt:i4>
      </vt:variant>
      <vt:variant>
        <vt:i4>0</vt:i4>
      </vt:variant>
      <vt:variant>
        <vt:i4>5</vt:i4>
      </vt:variant>
      <vt:variant>
        <vt:lpwstr/>
      </vt:variant>
      <vt:variant>
        <vt:lpwstr>_Toc70618092</vt:lpwstr>
      </vt:variant>
      <vt:variant>
        <vt:i4>1507376</vt:i4>
      </vt:variant>
      <vt:variant>
        <vt:i4>92</vt:i4>
      </vt:variant>
      <vt:variant>
        <vt:i4>0</vt:i4>
      </vt:variant>
      <vt:variant>
        <vt:i4>5</vt:i4>
      </vt:variant>
      <vt:variant>
        <vt:lpwstr/>
      </vt:variant>
      <vt:variant>
        <vt:lpwstr>_Toc70618091</vt:lpwstr>
      </vt:variant>
      <vt:variant>
        <vt:i4>1441840</vt:i4>
      </vt:variant>
      <vt:variant>
        <vt:i4>86</vt:i4>
      </vt:variant>
      <vt:variant>
        <vt:i4>0</vt:i4>
      </vt:variant>
      <vt:variant>
        <vt:i4>5</vt:i4>
      </vt:variant>
      <vt:variant>
        <vt:lpwstr/>
      </vt:variant>
      <vt:variant>
        <vt:lpwstr>_Toc70618090</vt:lpwstr>
      </vt:variant>
      <vt:variant>
        <vt:i4>2031665</vt:i4>
      </vt:variant>
      <vt:variant>
        <vt:i4>80</vt:i4>
      </vt:variant>
      <vt:variant>
        <vt:i4>0</vt:i4>
      </vt:variant>
      <vt:variant>
        <vt:i4>5</vt:i4>
      </vt:variant>
      <vt:variant>
        <vt:lpwstr/>
      </vt:variant>
      <vt:variant>
        <vt:lpwstr>_Toc70618089</vt:lpwstr>
      </vt:variant>
      <vt:variant>
        <vt:i4>1966129</vt:i4>
      </vt:variant>
      <vt:variant>
        <vt:i4>74</vt:i4>
      </vt:variant>
      <vt:variant>
        <vt:i4>0</vt:i4>
      </vt:variant>
      <vt:variant>
        <vt:i4>5</vt:i4>
      </vt:variant>
      <vt:variant>
        <vt:lpwstr/>
      </vt:variant>
      <vt:variant>
        <vt:lpwstr>_Toc70618088</vt:lpwstr>
      </vt:variant>
      <vt:variant>
        <vt:i4>1114161</vt:i4>
      </vt:variant>
      <vt:variant>
        <vt:i4>68</vt:i4>
      </vt:variant>
      <vt:variant>
        <vt:i4>0</vt:i4>
      </vt:variant>
      <vt:variant>
        <vt:i4>5</vt:i4>
      </vt:variant>
      <vt:variant>
        <vt:lpwstr/>
      </vt:variant>
      <vt:variant>
        <vt:lpwstr>_Toc70618087</vt:lpwstr>
      </vt:variant>
      <vt:variant>
        <vt:i4>1048625</vt:i4>
      </vt:variant>
      <vt:variant>
        <vt:i4>62</vt:i4>
      </vt:variant>
      <vt:variant>
        <vt:i4>0</vt:i4>
      </vt:variant>
      <vt:variant>
        <vt:i4>5</vt:i4>
      </vt:variant>
      <vt:variant>
        <vt:lpwstr/>
      </vt:variant>
      <vt:variant>
        <vt:lpwstr>_Toc70618086</vt:lpwstr>
      </vt:variant>
      <vt:variant>
        <vt:i4>1245233</vt:i4>
      </vt:variant>
      <vt:variant>
        <vt:i4>56</vt:i4>
      </vt:variant>
      <vt:variant>
        <vt:i4>0</vt:i4>
      </vt:variant>
      <vt:variant>
        <vt:i4>5</vt:i4>
      </vt:variant>
      <vt:variant>
        <vt:lpwstr/>
      </vt:variant>
      <vt:variant>
        <vt:lpwstr>_Toc70618085</vt:lpwstr>
      </vt:variant>
      <vt:variant>
        <vt:i4>1179697</vt:i4>
      </vt:variant>
      <vt:variant>
        <vt:i4>50</vt:i4>
      </vt:variant>
      <vt:variant>
        <vt:i4>0</vt:i4>
      </vt:variant>
      <vt:variant>
        <vt:i4>5</vt:i4>
      </vt:variant>
      <vt:variant>
        <vt:lpwstr/>
      </vt:variant>
      <vt:variant>
        <vt:lpwstr>_Toc70618084</vt:lpwstr>
      </vt:variant>
      <vt:variant>
        <vt:i4>1376305</vt:i4>
      </vt:variant>
      <vt:variant>
        <vt:i4>44</vt:i4>
      </vt:variant>
      <vt:variant>
        <vt:i4>0</vt:i4>
      </vt:variant>
      <vt:variant>
        <vt:i4>5</vt:i4>
      </vt:variant>
      <vt:variant>
        <vt:lpwstr/>
      </vt:variant>
      <vt:variant>
        <vt:lpwstr>_Toc70618083</vt:lpwstr>
      </vt:variant>
      <vt:variant>
        <vt:i4>1310769</vt:i4>
      </vt:variant>
      <vt:variant>
        <vt:i4>38</vt:i4>
      </vt:variant>
      <vt:variant>
        <vt:i4>0</vt:i4>
      </vt:variant>
      <vt:variant>
        <vt:i4>5</vt:i4>
      </vt:variant>
      <vt:variant>
        <vt:lpwstr/>
      </vt:variant>
      <vt:variant>
        <vt:lpwstr>_Toc70618082</vt:lpwstr>
      </vt:variant>
      <vt:variant>
        <vt:i4>1507377</vt:i4>
      </vt:variant>
      <vt:variant>
        <vt:i4>32</vt:i4>
      </vt:variant>
      <vt:variant>
        <vt:i4>0</vt:i4>
      </vt:variant>
      <vt:variant>
        <vt:i4>5</vt:i4>
      </vt:variant>
      <vt:variant>
        <vt:lpwstr/>
      </vt:variant>
      <vt:variant>
        <vt:lpwstr>_Toc70618081</vt:lpwstr>
      </vt:variant>
      <vt:variant>
        <vt:i4>1441841</vt:i4>
      </vt:variant>
      <vt:variant>
        <vt:i4>26</vt:i4>
      </vt:variant>
      <vt:variant>
        <vt:i4>0</vt:i4>
      </vt:variant>
      <vt:variant>
        <vt:i4>5</vt:i4>
      </vt:variant>
      <vt:variant>
        <vt:lpwstr/>
      </vt:variant>
      <vt:variant>
        <vt:lpwstr>_Toc70618080</vt:lpwstr>
      </vt:variant>
      <vt:variant>
        <vt:i4>2031678</vt:i4>
      </vt:variant>
      <vt:variant>
        <vt:i4>20</vt:i4>
      </vt:variant>
      <vt:variant>
        <vt:i4>0</vt:i4>
      </vt:variant>
      <vt:variant>
        <vt:i4>5</vt:i4>
      </vt:variant>
      <vt:variant>
        <vt:lpwstr/>
      </vt:variant>
      <vt:variant>
        <vt:lpwstr>_Toc70618079</vt:lpwstr>
      </vt:variant>
      <vt:variant>
        <vt:i4>1966142</vt:i4>
      </vt:variant>
      <vt:variant>
        <vt:i4>14</vt:i4>
      </vt:variant>
      <vt:variant>
        <vt:i4>0</vt:i4>
      </vt:variant>
      <vt:variant>
        <vt:i4>5</vt:i4>
      </vt:variant>
      <vt:variant>
        <vt:lpwstr/>
      </vt:variant>
      <vt:variant>
        <vt:lpwstr>_Toc70618078</vt:lpwstr>
      </vt:variant>
      <vt:variant>
        <vt:i4>6291475</vt:i4>
      </vt:variant>
      <vt:variant>
        <vt:i4>9</vt:i4>
      </vt:variant>
      <vt:variant>
        <vt:i4>0</vt:i4>
      </vt:variant>
      <vt:variant>
        <vt:i4>5</vt:i4>
      </vt:variant>
      <vt:variant>
        <vt:lpwstr>mailto:wesley.tobin@snhu.edu</vt:lpwstr>
      </vt:variant>
      <vt:variant>
        <vt:lpwstr/>
      </vt:variant>
      <vt:variant>
        <vt:i4>3604569</vt:i4>
      </vt:variant>
      <vt:variant>
        <vt:i4>6</vt:i4>
      </vt:variant>
      <vt:variant>
        <vt:i4>0</vt:i4>
      </vt:variant>
      <vt:variant>
        <vt:i4>5</vt:i4>
      </vt:variant>
      <vt:variant>
        <vt:lpwstr>mailto:gavin.myers@snhu.edu</vt:lpwstr>
      </vt:variant>
      <vt:variant>
        <vt:lpwstr/>
      </vt:variant>
      <vt:variant>
        <vt:i4>7864321</vt:i4>
      </vt:variant>
      <vt:variant>
        <vt:i4>3</vt:i4>
      </vt:variant>
      <vt:variant>
        <vt:i4>0</vt:i4>
      </vt:variant>
      <vt:variant>
        <vt:i4>5</vt:i4>
      </vt:variant>
      <vt:variant>
        <vt:lpwstr>mailto:wesley.kane@snhu.edu</vt:lpwstr>
      </vt:variant>
      <vt:variant>
        <vt:lpwstr/>
      </vt:variant>
      <vt:variant>
        <vt:i4>589939</vt:i4>
      </vt:variant>
      <vt:variant>
        <vt:i4>0</vt:i4>
      </vt:variant>
      <vt:variant>
        <vt:i4>0</vt:i4>
      </vt:variant>
      <vt:variant>
        <vt:i4>5</vt:i4>
      </vt:variant>
      <vt:variant>
        <vt:lpwstr>mailto:ryan.waterman@snhu.edu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Waterman, Ryan</dc:creator>
  <cp:keywords/>
  <dc:description/>
  <cp:lastModifiedBy>Waterman, Ryan</cp:lastModifiedBy>
  <cp:revision>2</cp:revision>
  <dcterms:created xsi:type="dcterms:W3CDTF">2021-04-30T20:43:00Z</dcterms:created>
  <dcterms:modified xsi:type="dcterms:W3CDTF">2021-04-30T20:43:00Z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0x010100B59E492759B67244A10A802B498C5891</vt:lpwstr>
  </property>
</Properties>
</file>